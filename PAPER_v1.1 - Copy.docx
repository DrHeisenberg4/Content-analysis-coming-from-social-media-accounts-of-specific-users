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30C23" w14:textId="456E11ED" w:rsidR="007C0884" w:rsidRPr="007C0884" w:rsidRDefault="0055231C" w:rsidP="007C0884">
      <w:pPr>
        <w:tabs>
          <w:tab w:val="center" w:pos="4860"/>
        </w:tabs>
        <w:spacing w:after="0" w:line="240" w:lineRule="auto"/>
        <w:ind w:left="2160"/>
        <w:jc w:val="center"/>
        <w:rPr>
          <w:rFonts w:ascii="Times New Roman" w:eastAsia="Times New Roman" w:hAnsi="Times New Roman" w:cs="Times New Roman"/>
          <w:b/>
          <w:noProof/>
          <w:sz w:val="32"/>
          <w:szCs w:val="32"/>
          <w:lang w:val="el-GR" w:eastAsia="el-GR"/>
        </w:rPr>
      </w:pPr>
      <w:r>
        <w:rPr>
          <w:rFonts w:ascii="Times New Roman" w:eastAsia="Times New Roman" w:hAnsi="Times New Roman" w:cs="Times New Roman"/>
          <w:noProof/>
          <w:sz w:val="36"/>
          <w:szCs w:val="36"/>
          <w:lang w:val="el-GR" w:eastAsia="el-GR"/>
        </w:rPr>
        <w:pict w14:anchorId="1D123872">
          <v:rect id="_x0000_s1058" style="position:absolute;left:0;text-align:left;margin-left:-44.25pt;margin-top:-145.25pt;width:588pt;height:876.5pt;z-index:-251654144;mso-position-horizontal-relative:text;mso-position-vertical-relative:text" fillcolor="#63a5b9" stroked="f" strokecolor="#2b8156"/>
        </w:pict>
      </w:r>
      <w:r w:rsidR="007C0884" w:rsidRPr="007C0884">
        <w:rPr>
          <w:rFonts w:ascii="Times New Roman" w:eastAsia="Times New Roman" w:hAnsi="Times New Roman" w:cs="Times New Roman"/>
          <w:noProof/>
          <w:sz w:val="36"/>
          <w:szCs w:val="36"/>
          <w:lang w:val="el-GR" w:eastAsia="el-GR"/>
        </w:rPr>
        <w:drawing>
          <wp:anchor distT="0" distB="0" distL="114300" distR="114300" simplePos="0" relativeHeight="251656704" behindDoc="0" locked="0" layoutInCell="1" allowOverlap="1" wp14:anchorId="50319D8E" wp14:editId="1A7638F7">
            <wp:simplePos x="0" y="0"/>
            <wp:positionH relativeFrom="column">
              <wp:posOffset>139196</wp:posOffset>
            </wp:positionH>
            <wp:positionV relativeFrom="paragraph">
              <wp:posOffset>-115613</wp:posOffset>
            </wp:positionV>
            <wp:extent cx="1147599" cy="1135117"/>
            <wp:effectExtent l="19050" t="0" r="0" b="0"/>
            <wp:wrapNone/>
            <wp:docPr id="54" name="Εικόνα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Εικόνα 1" descr="Icon&#10;&#10;Description automatically generated"/>
                    <pic:cNvPicPr>
                      <a:picLocks noChangeAspect="1" noChangeArrowheads="1"/>
                    </pic:cNvPicPr>
                  </pic:nvPicPr>
                  <pic:blipFill>
                    <a:blip r:embed="rId8" cstate="print"/>
                    <a:srcRect/>
                    <a:stretch>
                      <a:fillRect/>
                    </a:stretch>
                  </pic:blipFill>
                  <pic:spPr bwMode="auto">
                    <a:xfrm>
                      <a:off x="0" y="0"/>
                      <a:ext cx="1147599" cy="1135117"/>
                    </a:xfrm>
                    <a:prstGeom prst="rect">
                      <a:avLst/>
                    </a:prstGeom>
                    <a:noFill/>
                    <a:ln w="9525">
                      <a:noFill/>
                      <a:miter lim="800000"/>
                      <a:headEnd/>
                      <a:tailEnd/>
                    </a:ln>
                  </pic:spPr>
                </pic:pic>
              </a:graphicData>
            </a:graphic>
          </wp:anchor>
        </w:drawing>
      </w:r>
      <w:r>
        <w:rPr>
          <w:rFonts w:ascii="Times New Roman" w:eastAsia="Times New Roman" w:hAnsi="Times New Roman" w:cs="Times New Roman"/>
          <w:noProof/>
          <w:sz w:val="36"/>
          <w:szCs w:val="36"/>
          <w:lang w:val="el-GR" w:eastAsia="el-GR"/>
        </w:rPr>
        <w:pict w14:anchorId="23876AA0">
          <v:rect id="_x0000_s1057" style="position:absolute;left:0;text-align:left;margin-left:-90pt;margin-top:-72.75pt;width:63pt;height:846pt;z-index:251661312;mso-position-horizontal-relative:text;mso-position-vertical-relative:text" fillcolor="#eece0c"/>
        </w:pict>
      </w:r>
      <w:r w:rsidR="007C0884" w:rsidRPr="007C0884">
        <w:rPr>
          <w:rFonts w:ascii="Times New Roman" w:eastAsia="Times New Roman" w:hAnsi="Times New Roman" w:cs="Times New Roman"/>
          <w:b/>
          <w:noProof/>
          <w:sz w:val="36"/>
          <w:szCs w:val="36"/>
          <w:lang w:val="el-GR" w:eastAsia="el-GR"/>
        </w:rPr>
        <w:t xml:space="preserve"> </w:t>
      </w:r>
      <w:r w:rsidR="007C0884" w:rsidRPr="007C0884">
        <w:rPr>
          <w:rFonts w:ascii="Times New Roman" w:eastAsia="Times New Roman" w:hAnsi="Times New Roman" w:cs="Times New Roman"/>
          <w:b/>
          <w:noProof/>
          <w:sz w:val="32"/>
          <w:szCs w:val="32"/>
          <w:lang w:val="el-GR" w:eastAsia="el-GR"/>
        </w:rPr>
        <w:t>ΠΑΝΕΠΙΣΤΗΜΙΟ ΘΕΣΣΑΛΙΑΣ</w:t>
      </w:r>
    </w:p>
    <w:p w14:paraId="1C856FC3" w14:textId="77777777" w:rsidR="007C0884" w:rsidRPr="007C0884" w:rsidRDefault="007C0884" w:rsidP="007C0884">
      <w:pPr>
        <w:tabs>
          <w:tab w:val="center" w:pos="4860"/>
        </w:tabs>
        <w:spacing w:after="0" w:line="240" w:lineRule="auto"/>
        <w:ind w:left="2160"/>
        <w:jc w:val="center"/>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noProof/>
          <w:sz w:val="24"/>
          <w:szCs w:val="24"/>
          <w:lang w:val="el-GR" w:eastAsia="el-GR"/>
        </w:rPr>
        <w:t>ΣΧΟΛΗ ΘΕΤΙΚΩΝ ΕΠΙΣΤΗΜΩΝ</w:t>
      </w:r>
    </w:p>
    <w:p w14:paraId="461D4589" w14:textId="77777777" w:rsidR="007C0884" w:rsidRPr="007C0884" w:rsidRDefault="007C0884" w:rsidP="007C0884">
      <w:pPr>
        <w:tabs>
          <w:tab w:val="center" w:pos="4860"/>
        </w:tabs>
        <w:spacing w:after="0" w:line="240" w:lineRule="auto"/>
        <w:ind w:left="2160"/>
        <w:jc w:val="center"/>
        <w:rPr>
          <w:rFonts w:ascii="Times New Roman" w:eastAsia="Times New Roman" w:hAnsi="Times New Roman" w:cs="Times New Roman"/>
          <w:b/>
          <w:sz w:val="28"/>
          <w:szCs w:val="28"/>
          <w:lang w:val="el-GR" w:eastAsia="el-GR"/>
        </w:rPr>
      </w:pPr>
      <w:r w:rsidRPr="007C0884">
        <w:rPr>
          <w:rFonts w:ascii="Times New Roman" w:eastAsia="Times New Roman" w:hAnsi="Times New Roman" w:cs="Times New Roman"/>
          <w:b/>
          <w:sz w:val="28"/>
          <w:szCs w:val="28"/>
          <w:lang w:val="el-GR" w:eastAsia="el-GR"/>
        </w:rPr>
        <w:t>ΤΜΗΜΑ ΠΛΗΡΟΦΟΡΙΚΗΣ ΜΕ ΕΦΑΡΜΟΓΕΣ ΣΤΗ ΒΙΟΙΑΤΡΙΚΗ</w:t>
      </w:r>
    </w:p>
    <w:p w14:paraId="6C016D5C" w14:textId="77777777" w:rsidR="007C0884" w:rsidRPr="007C0884" w:rsidRDefault="007C0884" w:rsidP="007C0884">
      <w:pPr>
        <w:tabs>
          <w:tab w:val="center" w:pos="4860"/>
        </w:tabs>
        <w:spacing w:after="0" w:line="240" w:lineRule="auto"/>
        <w:jc w:val="center"/>
        <w:rPr>
          <w:rFonts w:ascii="Times New Roman" w:eastAsia="Times New Roman" w:hAnsi="Times New Roman" w:cs="Times New Roman"/>
          <w:b/>
          <w:sz w:val="24"/>
          <w:szCs w:val="24"/>
          <w:lang w:val="el-GR" w:eastAsia="el-GR"/>
        </w:rPr>
      </w:pPr>
    </w:p>
    <w:p w14:paraId="0DCD6566" w14:textId="77777777" w:rsidR="007C0884" w:rsidRPr="007C0884" w:rsidRDefault="007C0884" w:rsidP="007C0884">
      <w:pPr>
        <w:spacing w:after="0" w:line="240" w:lineRule="auto"/>
        <w:rPr>
          <w:rFonts w:ascii="Times New Roman" w:eastAsia="Times New Roman" w:hAnsi="Times New Roman" w:cs="Times New Roman"/>
          <w:sz w:val="24"/>
          <w:szCs w:val="24"/>
          <w:lang w:val="el-GR" w:eastAsia="el-GR"/>
        </w:rPr>
      </w:pPr>
    </w:p>
    <w:p w14:paraId="1BB7C104" w14:textId="77777777" w:rsidR="007C0884" w:rsidRPr="007C0884" w:rsidRDefault="007C0884" w:rsidP="007C0884">
      <w:pPr>
        <w:spacing w:after="0" w:line="240" w:lineRule="auto"/>
        <w:rPr>
          <w:rFonts w:ascii="Times New Roman" w:eastAsia="Times New Roman" w:hAnsi="Times New Roman" w:cs="Times New Roman"/>
          <w:sz w:val="24"/>
          <w:szCs w:val="24"/>
          <w:lang w:val="el-GR" w:eastAsia="el-GR"/>
        </w:rPr>
      </w:pPr>
    </w:p>
    <w:p w14:paraId="73746A73" w14:textId="0409009A" w:rsidR="007C0884" w:rsidRPr="007C0884" w:rsidRDefault="0055231C" w:rsidP="007C0884">
      <w:pPr>
        <w:spacing w:after="0" w:line="240" w:lineRule="auto"/>
        <w:rPr>
          <w:rFonts w:ascii="Times New Roman" w:eastAsia="Times New Roman" w:hAnsi="Times New Roman" w:cs="Times New Roman"/>
          <w:sz w:val="24"/>
          <w:szCs w:val="24"/>
          <w:lang w:val="el-GR" w:eastAsia="el-GR"/>
        </w:rPr>
      </w:pPr>
      <w:r>
        <w:rPr>
          <w:rFonts w:ascii="Times New Roman" w:eastAsia="Times New Roman" w:hAnsi="Times New Roman" w:cs="Times New Roman"/>
          <w:b/>
          <w:noProof/>
          <w:sz w:val="28"/>
          <w:szCs w:val="28"/>
          <w:lang w:val="el-GR" w:eastAsia="el-GR"/>
        </w:rPr>
        <w:pict w14:anchorId="5F0C295B">
          <v:shapetype id="_x0000_t202" coordsize="21600,21600" o:spt="202" path="m,l,21600r21600,l21600,xe">
            <v:stroke joinstyle="miter"/>
            <v:path gradientshapeok="t" o:connecttype="rect"/>
          </v:shapetype>
          <v:shape id="_x0000_s1059" type="#_x0000_t202" style="position:absolute;margin-left:28.5pt;margin-top:19.2pt;width:414pt;height:192.25pt;z-index:251663360" filled="f" stroked="f">
            <v:textbox style="mso-next-textbox:#_x0000_s1059">
              <w:txbxContent>
                <w:p w14:paraId="6FF6B02F" w14:textId="39C02CE5" w:rsidR="007C0884" w:rsidRPr="002F1E87" w:rsidRDefault="007C0884" w:rsidP="007C0884">
                  <w:pPr>
                    <w:jc w:val="center"/>
                    <w:rPr>
                      <w:b/>
                      <w:bCs/>
                      <w:sz w:val="28"/>
                      <w:szCs w:val="28"/>
                      <w:lang w:val="el-GR"/>
                    </w:rPr>
                  </w:pPr>
                </w:p>
                <w:p w14:paraId="65D1F2CF" w14:textId="77777777" w:rsidR="007C0884" w:rsidRDefault="007C0884" w:rsidP="007C0884">
                  <w:pPr>
                    <w:jc w:val="center"/>
                    <w:rPr>
                      <w:b/>
                      <w:bCs/>
                      <w:sz w:val="28"/>
                      <w:szCs w:val="28"/>
                    </w:rPr>
                  </w:pPr>
                </w:p>
                <w:p w14:paraId="7E2044B6" w14:textId="5CB4B990" w:rsidR="007C0884" w:rsidRPr="006C7130" w:rsidRDefault="002F1E87" w:rsidP="002F1E87">
                  <w:pPr>
                    <w:ind w:left="1440"/>
                    <w:jc w:val="center"/>
                    <w:rPr>
                      <w:b/>
                      <w:bCs/>
                      <w:sz w:val="36"/>
                      <w:szCs w:val="36"/>
                      <w:lang w:val="el-GR"/>
                    </w:rPr>
                  </w:pPr>
                  <w:r w:rsidRPr="006C7130">
                    <w:rPr>
                      <w:b/>
                      <w:bCs/>
                      <w:sz w:val="36"/>
                      <w:szCs w:val="36"/>
                      <w:lang w:val="el-GR"/>
                    </w:rPr>
                    <w:t>Ανάλυση περιεχομένου λογαριασμών</w:t>
                  </w:r>
                  <w:r w:rsidR="00C8024D">
                    <w:rPr>
                      <w:b/>
                      <w:bCs/>
                      <w:sz w:val="36"/>
                      <w:szCs w:val="36"/>
                      <w:lang w:val="el-GR"/>
                    </w:rPr>
                    <w:br/>
                  </w:r>
                  <w:r w:rsidR="00096593">
                    <w:rPr>
                      <w:b/>
                      <w:bCs/>
                      <w:sz w:val="36"/>
                      <w:szCs w:val="36"/>
                      <w:lang w:val="el-GR"/>
                    </w:rPr>
                    <w:t>Κ</w:t>
                  </w:r>
                  <w:r w:rsidRPr="006C7130">
                    <w:rPr>
                      <w:b/>
                      <w:bCs/>
                      <w:sz w:val="36"/>
                      <w:szCs w:val="36"/>
                      <w:lang w:val="el-GR"/>
                    </w:rPr>
                    <w:t xml:space="preserve">οινωνικών </w:t>
                  </w:r>
                  <w:r w:rsidR="00096593">
                    <w:rPr>
                      <w:b/>
                      <w:bCs/>
                      <w:sz w:val="36"/>
                      <w:szCs w:val="36"/>
                      <w:lang w:val="el-GR"/>
                    </w:rPr>
                    <w:t>Δ</w:t>
                  </w:r>
                  <w:r w:rsidRPr="006C7130">
                    <w:rPr>
                      <w:b/>
                      <w:bCs/>
                      <w:sz w:val="36"/>
                      <w:szCs w:val="36"/>
                      <w:lang w:val="el-GR"/>
                    </w:rPr>
                    <w:t>ικτύων ιδίων χρηστών</w:t>
                  </w:r>
                </w:p>
              </w:txbxContent>
            </v:textbox>
          </v:shape>
        </w:pict>
      </w:r>
    </w:p>
    <w:p w14:paraId="5424C03A" w14:textId="4CD4352E" w:rsidR="007C0884" w:rsidRPr="007C0884" w:rsidRDefault="007C0884" w:rsidP="007C0884">
      <w:pPr>
        <w:spacing w:after="0" w:line="240" w:lineRule="auto"/>
        <w:rPr>
          <w:rFonts w:ascii="Times New Roman" w:eastAsia="Times New Roman" w:hAnsi="Times New Roman" w:cs="Times New Roman"/>
          <w:sz w:val="24"/>
          <w:szCs w:val="24"/>
          <w:lang w:val="el-GR" w:eastAsia="el-GR"/>
        </w:rPr>
      </w:pPr>
    </w:p>
    <w:p w14:paraId="20EF540E" w14:textId="163D50F1" w:rsidR="007C0884" w:rsidRPr="007C0884" w:rsidRDefault="007C0884" w:rsidP="007C0884">
      <w:pPr>
        <w:spacing w:after="0" w:line="240" w:lineRule="auto"/>
        <w:rPr>
          <w:rFonts w:ascii="Times New Roman" w:eastAsia="Times New Roman" w:hAnsi="Times New Roman" w:cs="Times New Roman"/>
          <w:sz w:val="24"/>
          <w:szCs w:val="24"/>
          <w:lang w:val="el-GR" w:eastAsia="el-GR"/>
        </w:rPr>
      </w:pPr>
    </w:p>
    <w:p w14:paraId="18784E8B" w14:textId="1F6AE32B" w:rsidR="007C0884" w:rsidRPr="007C0884" w:rsidRDefault="007C0884" w:rsidP="007C0884">
      <w:pPr>
        <w:spacing w:after="0" w:line="240" w:lineRule="auto"/>
        <w:rPr>
          <w:rFonts w:ascii="Times New Roman" w:eastAsia="Times New Roman" w:hAnsi="Times New Roman" w:cs="Times New Roman"/>
          <w:sz w:val="24"/>
          <w:szCs w:val="24"/>
          <w:lang w:val="el-GR" w:eastAsia="el-GR"/>
        </w:rPr>
      </w:pPr>
    </w:p>
    <w:p w14:paraId="5A69D97A" w14:textId="09056769" w:rsidR="007C0884" w:rsidRPr="007C0884" w:rsidRDefault="007C0884" w:rsidP="007C0884">
      <w:pPr>
        <w:spacing w:after="0" w:line="240" w:lineRule="auto"/>
        <w:jc w:val="center"/>
        <w:rPr>
          <w:rFonts w:ascii="Times New Roman" w:eastAsia="Times New Roman" w:hAnsi="Times New Roman" w:cs="Times New Roman"/>
          <w:b/>
          <w:sz w:val="24"/>
          <w:szCs w:val="24"/>
          <w:lang w:val="el-GR" w:eastAsia="el-GR"/>
        </w:rPr>
      </w:pPr>
    </w:p>
    <w:p w14:paraId="29C8F2E4" w14:textId="57F6BECF"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4"/>
          <w:szCs w:val="24"/>
          <w:lang w:val="el-GR" w:eastAsia="el-GR"/>
        </w:rPr>
      </w:pPr>
    </w:p>
    <w:p w14:paraId="1D1AD8F1" w14:textId="77777777"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2A014D4D" w14:textId="77777777"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0EFF3BD9" w14:textId="7FC7EE5A"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70A7A223" w14:textId="4DB7BC89"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6A03FC4B" w14:textId="7387ED0C"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35F2B285" w14:textId="71DA810D"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3AB77A06" w14:textId="5A3E988E" w:rsidR="007C0884" w:rsidRPr="007C0884" w:rsidRDefault="0055231C"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r>
        <w:rPr>
          <w:rFonts w:ascii="Times New Roman" w:eastAsia="Times New Roman" w:hAnsi="Times New Roman" w:cs="Times New Roman"/>
          <w:b/>
          <w:noProof/>
          <w:sz w:val="28"/>
          <w:szCs w:val="28"/>
          <w:lang w:val="el-GR" w:eastAsia="el-GR"/>
        </w:rPr>
        <w:pict w14:anchorId="709B6DE2">
          <v:shape id="_x0000_s1060" type="#_x0000_t202" style="position:absolute;left:0;text-align:left;margin-left:148.05pt;margin-top:7.05pt;width:252pt;height:88.75pt;z-index:251664384" filled="f" stroked="f">
            <v:textbox style="mso-next-textbox:#_x0000_s1060">
              <w:txbxContent>
                <w:p w14:paraId="36F908DB" w14:textId="33531396" w:rsidR="007C0884" w:rsidRPr="00C8024D" w:rsidRDefault="002F1E87" w:rsidP="007C0884">
                  <w:pPr>
                    <w:jc w:val="center"/>
                    <w:rPr>
                      <w:sz w:val="36"/>
                      <w:szCs w:val="36"/>
                      <w:lang w:val="el-GR"/>
                    </w:rPr>
                  </w:pPr>
                  <w:r w:rsidRPr="006C7130">
                    <w:rPr>
                      <w:b/>
                      <w:sz w:val="36"/>
                      <w:szCs w:val="36"/>
                      <w:lang w:val="el-GR"/>
                    </w:rPr>
                    <w:t>Γεωργιλάς Στυλιανός</w:t>
                  </w:r>
                </w:p>
              </w:txbxContent>
            </v:textbox>
          </v:shape>
        </w:pict>
      </w:r>
    </w:p>
    <w:p w14:paraId="2BD10CA0" w14:textId="10CE6D2A"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0DDE24CE" w14:textId="064DDFF1"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1E369BAD" w14:textId="56742865"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2FFEEF1A" w14:textId="1238D926"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54803E51" w14:textId="77777777" w:rsidR="002B36C8" w:rsidRDefault="00D666DB" w:rsidP="007C0884">
      <w:pPr>
        <w:tabs>
          <w:tab w:val="center" w:pos="5040"/>
        </w:tabs>
        <w:spacing w:after="0" w:line="240" w:lineRule="auto"/>
        <w:rPr>
          <w:ins w:id="1" w:author="GEORGILAS STYLIANOS" w:date="2021-08-05T11:16:00Z"/>
          <w:rFonts w:ascii="Times New Roman" w:eastAsia="Times New Roman" w:hAnsi="Times New Roman" w:cs="Times New Roman"/>
          <w:b/>
          <w:sz w:val="28"/>
          <w:szCs w:val="28"/>
          <w:lang w:val="el-GR" w:eastAsia="el-GR"/>
        </w:rPr>
      </w:pPr>
      <w:r>
        <w:rPr>
          <w:rFonts w:ascii="Times New Roman" w:eastAsia="Times New Roman" w:hAnsi="Times New Roman" w:cs="Times New Roman"/>
          <w:b/>
          <w:sz w:val="28"/>
          <w:szCs w:val="28"/>
          <w:lang w:val="el-GR" w:eastAsia="el-GR"/>
        </w:rPr>
        <w:tab/>
      </w:r>
      <w:r w:rsidRPr="00A35BD6">
        <w:rPr>
          <w:rFonts w:ascii="Times New Roman" w:eastAsia="Times New Roman" w:hAnsi="Times New Roman" w:cs="Times New Roman"/>
          <w:b/>
          <w:sz w:val="28"/>
          <w:szCs w:val="28"/>
          <w:lang w:val="el-GR" w:eastAsia="el-GR"/>
        </w:rPr>
        <w:t xml:space="preserve">     </w:t>
      </w:r>
      <w:r w:rsidR="002263FB" w:rsidRPr="00D666DB">
        <w:rPr>
          <w:rFonts w:ascii="Times New Roman" w:eastAsia="Times New Roman" w:hAnsi="Times New Roman" w:cs="Times New Roman"/>
          <w:b/>
          <w:sz w:val="28"/>
          <w:szCs w:val="28"/>
          <w:lang w:val="el-GR" w:eastAsia="el-GR"/>
        </w:rPr>
        <w:t xml:space="preserve">   </w:t>
      </w:r>
    </w:p>
    <w:p w14:paraId="72A5488F" w14:textId="77777777" w:rsidR="002B36C8" w:rsidRDefault="002B36C8" w:rsidP="007C0884">
      <w:pPr>
        <w:tabs>
          <w:tab w:val="center" w:pos="5040"/>
        </w:tabs>
        <w:spacing w:after="0" w:line="240" w:lineRule="auto"/>
        <w:rPr>
          <w:ins w:id="2" w:author="GEORGILAS STYLIANOS" w:date="2021-08-05T11:16:00Z"/>
          <w:rFonts w:ascii="Times New Roman" w:eastAsia="Times New Roman" w:hAnsi="Times New Roman" w:cs="Times New Roman"/>
          <w:b/>
          <w:sz w:val="28"/>
          <w:szCs w:val="28"/>
          <w:lang w:val="el-GR" w:eastAsia="el-GR"/>
        </w:rPr>
      </w:pPr>
    </w:p>
    <w:p w14:paraId="54F8A65D" w14:textId="77777777" w:rsidR="002B36C8" w:rsidRDefault="002B36C8" w:rsidP="007C0884">
      <w:pPr>
        <w:tabs>
          <w:tab w:val="center" w:pos="5040"/>
        </w:tabs>
        <w:spacing w:after="0" w:line="240" w:lineRule="auto"/>
        <w:rPr>
          <w:ins w:id="3" w:author="GEORGILAS STYLIANOS" w:date="2021-08-05T11:16:00Z"/>
          <w:rFonts w:ascii="Times New Roman" w:eastAsia="Times New Roman" w:hAnsi="Times New Roman" w:cs="Times New Roman"/>
          <w:b/>
          <w:sz w:val="28"/>
          <w:szCs w:val="28"/>
          <w:lang w:val="el-GR" w:eastAsia="el-GR"/>
        </w:rPr>
      </w:pPr>
    </w:p>
    <w:p w14:paraId="10CECEB0" w14:textId="77777777" w:rsidR="002B36C8" w:rsidRDefault="002B36C8" w:rsidP="007C0884">
      <w:pPr>
        <w:tabs>
          <w:tab w:val="center" w:pos="5040"/>
        </w:tabs>
        <w:spacing w:after="0" w:line="240" w:lineRule="auto"/>
        <w:rPr>
          <w:ins w:id="4" w:author="GEORGILAS STYLIANOS" w:date="2021-08-05T11:16:00Z"/>
          <w:rFonts w:ascii="Times New Roman" w:eastAsia="Times New Roman" w:hAnsi="Times New Roman" w:cs="Times New Roman"/>
          <w:b/>
          <w:sz w:val="28"/>
          <w:szCs w:val="28"/>
          <w:lang w:val="el-GR" w:eastAsia="el-GR"/>
        </w:rPr>
      </w:pPr>
    </w:p>
    <w:p w14:paraId="5AB2955B" w14:textId="77777777" w:rsidR="002B36C8" w:rsidRDefault="002B36C8" w:rsidP="007C0884">
      <w:pPr>
        <w:tabs>
          <w:tab w:val="center" w:pos="5040"/>
        </w:tabs>
        <w:spacing w:after="0" w:line="240" w:lineRule="auto"/>
        <w:rPr>
          <w:ins w:id="5" w:author="GEORGILAS STYLIANOS" w:date="2021-08-05T11:16:00Z"/>
          <w:rFonts w:ascii="Times New Roman" w:eastAsia="Times New Roman" w:hAnsi="Times New Roman" w:cs="Times New Roman"/>
          <w:b/>
          <w:sz w:val="28"/>
          <w:szCs w:val="28"/>
          <w:lang w:val="el-GR" w:eastAsia="el-GR"/>
        </w:rPr>
      </w:pPr>
    </w:p>
    <w:p w14:paraId="32DB93CE" w14:textId="2EC0DB93" w:rsidR="007C0884" w:rsidRPr="007C0884" w:rsidRDefault="002B36C8" w:rsidP="007C0884">
      <w:pPr>
        <w:tabs>
          <w:tab w:val="center" w:pos="5040"/>
        </w:tabs>
        <w:spacing w:after="0" w:line="240" w:lineRule="auto"/>
        <w:rPr>
          <w:rFonts w:ascii="Times New Roman" w:eastAsia="Times New Roman" w:hAnsi="Times New Roman" w:cs="Times New Roman"/>
          <w:b/>
          <w:sz w:val="24"/>
          <w:szCs w:val="24"/>
          <w:lang w:val="el-GR" w:eastAsia="el-GR"/>
        </w:rPr>
      </w:pPr>
      <w:ins w:id="6" w:author="GEORGILAS STYLIANOS" w:date="2021-08-05T11:16:00Z">
        <w:r>
          <w:rPr>
            <w:rFonts w:ascii="Times New Roman" w:eastAsia="Times New Roman" w:hAnsi="Times New Roman" w:cs="Times New Roman"/>
            <w:b/>
            <w:sz w:val="28"/>
            <w:szCs w:val="28"/>
            <w:lang w:val="el-GR" w:eastAsia="el-GR"/>
          </w:rPr>
          <w:tab/>
        </w:r>
        <w:r w:rsidRPr="00E51A4C">
          <w:rPr>
            <w:rFonts w:ascii="Times New Roman" w:eastAsia="Times New Roman" w:hAnsi="Times New Roman" w:cs="Times New Roman"/>
            <w:b/>
            <w:sz w:val="28"/>
            <w:szCs w:val="28"/>
            <w:lang w:val="el-GR" w:eastAsia="el-GR"/>
            <w:rPrChange w:id="7" w:author="GEORGILAS STYLIANOS" w:date="2021-08-05T12:06:00Z">
              <w:rPr>
                <w:rFonts w:ascii="Times New Roman" w:eastAsia="Times New Roman" w:hAnsi="Times New Roman" w:cs="Times New Roman"/>
                <w:b/>
                <w:sz w:val="28"/>
                <w:szCs w:val="28"/>
                <w:lang w:eastAsia="el-GR"/>
              </w:rPr>
            </w:rPrChange>
          </w:rPr>
          <w:t xml:space="preserve">       </w:t>
        </w:r>
      </w:ins>
      <w:ins w:id="8" w:author="GEORGILAS STYLIANOS" w:date="2021-08-06T18:54:00Z">
        <w:r w:rsidR="00BC0197" w:rsidRPr="0092709A">
          <w:rPr>
            <w:rFonts w:ascii="Times New Roman" w:eastAsia="Times New Roman" w:hAnsi="Times New Roman" w:cs="Times New Roman"/>
            <w:b/>
            <w:sz w:val="28"/>
            <w:szCs w:val="28"/>
            <w:lang w:val="el-GR" w:eastAsia="el-GR"/>
            <w:rPrChange w:id="9" w:author="GEORGILAS STYLIANOS" w:date="2021-08-07T14:18:00Z">
              <w:rPr>
                <w:rFonts w:ascii="Times New Roman" w:eastAsia="Times New Roman" w:hAnsi="Times New Roman" w:cs="Times New Roman"/>
                <w:b/>
                <w:sz w:val="28"/>
                <w:szCs w:val="28"/>
                <w:lang w:eastAsia="el-GR"/>
              </w:rPr>
            </w:rPrChange>
          </w:rPr>
          <w:t xml:space="preserve">  </w:t>
        </w:r>
      </w:ins>
      <w:r w:rsidR="007C0884" w:rsidRPr="007C0884">
        <w:rPr>
          <w:rFonts w:ascii="Times New Roman" w:eastAsia="Times New Roman" w:hAnsi="Times New Roman" w:cs="Times New Roman"/>
          <w:b/>
          <w:sz w:val="24"/>
          <w:szCs w:val="24"/>
          <w:lang w:val="el-GR" w:eastAsia="el-GR"/>
        </w:rPr>
        <w:t>ΠΤΥΧΙΑΚΗ ΕΡΓΑΣΙΑ</w:t>
      </w:r>
    </w:p>
    <w:p w14:paraId="2CC215B6" w14:textId="776AEBED" w:rsidR="007C0884" w:rsidRPr="007C0884"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ab/>
      </w:r>
      <w:r w:rsidR="002263FB" w:rsidRPr="00D666DB">
        <w:rPr>
          <w:rFonts w:ascii="Times New Roman" w:eastAsia="Times New Roman" w:hAnsi="Times New Roman" w:cs="Times New Roman"/>
          <w:b/>
          <w:sz w:val="24"/>
          <w:szCs w:val="24"/>
          <w:lang w:val="el-GR" w:eastAsia="el-GR"/>
        </w:rPr>
        <w:t xml:space="preserve">      </w:t>
      </w:r>
      <w:ins w:id="10" w:author="GEORGILAS STYLIANOS" w:date="2021-08-06T18:54:00Z">
        <w:r w:rsidR="00BC0197" w:rsidRPr="0092709A">
          <w:rPr>
            <w:rFonts w:ascii="Times New Roman" w:eastAsia="Times New Roman" w:hAnsi="Times New Roman" w:cs="Times New Roman"/>
            <w:b/>
            <w:sz w:val="24"/>
            <w:szCs w:val="24"/>
            <w:lang w:val="el-GR" w:eastAsia="el-GR"/>
            <w:rPrChange w:id="11" w:author="GEORGILAS STYLIANOS" w:date="2021-08-07T14:18:00Z">
              <w:rPr>
                <w:rFonts w:ascii="Times New Roman" w:eastAsia="Times New Roman" w:hAnsi="Times New Roman" w:cs="Times New Roman"/>
                <w:b/>
                <w:sz w:val="24"/>
                <w:szCs w:val="24"/>
                <w:lang w:eastAsia="el-GR"/>
              </w:rPr>
            </w:rPrChange>
          </w:rPr>
          <w:t xml:space="preserve">   </w:t>
        </w:r>
      </w:ins>
      <w:r w:rsidRPr="007C0884">
        <w:rPr>
          <w:rFonts w:ascii="Times New Roman" w:eastAsia="Times New Roman" w:hAnsi="Times New Roman" w:cs="Times New Roman"/>
          <w:b/>
          <w:sz w:val="24"/>
          <w:szCs w:val="24"/>
          <w:lang w:val="el-GR" w:eastAsia="el-GR"/>
        </w:rPr>
        <w:t>Υπεύθυνος</w:t>
      </w:r>
    </w:p>
    <w:p w14:paraId="2CC7B2B9" w14:textId="21112601" w:rsidR="007C0884" w:rsidRPr="007C0884"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ab/>
      </w:r>
      <w:r w:rsidR="002263FB" w:rsidRPr="00D666DB">
        <w:rPr>
          <w:rFonts w:ascii="Times New Roman" w:eastAsia="Times New Roman" w:hAnsi="Times New Roman" w:cs="Times New Roman"/>
          <w:b/>
          <w:sz w:val="24"/>
          <w:szCs w:val="24"/>
          <w:lang w:val="el-GR" w:eastAsia="el-GR"/>
        </w:rPr>
        <w:t xml:space="preserve">        </w:t>
      </w:r>
      <w:r w:rsidR="002F1E87">
        <w:rPr>
          <w:rFonts w:ascii="Times New Roman" w:eastAsia="Times New Roman" w:hAnsi="Times New Roman" w:cs="Times New Roman"/>
          <w:b/>
          <w:sz w:val="24"/>
          <w:szCs w:val="24"/>
          <w:lang w:val="el-GR" w:eastAsia="el-GR"/>
        </w:rPr>
        <w:t>Ραζής Γεράσιμος</w:t>
      </w:r>
    </w:p>
    <w:p w14:paraId="3D569851" w14:textId="12F327FB" w:rsidR="007C0884" w:rsidRPr="0092709A"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ab/>
        <w:t>………………………..Βαθμίδα…………………</w:t>
      </w:r>
    </w:p>
    <w:p w14:paraId="7943DA0C" w14:textId="77777777" w:rsidR="00D666DB"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Pr>
          <w:rFonts w:ascii="Times New Roman" w:eastAsia="Times New Roman" w:hAnsi="Times New Roman" w:cs="Times New Roman"/>
          <w:b/>
          <w:sz w:val="24"/>
          <w:szCs w:val="24"/>
          <w:lang w:val="el-GR" w:eastAsia="el-GR"/>
        </w:rPr>
        <w:tab/>
      </w:r>
    </w:p>
    <w:p w14:paraId="16BD8395" w14:textId="77777777" w:rsidR="00D666DB" w:rsidRDefault="00D666DB" w:rsidP="007C0884">
      <w:pPr>
        <w:tabs>
          <w:tab w:val="center" w:pos="5040"/>
        </w:tabs>
        <w:spacing w:after="0" w:line="240" w:lineRule="auto"/>
        <w:rPr>
          <w:rFonts w:ascii="Times New Roman" w:eastAsia="Times New Roman" w:hAnsi="Times New Roman" w:cs="Times New Roman"/>
          <w:b/>
          <w:sz w:val="24"/>
          <w:szCs w:val="24"/>
          <w:lang w:val="el-GR" w:eastAsia="el-GR"/>
        </w:rPr>
      </w:pPr>
    </w:p>
    <w:p w14:paraId="268753E7" w14:textId="77777777" w:rsidR="002B36C8" w:rsidRDefault="00D666DB" w:rsidP="007C0884">
      <w:pPr>
        <w:tabs>
          <w:tab w:val="center" w:pos="5040"/>
        </w:tabs>
        <w:spacing w:after="0" w:line="240" w:lineRule="auto"/>
        <w:rPr>
          <w:ins w:id="12" w:author="GEORGILAS STYLIANOS" w:date="2021-08-05T11:16:00Z"/>
          <w:rFonts w:ascii="Times New Roman" w:eastAsia="Times New Roman" w:hAnsi="Times New Roman" w:cs="Times New Roman"/>
          <w:b/>
          <w:sz w:val="20"/>
          <w:szCs w:val="20"/>
          <w:lang w:val="el-GR" w:eastAsia="el-GR"/>
        </w:rPr>
      </w:pPr>
      <w:r>
        <w:rPr>
          <w:rFonts w:ascii="Times New Roman" w:eastAsia="Times New Roman" w:hAnsi="Times New Roman" w:cs="Times New Roman"/>
          <w:b/>
          <w:sz w:val="24"/>
          <w:szCs w:val="24"/>
          <w:lang w:val="el-GR" w:eastAsia="el-GR"/>
        </w:rPr>
        <w:tab/>
      </w:r>
      <w:r w:rsidRPr="00A35BD6">
        <w:rPr>
          <w:rFonts w:ascii="Times New Roman" w:eastAsia="Times New Roman" w:hAnsi="Times New Roman" w:cs="Times New Roman"/>
          <w:b/>
          <w:sz w:val="24"/>
          <w:szCs w:val="24"/>
          <w:lang w:val="el-GR" w:eastAsia="el-GR"/>
        </w:rPr>
        <w:t xml:space="preserve">       </w:t>
      </w:r>
      <w:r w:rsidR="007C0884" w:rsidRPr="007C0884">
        <w:rPr>
          <w:rFonts w:ascii="Times New Roman" w:eastAsia="Times New Roman" w:hAnsi="Times New Roman" w:cs="Times New Roman"/>
          <w:b/>
          <w:sz w:val="20"/>
          <w:szCs w:val="20"/>
          <w:lang w:val="el-GR" w:eastAsia="el-GR"/>
        </w:rPr>
        <w:t xml:space="preserve"> </w:t>
      </w:r>
    </w:p>
    <w:p w14:paraId="1A3505B3" w14:textId="77777777" w:rsidR="002B36C8" w:rsidRDefault="002B36C8" w:rsidP="007C0884">
      <w:pPr>
        <w:tabs>
          <w:tab w:val="center" w:pos="5040"/>
        </w:tabs>
        <w:spacing w:after="0" w:line="240" w:lineRule="auto"/>
        <w:rPr>
          <w:ins w:id="13" w:author="GEORGILAS STYLIANOS" w:date="2021-08-05T11:16:00Z"/>
          <w:rFonts w:ascii="Times New Roman" w:eastAsia="Times New Roman" w:hAnsi="Times New Roman" w:cs="Times New Roman"/>
          <w:b/>
          <w:sz w:val="20"/>
          <w:szCs w:val="20"/>
          <w:lang w:val="el-GR" w:eastAsia="el-GR"/>
        </w:rPr>
      </w:pPr>
    </w:p>
    <w:p w14:paraId="48F12A33" w14:textId="77777777" w:rsidR="002B36C8" w:rsidRDefault="002B36C8" w:rsidP="007C0884">
      <w:pPr>
        <w:tabs>
          <w:tab w:val="center" w:pos="5040"/>
        </w:tabs>
        <w:spacing w:after="0" w:line="240" w:lineRule="auto"/>
        <w:rPr>
          <w:ins w:id="14" w:author="GEORGILAS STYLIANOS" w:date="2021-08-05T11:16:00Z"/>
          <w:rFonts w:ascii="Times New Roman" w:eastAsia="Times New Roman" w:hAnsi="Times New Roman" w:cs="Times New Roman"/>
          <w:b/>
          <w:sz w:val="20"/>
          <w:szCs w:val="20"/>
          <w:lang w:val="el-GR" w:eastAsia="el-GR"/>
        </w:rPr>
      </w:pPr>
    </w:p>
    <w:p w14:paraId="24B09B68" w14:textId="77777777" w:rsidR="002B36C8" w:rsidRDefault="002B36C8" w:rsidP="007C0884">
      <w:pPr>
        <w:tabs>
          <w:tab w:val="center" w:pos="5040"/>
        </w:tabs>
        <w:spacing w:after="0" w:line="240" w:lineRule="auto"/>
        <w:rPr>
          <w:ins w:id="15" w:author="GEORGILAS STYLIANOS" w:date="2021-08-05T11:16:00Z"/>
          <w:rFonts w:ascii="Times New Roman" w:eastAsia="Times New Roman" w:hAnsi="Times New Roman" w:cs="Times New Roman"/>
          <w:b/>
          <w:sz w:val="20"/>
          <w:szCs w:val="20"/>
          <w:lang w:val="el-GR" w:eastAsia="el-GR"/>
        </w:rPr>
      </w:pPr>
    </w:p>
    <w:p w14:paraId="012E80E8" w14:textId="77777777" w:rsidR="002B36C8" w:rsidRDefault="002B36C8" w:rsidP="007C0884">
      <w:pPr>
        <w:tabs>
          <w:tab w:val="center" w:pos="5040"/>
        </w:tabs>
        <w:spacing w:after="0" w:line="240" w:lineRule="auto"/>
        <w:rPr>
          <w:ins w:id="16" w:author="GEORGILAS STYLIANOS" w:date="2021-08-05T11:16:00Z"/>
          <w:rFonts w:ascii="Times New Roman" w:eastAsia="Times New Roman" w:hAnsi="Times New Roman" w:cs="Times New Roman"/>
          <w:b/>
          <w:sz w:val="20"/>
          <w:szCs w:val="20"/>
          <w:lang w:val="el-GR" w:eastAsia="el-GR"/>
        </w:rPr>
      </w:pPr>
    </w:p>
    <w:p w14:paraId="480C2B0C" w14:textId="77777777" w:rsidR="002B36C8" w:rsidRDefault="002B36C8" w:rsidP="007C0884">
      <w:pPr>
        <w:tabs>
          <w:tab w:val="center" w:pos="5040"/>
        </w:tabs>
        <w:spacing w:after="0" w:line="240" w:lineRule="auto"/>
        <w:rPr>
          <w:ins w:id="17" w:author="GEORGILAS STYLIANOS" w:date="2021-08-05T11:16:00Z"/>
          <w:rFonts w:ascii="Times New Roman" w:eastAsia="Times New Roman" w:hAnsi="Times New Roman" w:cs="Times New Roman"/>
          <w:b/>
          <w:sz w:val="20"/>
          <w:szCs w:val="20"/>
          <w:lang w:val="el-GR" w:eastAsia="el-GR"/>
        </w:rPr>
      </w:pPr>
    </w:p>
    <w:p w14:paraId="3F547BD2" w14:textId="77777777" w:rsidR="002B36C8" w:rsidRDefault="002B36C8" w:rsidP="007C0884">
      <w:pPr>
        <w:tabs>
          <w:tab w:val="center" w:pos="5040"/>
        </w:tabs>
        <w:spacing w:after="0" w:line="240" w:lineRule="auto"/>
        <w:rPr>
          <w:ins w:id="18" w:author="GEORGILAS STYLIANOS" w:date="2021-08-05T11:16:00Z"/>
          <w:rFonts w:ascii="Times New Roman" w:eastAsia="Times New Roman" w:hAnsi="Times New Roman" w:cs="Times New Roman"/>
          <w:b/>
          <w:sz w:val="20"/>
          <w:szCs w:val="20"/>
          <w:lang w:val="el-GR" w:eastAsia="el-GR"/>
        </w:rPr>
      </w:pPr>
    </w:p>
    <w:p w14:paraId="68CEFF70" w14:textId="77777777" w:rsidR="002B36C8" w:rsidRDefault="002B36C8" w:rsidP="007C0884">
      <w:pPr>
        <w:tabs>
          <w:tab w:val="center" w:pos="5040"/>
        </w:tabs>
        <w:spacing w:after="0" w:line="240" w:lineRule="auto"/>
        <w:rPr>
          <w:ins w:id="19" w:author="GEORGILAS STYLIANOS" w:date="2021-08-05T11:16:00Z"/>
          <w:rFonts w:ascii="Times New Roman" w:eastAsia="Times New Roman" w:hAnsi="Times New Roman" w:cs="Times New Roman"/>
          <w:b/>
          <w:sz w:val="20"/>
          <w:szCs w:val="20"/>
          <w:lang w:val="el-GR" w:eastAsia="el-GR"/>
        </w:rPr>
      </w:pPr>
    </w:p>
    <w:p w14:paraId="4DB44911" w14:textId="0115B3D7" w:rsidR="007C0884" w:rsidRPr="00A35BD6" w:rsidRDefault="002B36C8" w:rsidP="007C0884">
      <w:pPr>
        <w:tabs>
          <w:tab w:val="center" w:pos="5040"/>
        </w:tabs>
        <w:spacing w:after="0" w:line="240" w:lineRule="auto"/>
        <w:rPr>
          <w:rFonts w:ascii="Times New Roman" w:eastAsia="Times New Roman" w:hAnsi="Times New Roman" w:cs="Times New Roman"/>
          <w:b/>
          <w:sz w:val="24"/>
          <w:szCs w:val="24"/>
          <w:lang w:val="el-GR" w:eastAsia="el-GR"/>
        </w:rPr>
      </w:pPr>
      <w:ins w:id="20" w:author="GEORGILAS STYLIANOS" w:date="2021-08-05T11:16:00Z">
        <w:r>
          <w:rPr>
            <w:rFonts w:ascii="Times New Roman" w:eastAsia="Times New Roman" w:hAnsi="Times New Roman" w:cs="Times New Roman"/>
            <w:b/>
            <w:sz w:val="20"/>
            <w:szCs w:val="20"/>
            <w:lang w:val="el-GR" w:eastAsia="el-GR"/>
          </w:rPr>
          <w:tab/>
        </w:r>
        <w:r w:rsidRPr="00E51A4C">
          <w:rPr>
            <w:rFonts w:ascii="Times New Roman" w:eastAsia="Times New Roman" w:hAnsi="Times New Roman" w:cs="Times New Roman"/>
            <w:b/>
            <w:sz w:val="20"/>
            <w:szCs w:val="20"/>
            <w:lang w:val="el-GR" w:eastAsia="el-GR"/>
            <w:rPrChange w:id="21" w:author="GEORGILAS STYLIANOS" w:date="2021-08-05T12:06:00Z">
              <w:rPr>
                <w:rFonts w:ascii="Times New Roman" w:eastAsia="Times New Roman" w:hAnsi="Times New Roman" w:cs="Times New Roman"/>
                <w:b/>
                <w:sz w:val="20"/>
                <w:szCs w:val="20"/>
                <w:lang w:eastAsia="el-GR"/>
              </w:rPr>
            </w:rPrChange>
          </w:rPr>
          <w:t xml:space="preserve">  </w:t>
        </w:r>
      </w:ins>
      <w:ins w:id="22" w:author="GEORGILAS STYLIANOS" w:date="2021-08-06T18:54:00Z">
        <w:r w:rsidR="00BC0197" w:rsidRPr="0092709A">
          <w:rPr>
            <w:rFonts w:ascii="Times New Roman" w:eastAsia="Times New Roman" w:hAnsi="Times New Roman" w:cs="Times New Roman"/>
            <w:b/>
            <w:sz w:val="20"/>
            <w:szCs w:val="20"/>
            <w:lang w:val="el-GR" w:eastAsia="el-GR"/>
            <w:rPrChange w:id="23" w:author="GEORGILAS STYLIANOS" w:date="2021-08-07T14:18:00Z">
              <w:rPr>
                <w:rFonts w:ascii="Times New Roman" w:eastAsia="Times New Roman" w:hAnsi="Times New Roman" w:cs="Times New Roman"/>
                <w:b/>
                <w:sz w:val="20"/>
                <w:szCs w:val="20"/>
                <w:lang w:eastAsia="el-GR"/>
              </w:rPr>
            </w:rPrChange>
          </w:rPr>
          <w:t xml:space="preserve">            </w:t>
        </w:r>
      </w:ins>
      <w:r w:rsidR="007C0884" w:rsidRPr="007C0884">
        <w:rPr>
          <w:rFonts w:ascii="Times New Roman" w:eastAsia="Times New Roman" w:hAnsi="Times New Roman" w:cs="Times New Roman"/>
          <w:b/>
          <w:sz w:val="20"/>
          <w:szCs w:val="20"/>
          <w:lang w:val="el-GR" w:eastAsia="el-GR"/>
        </w:rPr>
        <w:t xml:space="preserve">Λαμία,  </w:t>
      </w:r>
      <w:r w:rsidR="002F1E87">
        <w:rPr>
          <w:rFonts w:ascii="Times New Roman" w:eastAsia="Times New Roman" w:hAnsi="Times New Roman" w:cs="Times New Roman"/>
          <w:b/>
          <w:sz w:val="20"/>
          <w:szCs w:val="20"/>
          <w:lang w:val="el-GR" w:eastAsia="el-GR"/>
        </w:rPr>
        <w:t>2021</w:t>
      </w:r>
    </w:p>
    <w:p w14:paraId="186401B9" w14:textId="6650B18B" w:rsidR="005D1C5E" w:rsidRDefault="005D1C5E">
      <w:pPr>
        <w:rPr>
          <w:rFonts w:ascii="Times New Roman" w:eastAsia="Times New Roman" w:hAnsi="Times New Roman" w:cs="Times New Roman"/>
          <w:sz w:val="24"/>
          <w:szCs w:val="20"/>
          <w:lang w:val="el-GR" w:eastAsia="el-GR"/>
        </w:rPr>
      </w:pPr>
    </w:p>
    <w:p w14:paraId="2B5AE01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5854B1C5"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4434A85C"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32BAA7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D365C7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984EEAF"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BC579A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1D9D458"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CB3D61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A27F018"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9328FC1"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3C19A16"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540EF99"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7347D8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3BF64D4"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08BDDE1"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0CBB172"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7163187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1AD649C"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73F95D5B"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5D1D495D" w14:textId="1F46CA42" w:rsidR="007C0884" w:rsidRPr="007C0884" w:rsidRDefault="005D1C5E" w:rsidP="005D1C5E">
      <w:pPr>
        <w:rPr>
          <w:rFonts w:ascii="Times New Roman" w:eastAsia="Times New Roman" w:hAnsi="Times New Roman" w:cs="Times New Roman"/>
          <w:b/>
          <w:sz w:val="20"/>
          <w:szCs w:val="20"/>
          <w:lang w:val="el-GR" w:eastAsia="el-GR"/>
        </w:rPr>
      </w:pPr>
      <w:r>
        <w:rPr>
          <w:rFonts w:ascii="Times New Roman" w:eastAsia="Times New Roman" w:hAnsi="Times New Roman" w:cs="Times New Roman"/>
          <w:b/>
          <w:sz w:val="20"/>
          <w:szCs w:val="20"/>
          <w:lang w:val="el-GR" w:eastAsia="el-GR"/>
        </w:rPr>
        <w:br w:type="page"/>
      </w:r>
    </w:p>
    <w:p w14:paraId="34FCCEE8" w14:textId="46269D94" w:rsidR="006C7130" w:rsidRDefault="00063369" w:rsidP="006C7130">
      <w:pPr>
        <w:tabs>
          <w:tab w:val="center" w:pos="5040"/>
        </w:tabs>
        <w:spacing w:after="0" w:line="360" w:lineRule="auto"/>
        <w:rPr>
          <w:rFonts w:ascii="Times New Roman" w:eastAsia="Times New Roman" w:hAnsi="Times New Roman" w:cs="Times New Roman"/>
          <w:b/>
          <w:sz w:val="20"/>
          <w:szCs w:val="20"/>
          <w:lang w:val="el-GR" w:eastAsia="el-GR"/>
        </w:rPr>
      </w:pPr>
      <w:r w:rsidRPr="007C0884">
        <w:rPr>
          <w:rFonts w:ascii="Times New Roman" w:eastAsia="Times New Roman" w:hAnsi="Times New Roman" w:cs="Times New Roman"/>
          <w:b/>
          <w:noProof/>
          <w:sz w:val="20"/>
          <w:szCs w:val="20"/>
          <w:lang w:val="el-GR" w:eastAsia="el-GR"/>
        </w:rPr>
        <w:lastRenderedPageBreak/>
        <w:drawing>
          <wp:anchor distT="0" distB="0" distL="114300" distR="114300" simplePos="0" relativeHeight="251658240" behindDoc="0" locked="0" layoutInCell="1" allowOverlap="1" wp14:anchorId="4474102E" wp14:editId="5278F9C7">
            <wp:simplePos x="0" y="0"/>
            <wp:positionH relativeFrom="column">
              <wp:posOffset>-284480</wp:posOffset>
            </wp:positionH>
            <wp:positionV relativeFrom="paragraph">
              <wp:posOffset>-131445</wp:posOffset>
            </wp:positionV>
            <wp:extent cx="1147598" cy="1135117"/>
            <wp:effectExtent l="19050" t="0" r="0" b="0"/>
            <wp:wrapNone/>
            <wp:docPr id="61" name="Εικόνα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Εικόνα 1" descr="Icon&#10;&#10;Description automatically generated"/>
                    <pic:cNvPicPr>
                      <a:picLocks noChangeAspect="1" noChangeArrowheads="1"/>
                    </pic:cNvPicPr>
                  </pic:nvPicPr>
                  <pic:blipFill>
                    <a:blip r:embed="rId8" cstate="print"/>
                    <a:srcRect/>
                    <a:stretch>
                      <a:fillRect/>
                    </a:stretch>
                  </pic:blipFill>
                  <pic:spPr bwMode="auto">
                    <a:xfrm>
                      <a:off x="0" y="0"/>
                      <a:ext cx="1147598" cy="1135117"/>
                    </a:xfrm>
                    <a:prstGeom prst="rect">
                      <a:avLst/>
                    </a:prstGeom>
                    <a:noFill/>
                    <a:ln w="9525">
                      <a:noFill/>
                      <a:miter lim="800000"/>
                      <a:headEnd/>
                      <a:tailEnd/>
                    </a:ln>
                  </pic:spPr>
                </pic:pic>
              </a:graphicData>
            </a:graphic>
          </wp:anchor>
        </w:drawing>
      </w:r>
    </w:p>
    <w:p w14:paraId="4C5DDE9F" w14:textId="112EA96E" w:rsidR="006C7130" w:rsidRDefault="007C0884" w:rsidP="006C7130">
      <w:pPr>
        <w:tabs>
          <w:tab w:val="center" w:pos="5040"/>
        </w:tabs>
        <w:spacing w:after="0" w:line="360" w:lineRule="auto"/>
        <w:ind w:firstLine="2880"/>
        <w:rPr>
          <w:rFonts w:ascii="Times New Roman" w:eastAsia="Times New Roman" w:hAnsi="Times New Roman" w:cs="Times New Roman"/>
          <w:b/>
          <w:sz w:val="20"/>
          <w:szCs w:val="20"/>
          <w:lang w:val="el-GR" w:eastAsia="el-GR"/>
        </w:rPr>
      </w:pPr>
      <w:r w:rsidRPr="007C0884">
        <w:rPr>
          <w:rFonts w:ascii="Times New Roman" w:eastAsia="Times New Roman" w:hAnsi="Times New Roman" w:cs="Times New Roman"/>
          <w:b/>
          <w:noProof/>
          <w:sz w:val="32"/>
          <w:szCs w:val="32"/>
          <w:lang w:val="el-GR" w:eastAsia="el-GR"/>
        </w:rPr>
        <w:t>ΠΑΝΕΠΙΣΤΗΜΙΟ ΘΕΣΣΑΛΙΑΣ</w:t>
      </w:r>
    </w:p>
    <w:p w14:paraId="7AD4F5D3" w14:textId="1118093F" w:rsidR="007C0884" w:rsidRPr="007C0884" w:rsidRDefault="006C7130" w:rsidP="006C7130">
      <w:pPr>
        <w:tabs>
          <w:tab w:val="center" w:pos="5040"/>
        </w:tabs>
        <w:spacing w:after="0" w:line="360" w:lineRule="auto"/>
        <w:ind w:firstLine="2880"/>
        <w:rPr>
          <w:rFonts w:ascii="Times New Roman" w:eastAsia="Times New Roman" w:hAnsi="Times New Roman" w:cs="Times New Roman"/>
          <w:b/>
          <w:sz w:val="20"/>
          <w:szCs w:val="20"/>
          <w:lang w:val="el-GR" w:eastAsia="el-GR"/>
        </w:rPr>
      </w:pPr>
      <w:r>
        <w:rPr>
          <w:rFonts w:ascii="Times New Roman" w:eastAsia="Times New Roman" w:hAnsi="Times New Roman" w:cs="Times New Roman"/>
          <w:b/>
          <w:sz w:val="20"/>
          <w:szCs w:val="20"/>
          <w:lang w:val="el-GR" w:eastAsia="el-GR"/>
        </w:rPr>
        <w:tab/>
      </w:r>
      <w:r w:rsidRPr="006C7130">
        <w:rPr>
          <w:rFonts w:ascii="Times New Roman" w:eastAsia="Times New Roman" w:hAnsi="Times New Roman" w:cs="Times New Roman"/>
          <w:b/>
          <w:sz w:val="20"/>
          <w:szCs w:val="20"/>
          <w:lang w:val="el-GR" w:eastAsia="el-GR"/>
        </w:rPr>
        <w:t xml:space="preserve">   </w:t>
      </w:r>
      <w:r w:rsidR="007C0884" w:rsidRPr="007C0884">
        <w:rPr>
          <w:rFonts w:ascii="Times New Roman" w:eastAsia="Times New Roman" w:hAnsi="Times New Roman" w:cs="Times New Roman"/>
          <w:b/>
          <w:noProof/>
          <w:sz w:val="28"/>
          <w:szCs w:val="28"/>
          <w:lang w:val="el-GR" w:eastAsia="el-GR"/>
        </w:rPr>
        <w:t>ΣΧΟΛΗ ΘΕΤΙΚΩΝ ΕΠΙΣΤΗΜΩΝ</w:t>
      </w:r>
    </w:p>
    <w:p w14:paraId="56E79776" w14:textId="5534B344" w:rsidR="007C0884" w:rsidRPr="007C0884" w:rsidRDefault="006C7130" w:rsidP="007C0884">
      <w:pPr>
        <w:tabs>
          <w:tab w:val="center" w:pos="4860"/>
        </w:tabs>
        <w:spacing w:after="0" w:line="240" w:lineRule="auto"/>
        <w:ind w:left="720"/>
        <w:jc w:val="center"/>
        <w:rPr>
          <w:rFonts w:ascii="Times New Roman" w:eastAsia="Times New Roman" w:hAnsi="Times New Roman" w:cs="Times New Roman"/>
          <w:b/>
          <w:sz w:val="28"/>
          <w:szCs w:val="28"/>
          <w:lang w:val="el-GR" w:eastAsia="el-GR"/>
        </w:rPr>
      </w:pPr>
      <w:r w:rsidRPr="006C7130">
        <w:rPr>
          <w:rFonts w:ascii="Times New Roman" w:eastAsia="Times New Roman" w:hAnsi="Times New Roman" w:cs="Times New Roman"/>
          <w:b/>
          <w:sz w:val="28"/>
          <w:szCs w:val="28"/>
          <w:lang w:val="el-GR" w:eastAsia="el-GR"/>
        </w:rPr>
        <w:t xml:space="preserve">  </w:t>
      </w:r>
      <w:r w:rsidR="007C0884" w:rsidRPr="007C0884">
        <w:rPr>
          <w:rFonts w:ascii="Times New Roman" w:eastAsia="Times New Roman" w:hAnsi="Times New Roman" w:cs="Times New Roman"/>
          <w:b/>
          <w:sz w:val="28"/>
          <w:szCs w:val="28"/>
          <w:lang w:val="el-GR" w:eastAsia="el-GR"/>
        </w:rPr>
        <w:t>ΤΜΗΜΑ ΠΛΗΡΟΦΟΡΙΚΗΣ ΜΕ ΕΦΑΡΜΟΓΕΣ ΣΤΗ ΒΙΟΙΑΤΡΙΚΗ</w:t>
      </w:r>
    </w:p>
    <w:p w14:paraId="0DAA74CB"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8"/>
          <w:szCs w:val="28"/>
          <w:lang w:val="el-GR" w:eastAsia="el-GR"/>
        </w:rPr>
      </w:pPr>
    </w:p>
    <w:p w14:paraId="5F4F4AF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7FFAC60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528D045D" w14:textId="0F57903C"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6ED589A"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5A6CC63D" w14:textId="54705F5E"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19FDF824" w14:textId="76077F59" w:rsidR="007C0884" w:rsidRPr="007C0884" w:rsidRDefault="0055231C"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r>
        <w:rPr>
          <w:rFonts w:ascii="Times New Roman" w:eastAsia="Times New Roman" w:hAnsi="Times New Roman" w:cs="Times New Roman"/>
          <w:b/>
          <w:noProof/>
          <w:sz w:val="20"/>
          <w:szCs w:val="20"/>
          <w:lang w:val="el-GR" w:eastAsia="el-GR"/>
        </w:rPr>
        <w:pict w14:anchorId="15D3718A">
          <v:shape id="_x0000_s1061" type="#_x0000_t202" style="position:absolute;left:0;text-align:left;margin-left:9.35pt;margin-top:10.75pt;width:414pt;height:98pt;z-index:251665408" filled="f" stroked="f">
            <v:textbox style="mso-next-textbox:#_x0000_s1061">
              <w:txbxContent>
                <w:p w14:paraId="719AB65C" w14:textId="017C8051" w:rsidR="006C7130" w:rsidRPr="006C7130" w:rsidRDefault="006C7130" w:rsidP="00E51A4C">
                  <w:pPr>
                    <w:ind w:left="1170"/>
                    <w:jc w:val="center"/>
                    <w:rPr>
                      <w:b/>
                      <w:bCs/>
                      <w:sz w:val="36"/>
                      <w:szCs w:val="36"/>
                      <w:lang w:val="el-GR"/>
                    </w:rPr>
                  </w:pPr>
                  <w:r w:rsidRPr="006C7130">
                    <w:rPr>
                      <w:b/>
                      <w:bCs/>
                      <w:sz w:val="36"/>
                      <w:szCs w:val="36"/>
                      <w:lang w:val="el-GR"/>
                    </w:rPr>
                    <w:t>Ανάλυση περιεχομένου λογαριασμών</w:t>
                  </w:r>
                  <w:r w:rsidR="00002E74">
                    <w:rPr>
                      <w:b/>
                      <w:bCs/>
                      <w:sz w:val="36"/>
                      <w:szCs w:val="36"/>
                      <w:lang w:val="el-GR"/>
                    </w:rPr>
                    <w:br/>
                  </w:r>
                  <w:r w:rsidR="00096593">
                    <w:rPr>
                      <w:b/>
                      <w:bCs/>
                      <w:sz w:val="36"/>
                      <w:szCs w:val="36"/>
                      <w:lang w:val="el-GR"/>
                    </w:rPr>
                    <w:t>Κ</w:t>
                  </w:r>
                  <w:r w:rsidRPr="006C7130">
                    <w:rPr>
                      <w:b/>
                      <w:bCs/>
                      <w:sz w:val="36"/>
                      <w:szCs w:val="36"/>
                      <w:lang w:val="el-GR"/>
                    </w:rPr>
                    <w:t xml:space="preserve">οινωνικών </w:t>
                  </w:r>
                  <w:r w:rsidR="00096593">
                    <w:rPr>
                      <w:b/>
                      <w:bCs/>
                      <w:sz w:val="36"/>
                      <w:szCs w:val="36"/>
                      <w:lang w:val="el-GR"/>
                    </w:rPr>
                    <w:t>Δ</w:t>
                  </w:r>
                  <w:r w:rsidRPr="006C7130">
                    <w:rPr>
                      <w:b/>
                      <w:bCs/>
                      <w:sz w:val="36"/>
                      <w:szCs w:val="36"/>
                      <w:lang w:val="el-GR"/>
                    </w:rPr>
                    <w:t>ικτύων ιδίων χρηστών</w:t>
                  </w:r>
                </w:p>
                <w:p w14:paraId="5ABF2F6E" w14:textId="77777777" w:rsidR="007C0884" w:rsidRPr="006C7130" w:rsidRDefault="007C0884" w:rsidP="006C7130">
                  <w:pPr>
                    <w:jc w:val="center"/>
                    <w:rPr>
                      <w:lang w:val="el-GR"/>
                    </w:rPr>
                  </w:pPr>
                </w:p>
              </w:txbxContent>
            </v:textbox>
          </v:shape>
        </w:pict>
      </w:r>
    </w:p>
    <w:p w14:paraId="3F2538B9"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11FDDB2A"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52CD9873"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45E447A"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1F75C7DA" w14:textId="746C83CE"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0480AD46"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5783F6F3" w14:textId="4726A51D" w:rsidR="007C0884" w:rsidRPr="007C0884" w:rsidRDefault="0055231C"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r>
        <w:rPr>
          <w:rFonts w:ascii="Times New Roman" w:eastAsia="Times New Roman" w:hAnsi="Times New Roman" w:cs="Times New Roman"/>
          <w:b/>
          <w:noProof/>
          <w:sz w:val="20"/>
          <w:szCs w:val="20"/>
          <w:lang w:val="el-GR" w:eastAsia="el-GR"/>
        </w:rPr>
        <w:pict w14:anchorId="6BB7671D">
          <v:shape id="_x0000_s1062" type="#_x0000_t202" style="position:absolute;left:0;text-align:left;margin-left:115pt;margin-top:3.3pt;width:252pt;height:55.5pt;z-index:251666432" filled="f" stroked="f">
            <v:textbox style="mso-next-textbox:#_x0000_s1062">
              <w:txbxContent>
                <w:p w14:paraId="38E1B3DF" w14:textId="0D7016B4" w:rsidR="006C7130" w:rsidRPr="006C7130" w:rsidRDefault="006C7130" w:rsidP="006C7130">
                  <w:pPr>
                    <w:jc w:val="center"/>
                    <w:rPr>
                      <w:sz w:val="36"/>
                      <w:szCs w:val="36"/>
                      <w:lang w:val="el-GR"/>
                    </w:rPr>
                  </w:pPr>
                  <w:r w:rsidRPr="006C7130">
                    <w:rPr>
                      <w:b/>
                      <w:sz w:val="36"/>
                      <w:szCs w:val="36"/>
                      <w:lang w:val="el-GR"/>
                    </w:rPr>
                    <w:t>Γεωργιλάς Στυλιανός</w:t>
                  </w:r>
                </w:p>
                <w:p w14:paraId="738B7622" w14:textId="50B7DE8D" w:rsidR="007C0884" w:rsidRDefault="007C0884" w:rsidP="007C0884">
                  <w:pPr>
                    <w:jc w:val="center"/>
                  </w:pPr>
                </w:p>
              </w:txbxContent>
            </v:textbox>
          </v:shape>
        </w:pict>
      </w:r>
    </w:p>
    <w:p w14:paraId="7CA59BAB" w14:textId="0BEABB78"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7851F5B0"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0DCBC4BD" w14:textId="0D890CE2" w:rsidR="007C0884" w:rsidRDefault="007C0884" w:rsidP="0048049F">
      <w:pPr>
        <w:tabs>
          <w:tab w:val="center" w:pos="5040"/>
        </w:tabs>
        <w:spacing w:after="0" w:line="360" w:lineRule="auto"/>
        <w:rPr>
          <w:rFonts w:ascii="Times New Roman" w:eastAsia="Times New Roman" w:hAnsi="Times New Roman" w:cs="Times New Roman"/>
          <w:b/>
          <w:sz w:val="20"/>
          <w:szCs w:val="20"/>
          <w:lang w:val="el-GR" w:eastAsia="el-GR"/>
        </w:rPr>
      </w:pPr>
    </w:p>
    <w:p w14:paraId="15A09E54" w14:textId="77777777" w:rsidR="00BC0197" w:rsidRDefault="0048049F" w:rsidP="0048049F">
      <w:pPr>
        <w:tabs>
          <w:tab w:val="center" w:pos="5040"/>
        </w:tabs>
        <w:spacing w:after="0" w:line="360" w:lineRule="auto"/>
        <w:rPr>
          <w:ins w:id="24" w:author="GEORGILAS STYLIANOS" w:date="2021-08-06T18:54:00Z"/>
          <w:rFonts w:ascii="Times New Roman" w:eastAsia="Times New Roman" w:hAnsi="Times New Roman" w:cs="Times New Roman"/>
          <w:b/>
          <w:sz w:val="20"/>
          <w:szCs w:val="20"/>
          <w:lang w:val="el-GR" w:eastAsia="el-GR"/>
        </w:rPr>
      </w:pPr>
      <w:r>
        <w:rPr>
          <w:rFonts w:ascii="Times New Roman" w:eastAsia="Times New Roman" w:hAnsi="Times New Roman" w:cs="Times New Roman"/>
          <w:b/>
          <w:sz w:val="20"/>
          <w:szCs w:val="20"/>
          <w:lang w:val="el-GR" w:eastAsia="el-GR"/>
        </w:rPr>
        <w:tab/>
      </w:r>
    </w:p>
    <w:p w14:paraId="2841FAB2" w14:textId="77777777" w:rsidR="00BC0197" w:rsidRDefault="00BC0197" w:rsidP="0048049F">
      <w:pPr>
        <w:tabs>
          <w:tab w:val="center" w:pos="5040"/>
        </w:tabs>
        <w:spacing w:after="0" w:line="360" w:lineRule="auto"/>
        <w:rPr>
          <w:ins w:id="25" w:author="GEORGILAS STYLIANOS" w:date="2021-08-06T18:54:00Z"/>
          <w:rFonts w:ascii="Times New Roman" w:eastAsia="Times New Roman" w:hAnsi="Times New Roman" w:cs="Times New Roman"/>
          <w:b/>
          <w:sz w:val="20"/>
          <w:szCs w:val="20"/>
          <w:lang w:val="el-GR" w:eastAsia="el-GR"/>
        </w:rPr>
      </w:pPr>
    </w:p>
    <w:p w14:paraId="290AB4B9" w14:textId="77777777" w:rsidR="00BC0197" w:rsidRDefault="00BC0197" w:rsidP="0048049F">
      <w:pPr>
        <w:tabs>
          <w:tab w:val="center" w:pos="5040"/>
        </w:tabs>
        <w:spacing w:after="0" w:line="360" w:lineRule="auto"/>
        <w:rPr>
          <w:ins w:id="26" w:author="GEORGILAS STYLIANOS" w:date="2021-08-06T18:54:00Z"/>
          <w:rFonts w:ascii="Times New Roman" w:eastAsia="Times New Roman" w:hAnsi="Times New Roman" w:cs="Times New Roman"/>
          <w:b/>
          <w:sz w:val="20"/>
          <w:szCs w:val="20"/>
          <w:lang w:val="el-GR" w:eastAsia="el-GR"/>
        </w:rPr>
      </w:pPr>
    </w:p>
    <w:p w14:paraId="6AE67929" w14:textId="77777777" w:rsidR="00BC0197" w:rsidRDefault="00BC0197" w:rsidP="0048049F">
      <w:pPr>
        <w:tabs>
          <w:tab w:val="center" w:pos="5040"/>
        </w:tabs>
        <w:spacing w:after="0" w:line="360" w:lineRule="auto"/>
        <w:rPr>
          <w:ins w:id="27" w:author="GEORGILAS STYLIANOS" w:date="2021-08-06T18:55:00Z"/>
          <w:rFonts w:ascii="Times New Roman" w:eastAsia="Times New Roman" w:hAnsi="Times New Roman" w:cs="Times New Roman"/>
          <w:b/>
          <w:sz w:val="20"/>
          <w:szCs w:val="20"/>
          <w:lang w:val="el-GR" w:eastAsia="el-GR"/>
        </w:rPr>
      </w:pPr>
    </w:p>
    <w:p w14:paraId="5D473FE7" w14:textId="1FC704D1" w:rsidR="007C0884" w:rsidRPr="007C0884" w:rsidRDefault="00BC0197" w:rsidP="0048049F">
      <w:pPr>
        <w:tabs>
          <w:tab w:val="center" w:pos="5040"/>
        </w:tabs>
        <w:spacing w:after="0" w:line="360" w:lineRule="auto"/>
        <w:rPr>
          <w:rFonts w:ascii="Times New Roman" w:eastAsia="Times New Roman" w:hAnsi="Times New Roman" w:cs="Times New Roman"/>
          <w:b/>
          <w:sz w:val="24"/>
          <w:szCs w:val="24"/>
          <w:lang w:val="el-GR" w:eastAsia="el-GR"/>
        </w:rPr>
      </w:pPr>
      <w:ins w:id="28" w:author="GEORGILAS STYLIANOS" w:date="2021-08-06T18:55:00Z">
        <w:r w:rsidRPr="0092709A">
          <w:rPr>
            <w:rFonts w:ascii="Times New Roman" w:eastAsia="Times New Roman" w:hAnsi="Times New Roman" w:cs="Times New Roman"/>
            <w:b/>
            <w:sz w:val="20"/>
            <w:szCs w:val="20"/>
            <w:lang w:val="el-GR" w:eastAsia="el-GR"/>
            <w:rPrChange w:id="29" w:author="GEORGILAS STYLIANOS" w:date="2021-08-07T14:18:00Z">
              <w:rPr>
                <w:rFonts w:ascii="Times New Roman" w:eastAsia="Times New Roman" w:hAnsi="Times New Roman" w:cs="Times New Roman"/>
                <w:b/>
                <w:sz w:val="20"/>
                <w:szCs w:val="20"/>
                <w:lang w:eastAsia="el-GR"/>
              </w:rPr>
            </w:rPrChange>
          </w:rPr>
          <w:t xml:space="preserve">                                                                       </w:t>
        </w:r>
      </w:ins>
      <w:r w:rsidR="007C0884" w:rsidRPr="007C0884">
        <w:rPr>
          <w:rFonts w:ascii="Times New Roman" w:eastAsia="Times New Roman" w:hAnsi="Times New Roman" w:cs="Times New Roman"/>
          <w:b/>
          <w:sz w:val="24"/>
          <w:szCs w:val="24"/>
          <w:lang w:val="el-GR" w:eastAsia="el-GR"/>
        </w:rPr>
        <w:t>ΠΤΥΧΙΑΚΗ ΕΡΓΑΣΙΑ</w:t>
      </w:r>
    </w:p>
    <w:p w14:paraId="116B786F" w14:textId="1C3CD210" w:rsidR="007C0884" w:rsidRPr="007C0884"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 xml:space="preserve">                                                       </w:t>
      </w:r>
      <w:r w:rsidR="006C7130" w:rsidRPr="006C7130">
        <w:rPr>
          <w:rFonts w:ascii="Times New Roman" w:eastAsia="Times New Roman" w:hAnsi="Times New Roman" w:cs="Times New Roman"/>
          <w:b/>
          <w:sz w:val="24"/>
          <w:szCs w:val="24"/>
          <w:lang w:val="el-GR" w:eastAsia="el-GR"/>
        </w:rPr>
        <w:t xml:space="preserve">           </w:t>
      </w:r>
      <w:r w:rsidR="0048049F" w:rsidRPr="0048049F">
        <w:rPr>
          <w:rFonts w:ascii="Times New Roman" w:eastAsia="Times New Roman" w:hAnsi="Times New Roman" w:cs="Times New Roman"/>
          <w:b/>
          <w:sz w:val="24"/>
          <w:szCs w:val="24"/>
          <w:lang w:val="el-GR" w:eastAsia="el-GR"/>
        </w:rPr>
        <w:t xml:space="preserve">     </w:t>
      </w:r>
      <w:r w:rsidRPr="007C0884">
        <w:rPr>
          <w:rFonts w:ascii="Times New Roman" w:eastAsia="Times New Roman" w:hAnsi="Times New Roman" w:cs="Times New Roman"/>
          <w:b/>
          <w:sz w:val="24"/>
          <w:szCs w:val="24"/>
          <w:lang w:val="el-GR" w:eastAsia="el-GR"/>
        </w:rPr>
        <w:t>Επιβλέπων</w:t>
      </w:r>
    </w:p>
    <w:p w14:paraId="62F7E2EF" w14:textId="7FE897B1" w:rsidR="007C0884" w:rsidRPr="007C0884"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 xml:space="preserve">                   </w:t>
      </w:r>
      <w:r w:rsidR="006C7130">
        <w:rPr>
          <w:rFonts w:ascii="Times New Roman" w:eastAsia="Times New Roman" w:hAnsi="Times New Roman" w:cs="Times New Roman"/>
          <w:b/>
          <w:sz w:val="24"/>
          <w:szCs w:val="24"/>
          <w:lang w:val="el-GR" w:eastAsia="el-GR"/>
        </w:rPr>
        <w:t xml:space="preserve">                                         </w:t>
      </w:r>
      <w:r w:rsidR="0048049F" w:rsidRPr="0048049F">
        <w:rPr>
          <w:rFonts w:ascii="Times New Roman" w:eastAsia="Times New Roman" w:hAnsi="Times New Roman" w:cs="Times New Roman"/>
          <w:b/>
          <w:sz w:val="24"/>
          <w:szCs w:val="24"/>
          <w:lang w:val="el-GR" w:eastAsia="el-GR"/>
        </w:rPr>
        <w:t xml:space="preserve"> </w:t>
      </w:r>
      <w:r w:rsidR="006C7130">
        <w:rPr>
          <w:rFonts w:ascii="Times New Roman" w:eastAsia="Times New Roman" w:hAnsi="Times New Roman" w:cs="Times New Roman"/>
          <w:b/>
          <w:sz w:val="24"/>
          <w:szCs w:val="24"/>
          <w:lang w:val="el-GR" w:eastAsia="el-GR"/>
        </w:rPr>
        <w:t xml:space="preserve"> </w:t>
      </w:r>
      <w:r w:rsidR="0048049F" w:rsidRPr="0048049F">
        <w:rPr>
          <w:rFonts w:ascii="Times New Roman" w:eastAsia="Times New Roman" w:hAnsi="Times New Roman" w:cs="Times New Roman"/>
          <w:b/>
          <w:sz w:val="24"/>
          <w:szCs w:val="24"/>
          <w:lang w:val="el-GR" w:eastAsia="el-GR"/>
        </w:rPr>
        <w:t xml:space="preserve">    </w:t>
      </w:r>
      <w:r w:rsidR="006C7130">
        <w:rPr>
          <w:rFonts w:ascii="Times New Roman" w:eastAsia="Times New Roman" w:hAnsi="Times New Roman" w:cs="Times New Roman"/>
          <w:b/>
          <w:sz w:val="24"/>
          <w:szCs w:val="24"/>
          <w:lang w:val="el-GR" w:eastAsia="el-GR"/>
        </w:rPr>
        <w:t>Ραζής Γεράσιμος</w:t>
      </w:r>
    </w:p>
    <w:p w14:paraId="5AC9D5E5" w14:textId="3404DDEF" w:rsidR="007C0884" w:rsidRPr="007C0884"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 xml:space="preserve">                       </w:t>
      </w:r>
      <w:r w:rsidR="0048049F" w:rsidRPr="0048049F">
        <w:rPr>
          <w:rFonts w:ascii="Times New Roman" w:eastAsia="Times New Roman" w:hAnsi="Times New Roman" w:cs="Times New Roman"/>
          <w:b/>
          <w:sz w:val="24"/>
          <w:szCs w:val="24"/>
          <w:lang w:val="el-GR" w:eastAsia="el-GR"/>
        </w:rPr>
        <w:t xml:space="preserve">  </w:t>
      </w:r>
      <w:r w:rsidR="0048049F" w:rsidRPr="00A35BD6">
        <w:rPr>
          <w:rFonts w:ascii="Times New Roman" w:eastAsia="Times New Roman" w:hAnsi="Times New Roman" w:cs="Times New Roman"/>
          <w:b/>
          <w:sz w:val="24"/>
          <w:szCs w:val="24"/>
          <w:lang w:val="el-GR" w:eastAsia="el-GR"/>
        </w:rPr>
        <w:t xml:space="preserve">        </w:t>
      </w:r>
      <w:r w:rsidRPr="007C0884">
        <w:rPr>
          <w:rFonts w:ascii="Times New Roman" w:eastAsia="Times New Roman" w:hAnsi="Times New Roman" w:cs="Times New Roman"/>
          <w:b/>
          <w:sz w:val="24"/>
          <w:szCs w:val="24"/>
          <w:lang w:val="el-GR" w:eastAsia="el-GR"/>
        </w:rPr>
        <w:t xml:space="preserve"> ………………………..Βαθμίδα……………………</w:t>
      </w:r>
    </w:p>
    <w:p w14:paraId="0AC8F65E" w14:textId="7266FB92" w:rsidR="0048049F" w:rsidRDefault="0048049F" w:rsidP="007C0884">
      <w:pPr>
        <w:tabs>
          <w:tab w:val="center" w:pos="5040"/>
        </w:tabs>
        <w:spacing w:after="0" w:line="240" w:lineRule="auto"/>
        <w:rPr>
          <w:rFonts w:ascii="Times New Roman" w:eastAsia="Times New Roman" w:hAnsi="Times New Roman" w:cs="Times New Roman"/>
          <w:b/>
          <w:lang w:val="el-GR" w:eastAsia="el-GR"/>
        </w:rPr>
      </w:pPr>
      <w:r w:rsidRPr="0048049F">
        <w:rPr>
          <w:rFonts w:ascii="Times New Roman" w:eastAsia="Times New Roman" w:hAnsi="Times New Roman" w:cs="Times New Roman"/>
          <w:b/>
          <w:lang w:val="el-GR" w:eastAsia="el-GR"/>
        </w:rPr>
        <w:t xml:space="preserve"> </w:t>
      </w:r>
    </w:p>
    <w:p w14:paraId="64C06199" w14:textId="77777777" w:rsidR="00BC0197" w:rsidRDefault="0048049F" w:rsidP="007C0884">
      <w:pPr>
        <w:tabs>
          <w:tab w:val="center" w:pos="5040"/>
        </w:tabs>
        <w:spacing w:after="0" w:line="240" w:lineRule="auto"/>
        <w:rPr>
          <w:ins w:id="30" w:author="GEORGILAS STYLIANOS" w:date="2021-08-06T18:55:00Z"/>
          <w:rFonts w:ascii="Times New Roman" w:eastAsia="Times New Roman" w:hAnsi="Times New Roman" w:cs="Times New Roman"/>
          <w:b/>
          <w:lang w:val="el-GR" w:eastAsia="el-GR"/>
        </w:rPr>
      </w:pPr>
      <w:r w:rsidRPr="00A35BD6">
        <w:rPr>
          <w:rFonts w:ascii="Times New Roman" w:eastAsia="Times New Roman" w:hAnsi="Times New Roman" w:cs="Times New Roman"/>
          <w:b/>
          <w:lang w:val="el-GR" w:eastAsia="el-GR"/>
        </w:rPr>
        <w:t xml:space="preserve">                                                                          </w:t>
      </w:r>
      <w:r w:rsidR="005D1C5E" w:rsidRPr="00F82387">
        <w:rPr>
          <w:rFonts w:ascii="Times New Roman" w:eastAsia="Times New Roman" w:hAnsi="Times New Roman" w:cs="Times New Roman"/>
          <w:b/>
          <w:lang w:val="el-GR" w:eastAsia="el-GR"/>
        </w:rPr>
        <w:t xml:space="preserve">  </w:t>
      </w:r>
    </w:p>
    <w:p w14:paraId="4B5D51BB" w14:textId="77777777" w:rsidR="00BC0197" w:rsidRDefault="00BC0197" w:rsidP="007C0884">
      <w:pPr>
        <w:tabs>
          <w:tab w:val="center" w:pos="5040"/>
        </w:tabs>
        <w:spacing w:after="0" w:line="240" w:lineRule="auto"/>
        <w:rPr>
          <w:ins w:id="31" w:author="GEORGILAS STYLIANOS" w:date="2021-08-06T18:55:00Z"/>
          <w:rFonts w:ascii="Times New Roman" w:eastAsia="Times New Roman" w:hAnsi="Times New Roman" w:cs="Times New Roman"/>
          <w:b/>
          <w:lang w:val="el-GR" w:eastAsia="el-GR"/>
        </w:rPr>
      </w:pPr>
    </w:p>
    <w:p w14:paraId="08DBE8DE" w14:textId="77777777" w:rsidR="00BC0197" w:rsidRDefault="00BC0197" w:rsidP="007C0884">
      <w:pPr>
        <w:tabs>
          <w:tab w:val="center" w:pos="5040"/>
        </w:tabs>
        <w:spacing w:after="0" w:line="240" w:lineRule="auto"/>
        <w:rPr>
          <w:ins w:id="32" w:author="GEORGILAS STYLIANOS" w:date="2021-08-06T18:55:00Z"/>
          <w:rFonts w:ascii="Times New Roman" w:eastAsia="Times New Roman" w:hAnsi="Times New Roman" w:cs="Times New Roman"/>
          <w:b/>
          <w:lang w:val="el-GR" w:eastAsia="el-GR"/>
        </w:rPr>
      </w:pPr>
    </w:p>
    <w:p w14:paraId="3297738B" w14:textId="77777777" w:rsidR="00BC0197" w:rsidRDefault="00BC0197" w:rsidP="007C0884">
      <w:pPr>
        <w:tabs>
          <w:tab w:val="center" w:pos="5040"/>
        </w:tabs>
        <w:spacing w:after="0" w:line="240" w:lineRule="auto"/>
        <w:rPr>
          <w:ins w:id="33" w:author="GEORGILAS STYLIANOS" w:date="2021-08-06T18:55:00Z"/>
          <w:rFonts w:ascii="Times New Roman" w:eastAsia="Times New Roman" w:hAnsi="Times New Roman" w:cs="Times New Roman"/>
          <w:b/>
          <w:lang w:val="el-GR" w:eastAsia="el-GR"/>
        </w:rPr>
      </w:pPr>
    </w:p>
    <w:p w14:paraId="3BEFC25B" w14:textId="356E08BC" w:rsidR="007C0884" w:rsidRPr="007C0884" w:rsidRDefault="00BC0197" w:rsidP="007C0884">
      <w:pPr>
        <w:tabs>
          <w:tab w:val="center" w:pos="5040"/>
        </w:tabs>
        <w:spacing w:after="0" w:line="240" w:lineRule="auto"/>
        <w:rPr>
          <w:rFonts w:ascii="Times New Roman" w:eastAsia="Times New Roman" w:hAnsi="Times New Roman" w:cs="Times New Roman"/>
          <w:b/>
          <w:lang w:val="el-GR" w:eastAsia="el-GR"/>
        </w:rPr>
      </w:pPr>
      <w:ins w:id="34" w:author="GEORGILAS STYLIANOS" w:date="2021-08-06T18:55:00Z">
        <w:r>
          <w:rPr>
            <w:rFonts w:ascii="Times New Roman" w:eastAsia="Times New Roman" w:hAnsi="Times New Roman" w:cs="Times New Roman"/>
            <w:b/>
            <w:lang w:eastAsia="el-GR"/>
          </w:rPr>
          <w:t xml:space="preserve">                                                                            </w:t>
        </w:r>
      </w:ins>
      <w:r w:rsidR="007C0884" w:rsidRPr="007C0884">
        <w:rPr>
          <w:rFonts w:ascii="Times New Roman" w:eastAsia="Times New Roman" w:hAnsi="Times New Roman" w:cs="Times New Roman"/>
          <w:b/>
          <w:lang w:val="el-GR" w:eastAsia="el-GR"/>
        </w:rPr>
        <w:t xml:space="preserve">Λαμία, </w:t>
      </w:r>
      <w:r w:rsidR="00B36F3D">
        <w:rPr>
          <w:rFonts w:ascii="Times New Roman" w:eastAsia="Times New Roman" w:hAnsi="Times New Roman" w:cs="Times New Roman"/>
          <w:b/>
          <w:lang w:val="el-GR" w:eastAsia="el-GR"/>
        </w:rPr>
        <w:t>2021</w:t>
      </w:r>
    </w:p>
    <w:p w14:paraId="77FFFAD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248006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F4321B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D7238B6"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41F66AEB"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62385F2" w14:textId="77777777" w:rsidR="002B36C8" w:rsidRDefault="002B36C8">
      <w:pPr>
        <w:rPr>
          <w:ins w:id="35" w:author="GEORGILAS STYLIANOS" w:date="2021-08-05T11:15:00Z"/>
        </w:rPr>
      </w:pPr>
      <w:ins w:id="36" w:author="GEORGILAS STYLIANOS" w:date="2021-08-05T11:15:00Z">
        <w:r>
          <w:br w:type="page"/>
        </w:r>
      </w:ins>
    </w:p>
    <w:tbl>
      <w:tblPr>
        <w:tblpPr w:leftFromText="180" w:rightFromText="180" w:vertAnchor="text" w:horzAnchor="margin" w:tblpY="212"/>
        <w:tblW w:w="10222" w:type="dxa"/>
        <w:tblLayout w:type="fixed"/>
        <w:tblLook w:val="0000" w:firstRow="0" w:lastRow="0" w:firstColumn="0" w:lastColumn="0" w:noHBand="0" w:noVBand="0"/>
      </w:tblPr>
      <w:tblGrid>
        <w:gridCol w:w="10222"/>
      </w:tblGrid>
      <w:tr w:rsidR="00480ED8" w:rsidRPr="004E2A3D" w14:paraId="24D2B5E1" w14:textId="77777777" w:rsidTr="00480ED8">
        <w:trPr>
          <w:trHeight w:val="641"/>
        </w:trPr>
        <w:tc>
          <w:tcPr>
            <w:tcW w:w="10222" w:type="dxa"/>
          </w:tcPr>
          <w:p w14:paraId="64261A7A" w14:textId="5161F5E7" w:rsidR="00480ED8" w:rsidRPr="007C0884" w:rsidRDefault="00480ED8" w:rsidP="00480ED8">
            <w:pPr>
              <w:spacing w:after="0" w:line="240" w:lineRule="auto"/>
              <w:ind w:right="124"/>
              <w:rPr>
                <w:rFonts w:ascii="Arial" w:eastAsia="Times New Roman" w:hAnsi="Arial" w:cs="Times New Roman"/>
                <w:sz w:val="18"/>
                <w:szCs w:val="24"/>
                <w:lang w:val="el-GR" w:eastAsia="el-GR"/>
              </w:rPr>
            </w:pPr>
            <w:r w:rsidRPr="007C0884">
              <w:rPr>
                <w:rFonts w:ascii="Arial" w:eastAsia="Times New Roman" w:hAnsi="Arial" w:cs="Times New Roman"/>
                <w:sz w:val="18"/>
                <w:szCs w:val="24"/>
                <w:lang w:val="el-GR" w:eastAsia="el-GR"/>
              </w:rPr>
              <w:lastRenderedPageBreak/>
              <w:t xml:space="preserve">Με ατομική μου ευθύνη και γνωρίζοντας τις κυρώσεις </w:t>
            </w:r>
            <w:r w:rsidRPr="007C0884">
              <w:rPr>
                <w:rFonts w:ascii="Arial" w:eastAsia="Times New Roman" w:hAnsi="Arial" w:cs="Times New Roman"/>
                <w:sz w:val="18"/>
                <w:szCs w:val="24"/>
                <w:vertAlign w:val="superscript"/>
                <w:lang w:val="el-GR" w:eastAsia="el-GR"/>
              </w:rPr>
              <w:t>(1)</w:t>
            </w:r>
            <w:r w:rsidRPr="007C0884">
              <w:rPr>
                <w:rFonts w:ascii="Arial" w:eastAsia="Times New Roman" w:hAnsi="Arial" w:cs="Times New Roman"/>
                <w:sz w:val="18"/>
                <w:szCs w:val="24"/>
                <w:lang w:val="el-GR" w:eastAsia="el-GR"/>
              </w:rPr>
              <w:t>, που προβλέπονται από της διατάξεις της παρ. 6 του άρθρου 22 του Ν. 1599/1986, δηλώνω ότι:</w:t>
            </w:r>
          </w:p>
        </w:tc>
      </w:tr>
      <w:tr w:rsidR="00480ED8" w:rsidRPr="004E2A3D" w14:paraId="79BCD6DB" w14:textId="77777777" w:rsidTr="00480ED8">
        <w:trPr>
          <w:trHeight w:val="4473"/>
        </w:trPr>
        <w:tc>
          <w:tcPr>
            <w:tcW w:w="10222" w:type="dxa"/>
          </w:tcPr>
          <w:p w14:paraId="4298405F" w14:textId="77777777" w:rsidR="00480ED8" w:rsidRPr="007C0884" w:rsidRDefault="00480ED8" w:rsidP="00480ED8">
            <w:pPr>
              <w:spacing w:line="240" w:lineRule="auto"/>
              <w:ind w:left="284" w:hanging="284"/>
              <w:rPr>
                <w:rFonts w:ascii="Times New Roman" w:eastAsia="Times New Roman" w:hAnsi="Times New Roman" w:cs="Times New Roman"/>
                <w:sz w:val="24"/>
                <w:szCs w:val="24"/>
                <w:lang w:val="el-GR" w:eastAsia="el-GR"/>
              </w:rPr>
            </w:pPr>
            <w:r w:rsidRPr="007C0884">
              <w:rPr>
                <w:rFonts w:ascii="Times" w:eastAsia="Times New Roman" w:hAnsi="Times" w:cs="Times"/>
                <w:i/>
                <w:iCs/>
                <w:lang w:val="el-GR" w:eastAsia="el-GR"/>
              </w:rPr>
              <w:t>1.</w:t>
            </w:r>
            <w:r w:rsidRPr="007C0884">
              <w:rPr>
                <w:rFonts w:ascii="Times New Roman" w:eastAsia="Times New Roman" w:hAnsi="Times New Roman" w:cs="Times New Roman"/>
                <w:i/>
                <w:iCs/>
                <w:lang w:val="el-GR" w:eastAsia="el-GR"/>
              </w:rPr>
              <w:t>  </w:t>
            </w:r>
            <w:del w:id="37" w:author="Razis" w:date="2021-08-01T11:39:00Z">
              <w:r w:rsidRPr="007C0884" w:rsidDel="00002E74">
                <w:rPr>
                  <w:rFonts w:ascii="Times New Roman" w:eastAsia="Times New Roman" w:hAnsi="Times New Roman" w:cs="Times New Roman"/>
                  <w:i/>
                  <w:iCs/>
                  <w:lang w:val="el-GR" w:eastAsia="el-GR"/>
                </w:rPr>
                <w:delText xml:space="preserve">  </w:delText>
              </w:r>
            </w:del>
            <w:r w:rsidRPr="007C0884">
              <w:rPr>
                <w:rFonts w:ascii="Times" w:eastAsia="Times New Roman" w:hAnsi="Times" w:cs="Times"/>
                <w:i/>
                <w:iCs/>
                <w:lang w:val="el-GR" w:eastAsia="el-GR"/>
              </w:rPr>
              <w:t xml:space="preserve">Δεν παραθέτω κομμάτια βιβλίων ή άρθρων ή εργασιών άλλων αυτολεξεί </w:t>
            </w:r>
            <w:r w:rsidRPr="007C0884">
              <w:rPr>
                <w:rFonts w:ascii="Times" w:eastAsia="Times New Roman" w:hAnsi="Times" w:cs="Times"/>
                <w:b/>
                <w:bCs/>
                <w:i/>
                <w:iCs/>
                <w:lang w:val="el-GR" w:eastAsia="el-GR"/>
              </w:rPr>
              <w:t xml:space="preserve">χωρίς να τα περικλείω σε εισαγωγικά </w:t>
            </w:r>
            <w:r w:rsidRPr="007C0884">
              <w:rPr>
                <w:rFonts w:ascii="Times" w:eastAsia="Times New Roman" w:hAnsi="Times" w:cs="Times"/>
                <w:i/>
                <w:iCs/>
                <w:lang w:val="el-GR" w:eastAsia="el-GR"/>
              </w:rPr>
              <w:t>και χωρίς να αναφέρω το συγγραφέα, τη χρονολογία, τη σελίδα. Η αυτολεξεί παράθεση χωρίς εισαγωγικά χωρίς αναφορά στην πηγή, είναι λογοκλοπή. Πέραν της αυτολεξεί παράθεσης, λογοκλοπή θεωρείται και η παράφραση εδαφίων από έργα άλλων, συμπεριλαμβανομένων και έργων συμφοιτητών μου, καθώς και η παράθεση στοιχείων που άλλοι συνέλεξαν ή επεξεργάσθηκαν, χωρίς αναφορά στην πηγή. Αναφέρω πάντοτε με πληρότητα την πηγή κάτω από τον πίνακα ή σχέδιο, όπως στα παραθέματα.</w:t>
            </w:r>
          </w:p>
          <w:p w14:paraId="65EA48DD" w14:textId="5D87DB62" w:rsidR="00480ED8" w:rsidRPr="007C0884" w:rsidRDefault="00480ED8" w:rsidP="00480ED8">
            <w:pPr>
              <w:spacing w:line="240" w:lineRule="auto"/>
              <w:ind w:left="284" w:hanging="284"/>
              <w:rPr>
                <w:rFonts w:ascii="Times New Roman" w:eastAsia="Times New Roman" w:hAnsi="Times New Roman" w:cs="Times New Roman"/>
                <w:sz w:val="24"/>
                <w:szCs w:val="24"/>
                <w:lang w:val="el-GR" w:eastAsia="el-GR"/>
              </w:rPr>
            </w:pPr>
            <w:r w:rsidRPr="007C0884">
              <w:rPr>
                <w:rFonts w:ascii="Times" w:eastAsia="Times New Roman" w:hAnsi="Times" w:cs="Times"/>
                <w:i/>
                <w:iCs/>
                <w:lang w:val="el-GR" w:eastAsia="el-GR"/>
              </w:rPr>
              <w:t>2.</w:t>
            </w:r>
            <w:r w:rsidRPr="007C0884">
              <w:rPr>
                <w:rFonts w:ascii="Times New Roman" w:eastAsia="Times New Roman" w:hAnsi="Times New Roman" w:cs="Times New Roman"/>
                <w:i/>
                <w:iCs/>
                <w:lang w:val="el-GR" w:eastAsia="el-GR"/>
              </w:rPr>
              <w:t>  </w:t>
            </w:r>
            <w:del w:id="38" w:author="Razis" w:date="2021-08-01T11:38:00Z">
              <w:r w:rsidRPr="007C0884" w:rsidDel="00002E74">
                <w:rPr>
                  <w:rFonts w:ascii="Times New Roman" w:eastAsia="Times New Roman" w:hAnsi="Times New Roman" w:cs="Times New Roman"/>
                  <w:i/>
                  <w:iCs/>
                  <w:lang w:val="el-GR" w:eastAsia="el-GR"/>
                </w:rPr>
                <w:delText xml:space="preserve">  </w:delText>
              </w:r>
            </w:del>
            <w:r w:rsidRPr="007C0884">
              <w:rPr>
                <w:rFonts w:ascii="Times" w:eastAsia="Times New Roman" w:hAnsi="Times" w:cs="Times"/>
                <w:i/>
                <w:iCs/>
                <w:lang w:val="el-GR" w:eastAsia="el-GR"/>
              </w:rPr>
              <w:t xml:space="preserve">Δέχομαι ότι η αυτολεξεί </w:t>
            </w:r>
            <w:r w:rsidRPr="007C0884">
              <w:rPr>
                <w:rFonts w:ascii="Times" w:eastAsia="Times New Roman" w:hAnsi="Times" w:cs="Times"/>
                <w:b/>
                <w:bCs/>
                <w:i/>
                <w:iCs/>
                <w:lang w:val="el-GR" w:eastAsia="el-GR"/>
              </w:rPr>
              <w:t>παράθεση χωρίς εισαγωγικά</w:t>
            </w:r>
            <w:r w:rsidRPr="007C0884">
              <w:rPr>
                <w:rFonts w:ascii="Times" w:eastAsia="Times New Roman" w:hAnsi="Times" w:cs="Times"/>
                <w:i/>
                <w:iCs/>
                <w:lang w:val="el-GR" w:eastAsia="el-GR"/>
              </w:rPr>
              <w:t xml:space="preserve">, ακόμα κι αν συνοδεύεται από αναφορά στην πηγή σε κάποιο άλλο σημείο του κειμένου ή στο τέλος του, είναι αντιγραφή. Η αναφορά στην πηγή στο τέλος π.χ. μιας παραγράφου ή μιας σελίδας, δεν δικαιολογεί συρραφή εδαφίων έργου άλλου συγγραφέα, έστω και παραφρασμένων, και παρουσίασή τους ως δική μου εργασία. </w:t>
            </w:r>
          </w:p>
          <w:p w14:paraId="67FA23A5" w14:textId="03729341" w:rsidR="00480ED8" w:rsidRPr="007C0884" w:rsidRDefault="00480ED8" w:rsidP="00480ED8">
            <w:pPr>
              <w:spacing w:line="240" w:lineRule="auto"/>
              <w:ind w:left="284" w:hanging="284"/>
              <w:rPr>
                <w:rFonts w:ascii="Times New Roman" w:eastAsia="Times New Roman" w:hAnsi="Times New Roman" w:cs="Times New Roman"/>
                <w:sz w:val="24"/>
                <w:szCs w:val="24"/>
                <w:lang w:val="el-GR" w:eastAsia="el-GR"/>
              </w:rPr>
            </w:pPr>
            <w:r w:rsidRPr="007C0884">
              <w:rPr>
                <w:rFonts w:ascii="Times" w:eastAsia="Times New Roman" w:hAnsi="Times" w:cs="Times"/>
                <w:i/>
                <w:iCs/>
                <w:lang w:val="el-GR" w:eastAsia="el-GR"/>
              </w:rPr>
              <w:t>3.</w:t>
            </w:r>
            <w:r w:rsidRPr="007C0884">
              <w:rPr>
                <w:rFonts w:ascii="Times New Roman" w:eastAsia="Times New Roman" w:hAnsi="Times New Roman" w:cs="Times New Roman"/>
                <w:i/>
                <w:iCs/>
                <w:lang w:val="el-GR" w:eastAsia="el-GR"/>
              </w:rPr>
              <w:t>  </w:t>
            </w:r>
            <w:del w:id="39" w:author="Razis" w:date="2021-08-01T11:38:00Z">
              <w:r w:rsidRPr="007C0884" w:rsidDel="00002E74">
                <w:rPr>
                  <w:rFonts w:ascii="Times New Roman" w:eastAsia="Times New Roman" w:hAnsi="Times New Roman" w:cs="Times New Roman"/>
                  <w:i/>
                  <w:iCs/>
                  <w:lang w:val="el-GR" w:eastAsia="el-GR"/>
                </w:rPr>
                <w:delText xml:space="preserve">  </w:delText>
              </w:r>
            </w:del>
            <w:r w:rsidRPr="007C0884">
              <w:rPr>
                <w:rFonts w:ascii="Times" w:eastAsia="Times New Roman" w:hAnsi="Times" w:cs="Times"/>
                <w:i/>
                <w:iCs/>
                <w:lang w:val="el-GR" w:eastAsia="el-GR"/>
              </w:rPr>
              <w:t xml:space="preserve">Δέχομαι ότι υπάρχει επίσης περιορισμός στο μέγεθος και στη συχνότητα των παραθεμάτων που μπορώ να εντάξω στην εργασία μου εντός εισαγωγικών. Κάθε μεγάλο παράθεμα (π.χ. σε πίνακα ή πλαίσιο, </w:t>
            </w:r>
            <w:proofErr w:type="spellStart"/>
            <w:r w:rsidRPr="007C0884">
              <w:rPr>
                <w:rFonts w:ascii="Times" w:eastAsia="Times New Roman" w:hAnsi="Times" w:cs="Times"/>
                <w:i/>
                <w:iCs/>
                <w:lang w:val="el-GR" w:eastAsia="el-GR"/>
              </w:rPr>
              <w:t>κλπ</w:t>
            </w:r>
            <w:proofErr w:type="spellEnd"/>
            <w:r w:rsidRPr="007C0884">
              <w:rPr>
                <w:rFonts w:ascii="Times" w:eastAsia="Times New Roman" w:hAnsi="Times" w:cs="Times"/>
                <w:i/>
                <w:iCs/>
                <w:lang w:val="el-GR" w:eastAsia="el-GR"/>
              </w:rPr>
              <w:t>), προϋποθέτει ειδικές ρυθμίσεις, και όταν δημοσιεύεται προϋποθέτει την άδεια του συγγραφέα ή του εκδότη. Το ίδιο και οι πίνακες και τα σχέδια</w:t>
            </w:r>
          </w:p>
          <w:p w14:paraId="02365739" w14:textId="53523562" w:rsidR="00480ED8" w:rsidRPr="007C0884" w:rsidRDefault="00480ED8" w:rsidP="00480ED8">
            <w:pPr>
              <w:spacing w:before="60" w:after="0" w:line="240" w:lineRule="auto"/>
              <w:ind w:right="125"/>
              <w:rPr>
                <w:rFonts w:ascii="Arial" w:eastAsia="Times New Roman" w:hAnsi="Arial" w:cs="Times New Roman"/>
                <w:sz w:val="20"/>
                <w:szCs w:val="24"/>
                <w:lang w:val="el-GR" w:eastAsia="el-GR"/>
              </w:rPr>
            </w:pPr>
            <w:r w:rsidRPr="007C0884">
              <w:rPr>
                <w:rFonts w:ascii="Times" w:eastAsia="Times New Roman" w:hAnsi="Times" w:cs="Times"/>
                <w:i/>
                <w:iCs/>
                <w:lang w:val="el-GR" w:eastAsia="el-GR"/>
              </w:rPr>
              <w:t>4. Δέχομαι όλες τις συνέπειες σε περίπτωση λογοκλοπής ή αντιγραφής.</w:t>
            </w:r>
            <w:r w:rsidRPr="007C0884">
              <w:rPr>
                <w:rFonts w:ascii="Times" w:eastAsia="Times New Roman" w:hAnsi="Times" w:cs="Times"/>
                <w:i/>
                <w:iCs/>
                <w:lang w:val="el-GR" w:eastAsia="el-GR"/>
              </w:rPr>
              <w:br/>
            </w:r>
          </w:p>
        </w:tc>
      </w:tr>
    </w:tbl>
    <w:p w14:paraId="25709A2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6BD7A442"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1170814"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519E3FCD"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4B770AAF" w14:textId="77777777" w:rsidR="007C0884" w:rsidRPr="007C0884" w:rsidRDefault="007C0884" w:rsidP="00B36F3D">
      <w:pPr>
        <w:spacing w:after="0" w:line="240" w:lineRule="auto"/>
        <w:ind w:left="6480" w:right="484"/>
        <w:rPr>
          <w:rFonts w:ascii="Arial" w:eastAsia="Times New Roman" w:hAnsi="Arial" w:cs="Arial"/>
          <w:sz w:val="16"/>
          <w:szCs w:val="24"/>
          <w:lang w:val="el-GR" w:eastAsia="el-GR"/>
        </w:rPr>
      </w:pPr>
      <w:r w:rsidRPr="007C0884">
        <w:rPr>
          <w:rFonts w:ascii="Arial" w:eastAsia="Times New Roman" w:hAnsi="Arial" w:cs="Arial"/>
          <w:sz w:val="16"/>
          <w:szCs w:val="24"/>
          <w:lang w:val="el-GR" w:eastAsia="el-GR"/>
        </w:rPr>
        <w:t>Ημερομηνία:      ……/..…/20……</w:t>
      </w:r>
    </w:p>
    <w:p w14:paraId="30E1C5E6" w14:textId="77777777" w:rsidR="007C0884" w:rsidRPr="007C0884" w:rsidRDefault="007C0884" w:rsidP="007C0884">
      <w:pPr>
        <w:spacing w:after="0" w:line="240" w:lineRule="auto"/>
        <w:ind w:right="484"/>
        <w:jc w:val="right"/>
        <w:rPr>
          <w:rFonts w:ascii="Arial" w:eastAsia="Times New Roman" w:hAnsi="Arial" w:cs="Arial"/>
          <w:sz w:val="16"/>
          <w:szCs w:val="24"/>
          <w:lang w:val="el-GR" w:eastAsia="el-GR"/>
        </w:rPr>
      </w:pPr>
    </w:p>
    <w:p w14:paraId="6071D8BA" w14:textId="77777777" w:rsidR="007C0884" w:rsidRPr="007C0884" w:rsidRDefault="007C0884" w:rsidP="007C0884">
      <w:pPr>
        <w:spacing w:after="0" w:line="240" w:lineRule="auto"/>
        <w:ind w:right="484"/>
        <w:jc w:val="right"/>
        <w:rPr>
          <w:rFonts w:ascii="Arial" w:eastAsia="Times New Roman" w:hAnsi="Arial" w:cs="Arial"/>
          <w:sz w:val="16"/>
          <w:szCs w:val="24"/>
          <w:lang w:val="el-GR" w:eastAsia="el-GR"/>
        </w:rPr>
      </w:pPr>
      <w:r w:rsidRPr="007C0884">
        <w:rPr>
          <w:rFonts w:ascii="Arial" w:eastAsia="Times New Roman" w:hAnsi="Arial" w:cs="Arial"/>
          <w:sz w:val="16"/>
          <w:szCs w:val="24"/>
          <w:lang w:val="el-GR" w:eastAsia="el-GR"/>
        </w:rPr>
        <w:t>Ο – Η Δηλ.</w:t>
      </w:r>
    </w:p>
    <w:p w14:paraId="0A943F0D" w14:textId="77777777" w:rsidR="007C0884" w:rsidRPr="007C0884" w:rsidRDefault="007C0884" w:rsidP="007C0884">
      <w:pPr>
        <w:spacing w:after="0" w:line="240" w:lineRule="auto"/>
        <w:jc w:val="right"/>
        <w:rPr>
          <w:rFonts w:ascii="Arial" w:eastAsia="Times New Roman" w:hAnsi="Arial" w:cs="Arial"/>
          <w:sz w:val="16"/>
          <w:szCs w:val="24"/>
          <w:lang w:val="el-GR" w:eastAsia="el-GR"/>
        </w:rPr>
      </w:pPr>
    </w:p>
    <w:p w14:paraId="74438347" w14:textId="77777777" w:rsidR="007C0884" w:rsidRPr="007C0884" w:rsidRDefault="007C0884" w:rsidP="007C0884">
      <w:pPr>
        <w:spacing w:after="0" w:line="240" w:lineRule="auto"/>
        <w:jc w:val="right"/>
        <w:rPr>
          <w:rFonts w:ascii="Arial" w:eastAsia="Times New Roman" w:hAnsi="Arial" w:cs="Arial"/>
          <w:sz w:val="16"/>
          <w:szCs w:val="24"/>
          <w:lang w:val="el-GR" w:eastAsia="el-GR"/>
        </w:rPr>
      </w:pPr>
    </w:p>
    <w:p w14:paraId="5D10256A" w14:textId="77777777" w:rsidR="007C0884" w:rsidRPr="007C0884" w:rsidRDefault="007C0884" w:rsidP="007C0884">
      <w:pPr>
        <w:spacing w:after="0" w:line="240" w:lineRule="auto"/>
        <w:jc w:val="right"/>
        <w:rPr>
          <w:rFonts w:ascii="Arial" w:eastAsia="Times New Roman" w:hAnsi="Arial" w:cs="Arial"/>
          <w:sz w:val="16"/>
          <w:szCs w:val="24"/>
          <w:lang w:val="el-GR" w:eastAsia="el-GR"/>
        </w:rPr>
      </w:pPr>
    </w:p>
    <w:p w14:paraId="4F783FA1" w14:textId="77777777" w:rsidR="007C0884" w:rsidRPr="007C0884" w:rsidRDefault="007C0884" w:rsidP="007C0884">
      <w:pPr>
        <w:spacing w:after="0" w:line="240" w:lineRule="auto"/>
        <w:ind w:right="484"/>
        <w:jc w:val="right"/>
        <w:rPr>
          <w:rFonts w:ascii="Arial" w:eastAsia="Times New Roman" w:hAnsi="Arial" w:cs="Arial"/>
          <w:sz w:val="16"/>
          <w:szCs w:val="24"/>
          <w:lang w:val="el-GR" w:eastAsia="el-GR"/>
        </w:rPr>
      </w:pPr>
      <w:r w:rsidRPr="007C0884">
        <w:rPr>
          <w:rFonts w:ascii="Arial" w:eastAsia="Times New Roman" w:hAnsi="Arial" w:cs="Arial"/>
          <w:sz w:val="16"/>
          <w:szCs w:val="24"/>
          <w:lang w:val="el-GR" w:eastAsia="el-GR"/>
        </w:rPr>
        <w:t>(Υπογραφή)</w:t>
      </w:r>
    </w:p>
    <w:p w14:paraId="532DE173" w14:textId="137BF388" w:rsidR="00480ED8" w:rsidRDefault="007C0884" w:rsidP="007C0884">
      <w:pPr>
        <w:spacing w:after="0" w:line="240" w:lineRule="auto"/>
        <w:rPr>
          <w:rFonts w:ascii="Microsoft Sans Serif" w:eastAsia="Times New Roman" w:hAnsi="Microsoft Sans Serif" w:cs="Microsoft Sans Serif"/>
          <w:sz w:val="20"/>
          <w:szCs w:val="20"/>
          <w:lang w:val="el-GR" w:eastAsia="el-GR"/>
        </w:rPr>
      </w:pPr>
      <w:r w:rsidRPr="007C0884">
        <w:rPr>
          <w:rFonts w:ascii="Microsoft Sans Serif" w:eastAsia="Times New Roman" w:hAnsi="Microsoft Sans Serif" w:cs="Microsoft Sans Serif"/>
          <w:sz w:val="20"/>
          <w:szCs w:val="20"/>
          <w:lang w:val="el-GR" w:eastAsia="el-GR"/>
        </w:rPr>
        <w:t xml:space="preserve"> (1) «Όποιος εν γνώσει του δηλώνει ψευδή γεγονότα ή αρνείται ή αποκρύπτει τα αληθινά με έγγραφη υπεύθυνη δήλωση του άρθρου 8 παρ. 4 Ν. 1599/1986 τιμωρείται με φυλάκιση τουλάχιστον τριών μηνών. Εάν ο υπαίτιος αυτών των πράξεων σκόπευε να προσπορίσει στον εαυτόν του ή σε άλλον περιουσιακό όφελος βλάπτοντας τρίτον ή σκόπευε να βλάψει άλλον, τιμωρείται με κάθειρξη μέχρι 10 ετών.</w:t>
      </w:r>
    </w:p>
    <w:p w14:paraId="153A6F11" w14:textId="77777777" w:rsidR="00480ED8" w:rsidRDefault="00480ED8">
      <w:pPr>
        <w:rPr>
          <w:rFonts w:ascii="Microsoft Sans Serif" w:eastAsia="Times New Roman" w:hAnsi="Microsoft Sans Serif" w:cs="Microsoft Sans Serif"/>
          <w:sz w:val="20"/>
          <w:szCs w:val="20"/>
          <w:lang w:val="el-GR" w:eastAsia="el-GR"/>
        </w:rPr>
      </w:pPr>
      <w:r>
        <w:rPr>
          <w:rFonts w:ascii="Microsoft Sans Serif" w:eastAsia="Times New Roman" w:hAnsi="Microsoft Sans Serif" w:cs="Microsoft Sans Serif"/>
          <w:sz w:val="20"/>
          <w:szCs w:val="20"/>
          <w:lang w:val="el-GR" w:eastAsia="el-GR"/>
        </w:rPr>
        <w:br w:type="page"/>
      </w:r>
    </w:p>
    <w:p w14:paraId="71FD0A2A" w14:textId="77777777" w:rsidR="007C0884" w:rsidRPr="007C0884" w:rsidRDefault="007C0884" w:rsidP="007C0884">
      <w:pPr>
        <w:spacing w:after="0" w:line="240" w:lineRule="auto"/>
        <w:rPr>
          <w:rFonts w:ascii="Microsoft Sans Serif" w:eastAsia="Times New Roman" w:hAnsi="Microsoft Sans Serif" w:cs="Microsoft Sans Serif"/>
          <w:sz w:val="20"/>
          <w:szCs w:val="20"/>
          <w:lang w:val="el-GR" w:eastAsia="el-GR"/>
        </w:rPr>
      </w:pPr>
    </w:p>
    <w:p w14:paraId="1DE111A6" w14:textId="77777777" w:rsidR="007C0884" w:rsidRPr="007C0884" w:rsidRDefault="007C0884" w:rsidP="00CC7ECE">
      <w:pPr>
        <w:spacing w:after="0" w:line="360" w:lineRule="auto"/>
        <w:rPr>
          <w:rFonts w:ascii="Times New Roman" w:eastAsia="Times New Roman" w:hAnsi="Times New Roman" w:cs="Times New Roman"/>
          <w:b/>
          <w:bCs/>
          <w:sz w:val="28"/>
          <w:szCs w:val="28"/>
          <w:lang w:val="el-GR" w:eastAsia="el-GR"/>
        </w:rPr>
      </w:pPr>
    </w:p>
    <w:p w14:paraId="5E6ECB7E" w14:textId="77777777" w:rsidR="007C0884" w:rsidRPr="007C0884" w:rsidRDefault="007C0884" w:rsidP="007C0884">
      <w:pPr>
        <w:spacing w:after="0" w:line="360" w:lineRule="auto"/>
        <w:jc w:val="center"/>
        <w:rPr>
          <w:rFonts w:ascii="Times New Roman" w:eastAsia="Times New Roman" w:hAnsi="Times New Roman" w:cs="Times New Roman"/>
          <w:b/>
          <w:bCs/>
          <w:sz w:val="28"/>
          <w:szCs w:val="28"/>
          <w:lang w:val="el-GR" w:eastAsia="el-GR"/>
        </w:rPr>
      </w:pPr>
    </w:p>
    <w:p w14:paraId="5B8197D5" w14:textId="77777777" w:rsidR="007C0884" w:rsidRPr="007C0884" w:rsidRDefault="007C0884" w:rsidP="007C0884">
      <w:pPr>
        <w:spacing w:after="0" w:line="360" w:lineRule="auto"/>
        <w:jc w:val="center"/>
        <w:rPr>
          <w:rFonts w:ascii="Times New Roman" w:eastAsia="Times New Roman" w:hAnsi="Times New Roman" w:cs="Times New Roman"/>
          <w:b/>
          <w:bCs/>
          <w:sz w:val="28"/>
          <w:szCs w:val="28"/>
          <w:lang w:val="el-GR" w:eastAsia="el-GR"/>
        </w:rPr>
      </w:pPr>
    </w:p>
    <w:p w14:paraId="15AAB846" w14:textId="77777777" w:rsidR="007C0884" w:rsidRPr="007C0884" w:rsidRDefault="0055231C" w:rsidP="007C0884">
      <w:pPr>
        <w:spacing w:after="0" w:line="360" w:lineRule="auto"/>
        <w:jc w:val="center"/>
        <w:rPr>
          <w:rFonts w:ascii="Times New Roman" w:eastAsia="Times New Roman" w:hAnsi="Times New Roman" w:cs="Times New Roman"/>
          <w:b/>
          <w:bCs/>
          <w:sz w:val="28"/>
          <w:szCs w:val="28"/>
          <w:lang w:val="el-GR" w:eastAsia="el-GR"/>
        </w:rPr>
      </w:pPr>
      <w:r>
        <w:rPr>
          <w:rFonts w:ascii="Times New Roman" w:eastAsia="Times New Roman" w:hAnsi="Times New Roman" w:cs="Times New Roman"/>
          <w:b/>
          <w:noProof/>
          <w:sz w:val="20"/>
          <w:szCs w:val="20"/>
          <w:lang w:val="el-GR" w:eastAsia="el-GR"/>
        </w:rPr>
        <w:pict w14:anchorId="75FBB546">
          <v:shape id="_x0000_s1063" type="#_x0000_t202" style="position:absolute;left:0;text-align:left;margin-left:27pt;margin-top:2.1pt;width:414pt;height:69.05pt;z-index:251667456" filled="f" stroked="f">
            <v:textbox style="mso-next-textbox:#_x0000_s1063">
              <w:txbxContent>
                <w:p w14:paraId="3D772626" w14:textId="0AB934FA" w:rsidR="00B36F3D" w:rsidRPr="006C7130" w:rsidRDefault="00B36F3D" w:rsidP="00002E74">
                  <w:pPr>
                    <w:jc w:val="center"/>
                    <w:rPr>
                      <w:b/>
                      <w:bCs/>
                      <w:sz w:val="36"/>
                      <w:szCs w:val="36"/>
                      <w:lang w:val="el-GR"/>
                    </w:rPr>
                  </w:pPr>
                  <w:r w:rsidRPr="006C7130">
                    <w:rPr>
                      <w:b/>
                      <w:bCs/>
                      <w:sz w:val="36"/>
                      <w:szCs w:val="36"/>
                      <w:lang w:val="el-GR"/>
                    </w:rPr>
                    <w:t>Ανάλυση περιεχομένου λογαριασμών</w:t>
                  </w:r>
                  <w:r w:rsidR="00002E74">
                    <w:rPr>
                      <w:b/>
                      <w:bCs/>
                      <w:sz w:val="36"/>
                      <w:szCs w:val="36"/>
                      <w:lang w:val="el-GR"/>
                    </w:rPr>
                    <w:br/>
                  </w:r>
                  <w:r w:rsidR="00FB196E">
                    <w:rPr>
                      <w:b/>
                      <w:bCs/>
                      <w:sz w:val="36"/>
                      <w:szCs w:val="36"/>
                      <w:lang w:val="el-GR"/>
                    </w:rPr>
                    <w:t>Κ</w:t>
                  </w:r>
                  <w:r w:rsidRPr="006C7130">
                    <w:rPr>
                      <w:b/>
                      <w:bCs/>
                      <w:sz w:val="36"/>
                      <w:szCs w:val="36"/>
                      <w:lang w:val="el-GR"/>
                    </w:rPr>
                    <w:t xml:space="preserve">οινωνικών </w:t>
                  </w:r>
                  <w:r w:rsidR="00FB196E">
                    <w:rPr>
                      <w:b/>
                      <w:bCs/>
                      <w:sz w:val="36"/>
                      <w:szCs w:val="36"/>
                      <w:lang w:val="el-GR"/>
                    </w:rPr>
                    <w:t>Δ</w:t>
                  </w:r>
                  <w:r w:rsidRPr="006C7130">
                    <w:rPr>
                      <w:b/>
                      <w:bCs/>
                      <w:sz w:val="36"/>
                      <w:szCs w:val="36"/>
                      <w:lang w:val="el-GR"/>
                    </w:rPr>
                    <w:t>ικτύων ιδίων χρηστών</w:t>
                  </w:r>
                </w:p>
                <w:p w14:paraId="49CD33B2" w14:textId="45B41250" w:rsidR="007C0884" w:rsidRPr="00B36F3D" w:rsidRDefault="007C0884" w:rsidP="00B36F3D">
                  <w:pPr>
                    <w:rPr>
                      <w:b/>
                      <w:bCs/>
                      <w:sz w:val="28"/>
                      <w:szCs w:val="28"/>
                      <w:lang w:val="el-GR"/>
                    </w:rPr>
                  </w:pPr>
                </w:p>
              </w:txbxContent>
            </v:textbox>
          </v:shape>
        </w:pict>
      </w:r>
    </w:p>
    <w:p w14:paraId="516C0C80" w14:textId="77777777" w:rsidR="007C0884" w:rsidRPr="007C0884" w:rsidRDefault="007C0884" w:rsidP="007C0884">
      <w:pPr>
        <w:spacing w:after="0" w:line="360" w:lineRule="auto"/>
        <w:jc w:val="center"/>
        <w:rPr>
          <w:rFonts w:ascii="Times New Roman" w:eastAsia="Times New Roman" w:hAnsi="Times New Roman" w:cs="Times New Roman"/>
          <w:b/>
          <w:bCs/>
          <w:sz w:val="28"/>
          <w:szCs w:val="28"/>
          <w:lang w:val="el-GR" w:eastAsia="el-GR"/>
        </w:rPr>
      </w:pPr>
    </w:p>
    <w:p w14:paraId="392877BF"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6086ADC8"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9C5B1DE" w14:textId="5989E2DA"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0454DD1" w14:textId="14604FE7" w:rsidR="007C0884" w:rsidRPr="007C0884" w:rsidRDefault="0055231C" w:rsidP="007C0884">
      <w:pPr>
        <w:tabs>
          <w:tab w:val="center" w:pos="5040"/>
        </w:tabs>
        <w:spacing w:after="0" w:line="360" w:lineRule="auto"/>
        <w:rPr>
          <w:rFonts w:ascii="Times New Roman" w:eastAsia="Times New Roman" w:hAnsi="Times New Roman" w:cs="Times New Roman"/>
          <w:b/>
          <w:sz w:val="20"/>
          <w:szCs w:val="20"/>
          <w:lang w:val="el-GR" w:eastAsia="el-GR"/>
        </w:rPr>
      </w:pPr>
      <w:r>
        <w:rPr>
          <w:rFonts w:ascii="Times New Roman" w:eastAsia="Times New Roman" w:hAnsi="Times New Roman" w:cs="Times New Roman"/>
          <w:b/>
          <w:noProof/>
          <w:sz w:val="20"/>
          <w:szCs w:val="20"/>
          <w:lang w:val="el-GR" w:eastAsia="el-GR"/>
        </w:rPr>
        <w:pict w14:anchorId="54663471">
          <v:shape id="_x0000_s1064" type="#_x0000_t202" style="position:absolute;margin-left:95.35pt;margin-top:14.2pt;width:252pt;height:47.35pt;z-index:251668480" filled="f" stroked="f">
            <v:textbox style="mso-next-textbox:#_x0000_s1064">
              <w:txbxContent>
                <w:p w14:paraId="604518BE" w14:textId="6E6B0EAA" w:rsidR="007C0884" w:rsidRPr="00B36F3D" w:rsidRDefault="00B36F3D" w:rsidP="007C0884">
                  <w:pPr>
                    <w:jc w:val="center"/>
                    <w:rPr>
                      <w:lang w:val="el-GR"/>
                    </w:rPr>
                  </w:pPr>
                  <w:r>
                    <w:rPr>
                      <w:b/>
                      <w:sz w:val="28"/>
                      <w:szCs w:val="28"/>
                      <w:lang w:val="el-GR"/>
                    </w:rPr>
                    <w:t>Γεωργιλάς Στυλιανός</w:t>
                  </w:r>
                </w:p>
              </w:txbxContent>
            </v:textbox>
          </v:shape>
        </w:pict>
      </w:r>
    </w:p>
    <w:p w14:paraId="1DC71F4C" w14:textId="2813A2FB"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7B086E5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D7CECC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C9334A1"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656C4C8"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4FCAFF85" w14:textId="77777777" w:rsidR="007C0884" w:rsidRPr="00A35BD6"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9B95E32"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C9F643A" w14:textId="77777777" w:rsidR="00EF2087" w:rsidRDefault="00EF2087" w:rsidP="007C0884">
      <w:pPr>
        <w:autoSpaceDE w:val="0"/>
        <w:autoSpaceDN w:val="0"/>
        <w:adjustRightInd w:val="0"/>
        <w:spacing w:after="0" w:line="360" w:lineRule="auto"/>
        <w:rPr>
          <w:ins w:id="40" w:author="GEORGILAS STYLIANOS" w:date="2021-08-06T18:56:00Z"/>
          <w:rFonts w:ascii="Times New Roman" w:eastAsia="Times New Roman" w:hAnsi="Times New Roman" w:cs="Times New Roman"/>
          <w:b/>
          <w:bCs/>
          <w:sz w:val="28"/>
          <w:szCs w:val="28"/>
          <w:lang w:val="el-GR" w:eastAsia="el-GR"/>
        </w:rPr>
      </w:pPr>
    </w:p>
    <w:p w14:paraId="53E3400F" w14:textId="77777777" w:rsidR="00EF2087" w:rsidRDefault="00EF2087" w:rsidP="007C0884">
      <w:pPr>
        <w:autoSpaceDE w:val="0"/>
        <w:autoSpaceDN w:val="0"/>
        <w:adjustRightInd w:val="0"/>
        <w:spacing w:after="0" w:line="360" w:lineRule="auto"/>
        <w:rPr>
          <w:ins w:id="41" w:author="GEORGILAS STYLIANOS" w:date="2021-08-06T18:56:00Z"/>
          <w:rFonts w:ascii="Times New Roman" w:eastAsia="Times New Roman" w:hAnsi="Times New Roman" w:cs="Times New Roman"/>
          <w:b/>
          <w:bCs/>
          <w:sz w:val="28"/>
          <w:szCs w:val="28"/>
          <w:lang w:val="el-GR" w:eastAsia="el-GR"/>
        </w:rPr>
      </w:pPr>
    </w:p>
    <w:p w14:paraId="14F68F85" w14:textId="77777777" w:rsidR="00EF2087" w:rsidRDefault="00EF2087" w:rsidP="007C0884">
      <w:pPr>
        <w:autoSpaceDE w:val="0"/>
        <w:autoSpaceDN w:val="0"/>
        <w:adjustRightInd w:val="0"/>
        <w:spacing w:after="0" w:line="360" w:lineRule="auto"/>
        <w:rPr>
          <w:ins w:id="42" w:author="GEORGILAS STYLIANOS" w:date="2021-08-06T18:56:00Z"/>
          <w:rFonts w:ascii="Times New Roman" w:eastAsia="Times New Roman" w:hAnsi="Times New Roman" w:cs="Times New Roman"/>
          <w:b/>
          <w:bCs/>
          <w:sz w:val="28"/>
          <w:szCs w:val="28"/>
          <w:lang w:val="el-GR" w:eastAsia="el-GR"/>
        </w:rPr>
      </w:pPr>
    </w:p>
    <w:p w14:paraId="175F6594" w14:textId="501D73F6" w:rsidR="007C0884" w:rsidRPr="007C0884" w:rsidRDefault="007C0884" w:rsidP="007C0884">
      <w:pPr>
        <w:autoSpaceDE w:val="0"/>
        <w:autoSpaceDN w:val="0"/>
        <w:adjustRightInd w:val="0"/>
        <w:spacing w:after="0" w:line="360" w:lineRule="auto"/>
        <w:rPr>
          <w:rFonts w:ascii="Times New Roman" w:eastAsia="Times New Roman" w:hAnsi="Times New Roman" w:cs="Times New Roman"/>
          <w:b/>
          <w:bCs/>
          <w:sz w:val="28"/>
          <w:szCs w:val="28"/>
          <w:lang w:val="el-GR" w:eastAsia="el-GR"/>
        </w:rPr>
      </w:pPr>
      <w:r w:rsidRPr="007C0884">
        <w:rPr>
          <w:rFonts w:ascii="Times New Roman" w:eastAsia="Times New Roman" w:hAnsi="Times New Roman" w:cs="Times New Roman"/>
          <w:b/>
          <w:bCs/>
          <w:sz w:val="28"/>
          <w:szCs w:val="28"/>
          <w:lang w:val="el-GR" w:eastAsia="el-GR"/>
        </w:rPr>
        <w:t>Τριμελής Επιτροπή:</w:t>
      </w:r>
    </w:p>
    <w:p w14:paraId="41C8A832" w14:textId="77777777" w:rsidR="007C0884" w:rsidRPr="007C0884" w:rsidRDefault="007C0884" w:rsidP="007C0884">
      <w:pPr>
        <w:autoSpaceDE w:val="0"/>
        <w:autoSpaceDN w:val="0"/>
        <w:adjustRightInd w:val="0"/>
        <w:spacing w:after="0" w:line="360" w:lineRule="auto"/>
        <w:rPr>
          <w:rFonts w:ascii="Times New Roman" w:eastAsia="Times New Roman" w:hAnsi="Times New Roman" w:cs="Times New Roman"/>
          <w:b/>
          <w:bCs/>
          <w:sz w:val="28"/>
          <w:szCs w:val="28"/>
          <w:lang w:val="el-GR" w:eastAsia="el-GR"/>
        </w:rPr>
      </w:pPr>
    </w:p>
    <w:p w14:paraId="49E9604D" w14:textId="1C0CA3BD" w:rsidR="007C0884" w:rsidRPr="007C0884" w:rsidRDefault="00B36F3D" w:rsidP="007C0884">
      <w:pPr>
        <w:autoSpaceDE w:val="0"/>
        <w:autoSpaceDN w:val="0"/>
        <w:adjustRightInd w:val="0"/>
        <w:spacing w:after="0" w:line="360" w:lineRule="auto"/>
        <w:rPr>
          <w:rFonts w:ascii="Times New Roman" w:eastAsia="Times New Roman" w:hAnsi="Times New Roman" w:cs="Times New Roman"/>
          <w:sz w:val="24"/>
          <w:szCs w:val="24"/>
          <w:lang w:val="el-GR" w:eastAsia="el-GR"/>
        </w:rPr>
      </w:pPr>
      <w:r>
        <w:rPr>
          <w:rFonts w:ascii="Times New Roman" w:eastAsia="Times New Roman" w:hAnsi="Times New Roman" w:cs="Times New Roman"/>
          <w:sz w:val="24"/>
          <w:szCs w:val="24"/>
          <w:lang w:val="el-GR" w:eastAsia="el-GR"/>
        </w:rPr>
        <w:t>Ραζής Γεράσιμος</w:t>
      </w:r>
      <w:r w:rsidR="007C0884" w:rsidRPr="007C0884">
        <w:rPr>
          <w:rFonts w:ascii="Times New Roman" w:eastAsia="TimesNewRomanPSMT" w:hAnsi="Times New Roman" w:cs="Times New Roman"/>
          <w:sz w:val="24"/>
          <w:szCs w:val="24"/>
          <w:lang w:val="el-GR" w:eastAsia="el-GR"/>
        </w:rPr>
        <w:t xml:space="preserve">, </w:t>
      </w:r>
      <w:r w:rsidR="007C0884" w:rsidRPr="007C0884">
        <w:rPr>
          <w:rFonts w:ascii="Times New Roman" w:eastAsia="Times New Roman" w:hAnsi="Times New Roman" w:cs="Times New Roman"/>
          <w:sz w:val="24"/>
          <w:szCs w:val="24"/>
          <w:lang w:val="el-GR" w:eastAsia="el-GR"/>
        </w:rPr>
        <w:t>Βαθμίδα</w:t>
      </w:r>
      <w:r w:rsidR="007C0884" w:rsidRPr="007C0884">
        <w:rPr>
          <w:rFonts w:ascii="Times New Roman" w:eastAsia="TimesNewRomanPSMT" w:hAnsi="Times New Roman" w:cs="Times New Roman"/>
          <w:sz w:val="24"/>
          <w:szCs w:val="24"/>
          <w:lang w:val="el-GR" w:eastAsia="el-GR"/>
        </w:rPr>
        <w:t xml:space="preserve"> …..(</w:t>
      </w:r>
      <w:r>
        <w:rPr>
          <w:rFonts w:ascii="Times New Roman" w:eastAsia="TimesNewRomanPSMT" w:hAnsi="Times New Roman" w:cs="Times New Roman"/>
          <w:sz w:val="24"/>
          <w:szCs w:val="24"/>
          <w:lang w:val="el-GR" w:eastAsia="el-GR"/>
        </w:rPr>
        <w:t>Ε</w:t>
      </w:r>
      <w:r w:rsidR="007C0884" w:rsidRPr="007C0884">
        <w:rPr>
          <w:rFonts w:ascii="Times New Roman" w:eastAsia="TimesNewRomanPSMT" w:hAnsi="Times New Roman" w:cs="Times New Roman"/>
          <w:sz w:val="24"/>
          <w:szCs w:val="24"/>
          <w:lang w:val="el-GR" w:eastAsia="el-GR"/>
        </w:rPr>
        <w:t>πιβλέπων)</w:t>
      </w:r>
    </w:p>
    <w:p w14:paraId="19205785"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4"/>
          <w:szCs w:val="24"/>
          <w:lang w:val="el-GR" w:eastAsia="el-GR"/>
        </w:rPr>
      </w:pPr>
    </w:p>
    <w:p w14:paraId="08CA523A" w14:textId="77777777" w:rsidR="007C0884" w:rsidRPr="007C0884" w:rsidRDefault="007C0884" w:rsidP="007C0884">
      <w:pPr>
        <w:tabs>
          <w:tab w:val="center" w:pos="5040"/>
        </w:tabs>
        <w:spacing w:after="0" w:line="360" w:lineRule="auto"/>
        <w:rPr>
          <w:rFonts w:ascii="Times New Roman" w:eastAsia="Times New Roman" w:hAnsi="Times New Roman" w:cs="Times New Roman"/>
          <w:sz w:val="24"/>
          <w:szCs w:val="24"/>
          <w:lang w:val="el-GR" w:eastAsia="el-GR"/>
        </w:rPr>
      </w:pPr>
      <w:r w:rsidRPr="007C0884">
        <w:rPr>
          <w:rFonts w:ascii="Times New Roman" w:eastAsia="Times New Roman" w:hAnsi="Times New Roman" w:cs="Times New Roman"/>
          <w:sz w:val="24"/>
          <w:szCs w:val="24"/>
          <w:lang w:val="el-GR" w:eastAsia="el-GR"/>
        </w:rPr>
        <w:t>Ονοματεπώνυμο</w:t>
      </w:r>
      <w:r w:rsidRPr="007C0884">
        <w:rPr>
          <w:rFonts w:ascii="Times New Roman" w:eastAsia="TimesNewRomanPSMT" w:hAnsi="Times New Roman" w:cs="Times New Roman"/>
          <w:sz w:val="24"/>
          <w:szCs w:val="24"/>
          <w:lang w:val="el-GR" w:eastAsia="el-GR"/>
        </w:rPr>
        <w:t xml:space="preserve">, </w:t>
      </w:r>
      <w:r w:rsidRPr="007C0884">
        <w:rPr>
          <w:rFonts w:ascii="Times New Roman" w:eastAsia="Times New Roman" w:hAnsi="Times New Roman" w:cs="Times New Roman"/>
          <w:sz w:val="24"/>
          <w:szCs w:val="24"/>
          <w:lang w:val="el-GR" w:eastAsia="el-GR"/>
        </w:rPr>
        <w:t>Βαθμίδα……</w:t>
      </w:r>
    </w:p>
    <w:p w14:paraId="54C1246E" w14:textId="77777777" w:rsidR="007C0884" w:rsidRPr="007C0884" w:rsidRDefault="007C0884" w:rsidP="007C0884">
      <w:pPr>
        <w:tabs>
          <w:tab w:val="center" w:pos="5040"/>
        </w:tabs>
        <w:spacing w:after="0" w:line="360" w:lineRule="auto"/>
        <w:rPr>
          <w:rFonts w:ascii="Times New Roman" w:eastAsia="Times New Roman" w:hAnsi="Times New Roman" w:cs="Times New Roman"/>
          <w:sz w:val="24"/>
          <w:szCs w:val="24"/>
          <w:lang w:val="el-GR" w:eastAsia="el-GR"/>
        </w:rPr>
      </w:pPr>
    </w:p>
    <w:p w14:paraId="109F73FE" w14:textId="77777777" w:rsidR="007C0884" w:rsidRPr="007C0884" w:rsidRDefault="007C0884" w:rsidP="007C0884">
      <w:pPr>
        <w:tabs>
          <w:tab w:val="center" w:pos="5040"/>
        </w:tabs>
        <w:spacing w:after="0" w:line="360" w:lineRule="auto"/>
        <w:rPr>
          <w:rFonts w:ascii="Times New Roman" w:eastAsia="Times New Roman" w:hAnsi="Times New Roman" w:cs="Times New Roman"/>
          <w:b/>
          <w:bCs/>
          <w:sz w:val="32"/>
          <w:szCs w:val="32"/>
          <w:lang w:val="el-GR" w:eastAsia="el-GR"/>
        </w:rPr>
      </w:pPr>
      <w:r w:rsidRPr="007C0884">
        <w:rPr>
          <w:rFonts w:ascii="Times New Roman" w:eastAsia="Times New Roman" w:hAnsi="Times New Roman" w:cs="Times New Roman"/>
          <w:sz w:val="24"/>
          <w:szCs w:val="24"/>
          <w:lang w:val="el-GR" w:eastAsia="el-GR"/>
        </w:rPr>
        <w:t>Ονοματεπώνυμο</w:t>
      </w:r>
      <w:r w:rsidRPr="007C0884">
        <w:rPr>
          <w:rFonts w:ascii="Times New Roman" w:eastAsia="TimesNewRomanPSMT" w:hAnsi="Times New Roman" w:cs="Times New Roman"/>
          <w:sz w:val="24"/>
          <w:szCs w:val="24"/>
          <w:lang w:val="el-GR" w:eastAsia="el-GR"/>
        </w:rPr>
        <w:t xml:space="preserve">, </w:t>
      </w:r>
      <w:r w:rsidRPr="007C0884">
        <w:rPr>
          <w:rFonts w:ascii="Times New Roman" w:eastAsia="Times New Roman" w:hAnsi="Times New Roman" w:cs="Times New Roman"/>
          <w:sz w:val="24"/>
          <w:szCs w:val="24"/>
          <w:lang w:val="el-GR" w:eastAsia="el-GR"/>
        </w:rPr>
        <w:t>Βαθμίδα…….</w:t>
      </w:r>
    </w:p>
    <w:p w14:paraId="331BA066" w14:textId="77777777" w:rsidR="007C0884" w:rsidRDefault="007C0884">
      <w:pPr>
        <w:rPr>
          <w:rFonts w:eastAsia="Calibri"/>
          <w:b/>
          <w:bCs/>
          <w:sz w:val="40"/>
          <w:szCs w:val="40"/>
          <w:lang w:val="el-GR"/>
        </w:rPr>
      </w:pPr>
      <w:r>
        <w:rPr>
          <w:rFonts w:eastAsia="Calibri"/>
          <w:b/>
          <w:bCs/>
          <w:sz w:val="40"/>
          <w:szCs w:val="40"/>
          <w:lang w:val="el-GR"/>
        </w:rPr>
        <w:br w:type="page"/>
      </w:r>
    </w:p>
    <w:p w14:paraId="4AF3FEB7" w14:textId="6F448E74" w:rsidR="00E47B55" w:rsidRDefault="00E47B55" w:rsidP="00A43055">
      <w:pPr>
        <w:spacing w:before="240"/>
        <w:rPr>
          <w:rFonts w:eastAsia="Calibri"/>
          <w:b/>
          <w:bCs/>
          <w:sz w:val="40"/>
          <w:szCs w:val="40"/>
          <w:lang w:val="el-GR"/>
        </w:rPr>
      </w:pPr>
      <w:r>
        <w:rPr>
          <w:rFonts w:eastAsia="Calibri"/>
          <w:b/>
          <w:bCs/>
          <w:sz w:val="40"/>
          <w:szCs w:val="40"/>
          <w:lang w:val="el-GR"/>
        </w:rPr>
        <w:lastRenderedPageBreak/>
        <w:t xml:space="preserve">Περίληψη </w:t>
      </w:r>
    </w:p>
    <w:p w14:paraId="793F1D5B" w14:textId="246B046D" w:rsidR="00800CAB" w:rsidRPr="008A50DD" w:rsidRDefault="001C45E6" w:rsidP="00800CAB">
      <w:pPr>
        <w:rPr>
          <w:rFonts w:eastAsia="Calibri"/>
          <w:sz w:val="24"/>
          <w:szCs w:val="24"/>
          <w:lang w:val="el-GR"/>
        </w:rPr>
      </w:pPr>
      <w:r w:rsidRPr="008A50DD">
        <w:rPr>
          <w:rFonts w:eastAsia="Calibri"/>
          <w:sz w:val="24"/>
          <w:szCs w:val="24"/>
          <w:lang w:val="el-GR"/>
        </w:rPr>
        <w:t>Στον κόσμο του διαδικτύου</w:t>
      </w:r>
      <w:r w:rsidR="00A43055" w:rsidRPr="008A50DD">
        <w:rPr>
          <w:rFonts w:eastAsia="Calibri"/>
          <w:sz w:val="24"/>
          <w:szCs w:val="24"/>
          <w:lang w:val="el-GR"/>
        </w:rPr>
        <w:t xml:space="preserve"> υπάρχουν πολλά μέσα δικτύωσης και κοινωνικοποίησης, </w:t>
      </w:r>
      <w:commentRangeStart w:id="43"/>
      <w:commentRangeStart w:id="44"/>
      <w:r w:rsidR="00A43055" w:rsidRPr="008A50DD">
        <w:rPr>
          <w:rFonts w:eastAsia="Calibri"/>
          <w:sz w:val="24"/>
          <w:szCs w:val="24"/>
          <w:lang w:val="el-GR"/>
        </w:rPr>
        <w:t xml:space="preserve">με </w:t>
      </w:r>
      <w:del w:id="45" w:author="GEORGILAS STYLIANOS" w:date="2021-08-06T18:57:00Z">
        <w:r w:rsidR="00A43055" w:rsidRPr="008A50DD" w:rsidDel="00441CB5">
          <w:rPr>
            <w:rFonts w:eastAsia="Calibri"/>
            <w:sz w:val="24"/>
            <w:szCs w:val="24"/>
            <w:lang w:val="el-GR"/>
          </w:rPr>
          <w:delText>τα τρία δημοφιλέστερα</w:delText>
        </w:r>
        <w:commentRangeEnd w:id="43"/>
        <w:r w:rsidR="00572B31" w:rsidDel="00441CB5">
          <w:rPr>
            <w:rStyle w:val="CommentReference"/>
          </w:rPr>
          <w:commentReference w:id="43"/>
        </w:r>
      </w:del>
      <w:commentRangeEnd w:id="44"/>
      <w:r w:rsidR="00441CB5">
        <w:rPr>
          <w:rStyle w:val="CommentReference"/>
        </w:rPr>
        <w:commentReference w:id="44"/>
      </w:r>
      <w:ins w:id="46" w:author="GEORGILAS STYLIANOS" w:date="2021-08-06T18:57:00Z">
        <w:r w:rsidR="00441CB5">
          <w:rPr>
            <w:rFonts w:eastAsia="Calibri"/>
            <w:sz w:val="24"/>
            <w:szCs w:val="24"/>
            <w:lang w:val="el-GR"/>
          </w:rPr>
          <w:t>τρία πολύ δημοφιλή</w:t>
        </w:r>
      </w:ins>
      <w:r w:rsidR="00A43055" w:rsidRPr="008A50DD">
        <w:rPr>
          <w:rFonts w:eastAsia="Calibri"/>
          <w:sz w:val="24"/>
          <w:szCs w:val="24"/>
          <w:lang w:val="el-GR"/>
        </w:rPr>
        <w:t xml:space="preserve"> να είναι το </w:t>
      </w:r>
      <w:r w:rsidR="00A43055" w:rsidRPr="008A50DD">
        <w:rPr>
          <w:rFonts w:eastAsia="Calibri"/>
          <w:sz w:val="24"/>
          <w:szCs w:val="24"/>
        </w:rPr>
        <w:t>Twitter</w:t>
      </w:r>
      <w:r w:rsidR="00A43055" w:rsidRPr="008A50DD">
        <w:rPr>
          <w:rFonts w:eastAsia="Calibri"/>
          <w:sz w:val="24"/>
          <w:szCs w:val="24"/>
          <w:lang w:val="el-GR"/>
        </w:rPr>
        <w:t xml:space="preserve">, το </w:t>
      </w:r>
      <w:r w:rsidR="00A43055" w:rsidRPr="008A50DD">
        <w:rPr>
          <w:rFonts w:eastAsia="Calibri"/>
          <w:sz w:val="24"/>
          <w:szCs w:val="24"/>
        </w:rPr>
        <w:t>Facebook</w:t>
      </w:r>
      <w:r w:rsidR="00A43055" w:rsidRPr="008A50DD">
        <w:rPr>
          <w:rFonts w:eastAsia="Calibri"/>
          <w:sz w:val="24"/>
          <w:szCs w:val="24"/>
          <w:lang w:val="el-GR"/>
        </w:rPr>
        <w:t xml:space="preserve"> και το </w:t>
      </w:r>
      <w:r w:rsidR="00A43055" w:rsidRPr="008A50DD">
        <w:rPr>
          <w:rFonts w:eastAsia="Calibri"/>
          <w:sz w:val="24"/>
          <w:szCs w:val="24"/>
        </w:rPr>
        <w:t>Instagram</w:t>
      </w:r>
      <w:r w:rsidR="00A43055" w:rsidRPr="008A50DD">
        <w:rPr>
          <w:rFonts w:eastAsia="Calibri"/>
          <w:sz w:val="24"/>
          <w:szCs w:val="24"/>
          <w:lang w:val="el-GR"/>
        </w:rPr>
        <w:t xml:space="preserve">. </w:t>
      </w:r>
      <w:del w:id="47" w:author="GEORGILAS STYLIANOS" w:date="2021-08-06T19:12:00Z">
        <w:r w:rsidR="00A43055" w:rsidRPr="008A50DD" w:rsidDel="005C7E78">
          <w:rPr>
            <w:rFonts w:eastAsia="Calibri"/>
            <w:sz w:val="24"/>
            <w:szCs w:val="24"/>
            <w:lang w:val="el-GR"/>
          </w:rPr>
          <w:delText xml:space="preserve">Η </w:delText>
        </w:r>
        <w:commentRangeStart w:id="48"/>
        <w:commentRangeStart w:id="49"/>
        <w:r w:rsidR="00A43055" w:rsidRPr="008A50DD" w:rsidDel="005C7E78">
          <w:rPr>
            <w:rFonts w:eastAsia="Calibri"/>
            <w:sz w:val="24"/>
            <w:szCs w:val="24"/>
            <w:lang w:val="el-GR"/>
          </w:rPr>
          <w:delText>συντριπτική πλειοψηφία</w:delText>
        </w:r>
        <w:commentRangeEnd w:id="48"/>
        <w:r w:rsidR="00572B31" w:rsidDel="005C7E78">
          <w:rPr>
            <w:rStyle w:val="CommentReference"/>
          </w:rPr>
          <w:commentReference w:id="48"/>
        </w:r>
      </w:del>
      <w:commentRangeEnd w:id="49"/>
      <w:r w:rsidR="005C7E78">
        <w:rPr>
          <w:rStyle w:val="CommentReference"/>
        </w:rPr>
        <w:commentReference w:id="49"/>
      </w:r>
      <w:del w:id="50" w:author="GEORGILAS STYLIANOS" w:date="2021-08-06T19:12:00Z">
        <w:r w:rsidR="00A43055" w:rsidRPr="008A50DD" w:rsidDel="005C7E78">
          <w:rPr>
            <w:rFonts w:eastAsia="Calibri"/>
            <w:sz w:val="24"/>
            <w:szCs w:val="24"/>
            <w:lang w:val="el-GR"/>
          </w:rPr>
          <w:delText xml:space="preserve"> των χρηστών ενός κοινωνικού δικτύου χρησιμοποιούν και κάποιο άλλο δίκτυο. </w:delText>
        </w:r>
      </w:del>
      <w:ins w:id="51" w:author="GEORGILAS STYLIANOS" w:date="2021-08-06T19:12:00Z">
        <w:r w:rsidR="005C7E78">
          <w:rPr>
            <w:rFonts w:eastAsia="Calibri"/>
            <w:sz w:val="24"/>
            <w:szCs w:val="24"/>
            <w:lang w:val="el-GR"/>
          </w:rPr>
          <w:t>Ο χρήστης χρειάζεται να έχει</w:t>
        </w:r>
      </w:ins>
      <w:ins w:id="52" w:author="GEORGILAS STYLIANOS" w:date="2021-08-06T19:13:00Z">
        <w:r w:rsidR="005C7E78">
          <w:rPr>
            <w:rFonts w:eastAsia="Calibri"/>
            <w:sz w:val="24"/>
            <w:szCs w:val="24"/>
            <w:lang w:val="el-GR"/>
          </w:rPr>
          <w:t xml:space="preserve"> λογαριασμούς σε παραπάνω από ένα </w:t>
        </w:r>
      </w:ins>
      <w:ins w:id="53" w:author="GEORGILAS STYLIANOS" w:date="2021-08-07T14:24:00Z">
        <w:r w:rsidR="0092709A">
          <w:rPr>
            <w:rFonts w:eastAsia="Calibri"/>
            <w:sz w:val="24"/>
            <w:szCs w:val="24"/>
            <w:lang w:val="el-GR"/>
          </w:rPr>
          <w:t>Κ</w:t>
        </w:r>
      </w:ins>
      <w:ins w:id="54" w:author="GEORGILAS STYLIANOS" w:date="2021-08-06T19:13:00Z">
        <w:r w:rsidR="005C7E78">
          <w:rPr>
            <w:rFonts w:eastAsia="Calibri"/>
            <w:sz w:val="24"/>
            <w:szCs w:val="24"/>
            <w:lang w:val="el-GR"/>
          </w:rPr>
          <w:t xml:space="preserve">οινωνικό </w:t>
        </w:r>
      </w:ins>
      <w:ins w:id="55" w:author="GEORGILAS STYLIANOS" w:date="2021-08-07T14:25:00Z">
        <w:r w:rsidR="0092709A">
          <w:rPr>
            <w:rFonts w:eastAsia="Calibri"/>
            <w:sz w:val="24"/>
            <w:szCs w:val="24"/>
            <w:lang w:val="el-GR"/>
          </w:rPr>
          <w:t>Δ</w:t>
        </w:r>
      </w:ins>
      <w:ins w:id="56" w:author="GEORGILAS STYLIANOS" w:date="2021-08-06T19:13:00Z">
        <w:r w:rsidR="005C7E78">
          <w:rPr>
            <w:rFonts w:eastAsia="Calibri"/>
            <w:sz w:val="24"/>
            <w:szCs w:val="24"/>
            <w:lang w:val="el-GR"/>
          </w:rPr>
          <w:t xml:space="preserve">ίκτυο, ώστε να έχει μία πιο ολοκληρωμένη εμπειρία. Αυτό </w:t>
        </w:r>
      </w:ins>
      <w:ins w:id="57" w:author="GEORGILAS STYLIANOS" w:date="2021-08-06T19:14:00Z">
        <w:r w:rsidR="005C7E78">
          <w:rPr>
            <w:rFonts w:eastAsia="Calibri"/>
            <w:sz w:val="24"/>
            <w:szCs w:val="24"/>
            <w:lang w:val="el-GR"/>
          </w:rPr>
          <w:t>οφείλεται</w:t>
        </w:r>
      </w:ins>
      <w:ins w:id="58" w:author="GEORGILAS STYLIANOS" w:date="2021-08-06T19:13:00Z">
        <w:r w:rsidR="005C7E78">
          <w:rPr>
            <w:rFonts w:eastAsia="Calibri"/>
            <w:sz w:val="24"/>
            <w:szCs w:val="24"/>
            <w:lang w:val="el-GR"/>
          </w:rPr>
          <w:t xml:space="preserve"> στο ότι </w:t>
        </w:r>
      </w:ins>
      <w:del w:id="59" w:author="GEORGILAS STYLIANOS" w:date="2021-08-06T19:13:00Z">
        <w:r w:rsidR="00A43055" w:rsidRPr="008A50DD" w:rsidDel="005C7E78">
          <w:rPr>
            <w:rFonts w:eastAsia="Calibri"/>
            <w:sz w:val="24"/>
            <w:szCs w:val="24"/>
            <w:lang w:val="el-GR"/>
          </w:rPr>
          <w:delText>Τ</w:delText>
        </w:r>
      </w:del>
      <w:ins w:id="60" w:author="GEORGILAS STYLIANOS" w:date="2021-08-06T19:13:00Z">
        <w:r w:rsidR="005C7E78">
          <w:rPr>
            <w:rFonts w:eastAsia="Calibri"/>
            <w:sz w:val="24"/>
            <w:szCs w:val="24"/>
            <w:lang w:val="el-GR"/>
          </w:rPr>
          <w:t>τ</w:t>
        </w:r>
      </w:ins>
      <w:r w:rsidR="00A43055" w:rsidRPr="008A50DD">
        <w:rPr>
          <w:rFonts w:eastAsia="Calibri"/>
          <w:sz w:val="24"/>
          <w:szCs w:val="24"/>
          <w:lang w:val="el-GR"/>
        </w:rPr>
        <w:t xml:space="preserve">ο κάθε </w:t>
      </w:r>
      <w:ins w:id="61" w:author="GEORGILAS STYLIANOS" w:date="2021-08-07T14:25:00Z">
        <w:r w:rsidR="0092709A">
          <w:rPr>
            <w:rFonts w:eastAsia="Calibri"/>
            <w:sz w:val="24"/>
            <w:szCs w:val="24"/>
            <w:lang w:val="el-GR"/>
          </w:rPr>
          <w:t>Κ</w:t>
        </w:r>
      </w:ins>
      <w:ins w:id="62" w:author="Razis" w:date="2021-08-01T11:42:00Z">
        <w:del w:id="63" w:author="GEORGILAS STYLIANOS" w:date="2021-08-07T14:25:00Z">
          <w:r w:rsidR="00572B31" w:rsidDel="0092709A">
            <w:rPr>
              <w:rFonts w:eastAsia="Calibri"/>
              <w:sz w:val="24"/>
              <w:szCs w:val="24"/>
              <w:lang w:val="el-GR"/>
            </w:rPr>
            <w:delText>κ</w:delText>
          </w:r>
        </w:del>
        <w:r w:rsidR="00572B31">
          <w:rPr>
            <w:rFonts w:eastAsia="Calibri"/>
            <w:sz w:val="24"/>
            <w:szCs w:val="24"/>
            <w:lang w:val="el-GR"/>
          </w:rPr>
          <w:t xml:space="preserve">οινωνικό </w:t>
        </w:r>
      </w:ins>
      <w:ins w:id="64" w:author="GEORGILAS STYLIANOS" w:date="2021-08-07T14:25:00Z">
        <w:r w:rsidR="0092709A">
          <w:rPr>
            <w:rFonts w:eastAsia="Calibri"/>
            <w:sz w:val="24"/>
            <w:szCs w:val="24"/>
            <w:lang w:val="el-GR"/>
          </w:rPr>
          <w:t>Δ</w:t>
        </w:r>
      </w:ins>
      <w:del w:id="65" w:author="GEORGILAS STYLIANOS" w:date="2021-08-07T14:25:00Z">
        <w:r w:rsidR="00A43055" w:rsidRPr="008A50DD" w:rsidDel="0092709A">
          <w:rPr>
            <w:rFonts w:eastAsia="Calibri"/>
            <w:sz w:val="24"/>
            <w:szCs w:val="24"/>
            <w:lang w:val="el-GR"/>
          </w:rPr>
          <w:delText>δ</w:delText>
        </w:r>
      </w:del>
      <w:r w:rsidR="00A43055" w:rsidRPr="008A50DD">
        <w:rPr>
          <w:rFonts w:eastAsia="Calibri"/>
          <w:sz w:val="24"/>
          <w:szCs w:val="24"/>
          <w:lang w:val="el-GR"/>
        </w:rPr>
        <w:t xml:space="preserve">ίκτυο έχει διαφορετική φιλοσοφία ως προς τον τρόπο λειτουργίας του, το περιεχόμενό του καθώς και την εμπειρία που επιθυμεί να βιώνει ο χρήστης του. </w:t>
      </w:r>
      <w:commentRangeStart w:id="66"/>
      <w:commentRangeStart w:id="67"/>
      <w:r w:rsidR="00A43055" w:rsidRPr="008A50DD">
        <w:rPr>
          <w:rFonts w:eastAsia="Calibri"/>
          <w:sz w:val="24"/>
          <w:szCs w:val="24"/>
          <w:lang w:val="el-GR"/>
        </w:rPr>
        <w:t xml:space="preserve">Εδώ τίθεται το ερώτημα της προσαρμογής του χρήστη </w:t>
      </w:r>
      <w:commentRangeEnd w:id="66"/>
      <w:r w:rsidR="00572B31">
        <w:rPr>
          <w:rStyle w:val="CommentReference"/>
        </w:rPr>
        <w:commentReference w:id="66"/>
      </w:r>
      <w:commentRangeEnd w:id="67"/>
      <w:r w:rsidR="005C7E78">
        <w:rPr>
          <w:rStyle w:val="CommentReference"/>
        </w:rPr>
        <w:commentReference w:id="67"/>
      </w:r>
      <w:ins w:id="68" w:author="GEORGILAS STYLIANOS" w:date="2021-08-06T19:15:00Z">
        <w:r w:rsidR="005C7E78">
          <w:rPr>
            <w:rFonts w:eastAsia="Calibri"/>
            <w:sz w:val="24"/>
            <w:szCs w:val="24"/>
            <w:lang w:val="el-GR"/>
          </w:rPr>
          <w:t>Ένα ερώτημα που γεννάται είναι αυτό των διαφορών συμ</w:t>
        </w:r>
      </w:ins>
      <w:ins w:id="69" w:author="GEORGILAS STYLIANOS" w:date="2021-08-06T19:16:00Z">
        <w:r w:rsidR="005C7E78">
          <w:rPr>
            <w:rFonts w:eastAsia="Calibri"/>
            <w:sz w:val="24"/>
            <w:szCs w:val="24"/>
            <w:lang w:val="el-GR"/>
          </w:rPr>
          <w:t xml:space="preserve">περιφοράς του χρήστη </w:t>
        </w:r>
      </w:ins>
      <w:r w:rsidR="00A43055" w:rsidRPr="008A50DD">
        <w:rPr>
          <w:rFonts w:eastAsia="Calibri"/>
          <w:sz w:val="24"/>
          <w:szCs w:val="24"/>
          <w:lang w:val="el-GR"/>
        </w:rPr>
        <w:t xml:space="preserve">σε κάθε </w:t>
      </w:r>
      <w:ins w:id="70" w:author="GEORGILAS STYLIANOS" w:date="2021-08-07T14:25:00Z">
        <w:r w:rsidR="0092709A">
          <w:rPr>
            <w:rFonts w:eastAsia="Calibri"/>
            <w:sz w:val="24"/>
            <w:szCs w:val="24"/>
            <w:lang w:val="el-GR"/>
          </w:rPr>
          <w:t>Κ</w:t>
        </w:r>
      </w:ins>
      <w:del w:id="71" w:author="GEORGILAS STYLIANOS" w:date="2021-08-07T14:25:00Z">
        <w:r w:rsidR="00A43055" w:rsidRPr="008A50DD" w:rsidDel="0092709A">
          <w:rPr>
            <w:rFonts w:eastAsia="Calibri"/>
            <w:sz w:val="24"/>
            <w:szCs w:val="24"/>
            <w:lang w:val="el-GR"/>
          </w:rPr>
          <w:delText>κ</w:delText>
        </w:r>
      </w:del>
      <w:r w:rsidR="00A43055" w:rsidRPr="008A50DD">
        <w:rPr>
          <w:rFonts w:eastAsia="Calibri"/>
          <w:sz w:val="24"/>
          <w:szCs w:val="24"/>
          <w:lang w:val="el-GR"/>
        </w:rPr>
        <w:t xml:space="preserve">οινωνικό </w:t>
      </w:r>
      <w:ins w:id="72" w:author="GEORGILAS STYLIANOS" w:date="2021-08-07T14:25:00Z">
        <w:r w:rsidR="0092709A">
          <w:rPr>
            <w:rFonts w:eastAsia="Calibri"/>
            <w:sz w:val="24"/>
            <w:szCs w:val="24"/>
            <w:lang w:val="el-GR"/>
          </w:rPr>
          <w:t>Δ</w:t>
        </w:r>
      </w:ins>
      <w:del w:id="73" w:author="GEORGILAS STYLIANOS" w:date="2021-08-07T14:25:00Z">
        <w:r w:rsidR="00A43055" w:rsidRPr="008A50DD" w:rsidDel="0092709A">
          <w:rPr>
            <w:rFonts w:eastAsia="Calibri"/>
            <w:sz w:val="24"/>
            <w:szCs w:val="24"/>
            <w:lang w:val="el-GR"/>
          </w:rPr>
          <w:delText>δ</w:delText>
        </w:r>
      </w:del>
      <w:r w:rsidR="00A43055" w:rsidRPr="008A50DD">
        <w:rPr>
          <w:rFonts w:eastAsia="Calibri"/>
          <w:sz w:val="24"/>
          <w:szCs w:val="24"/>
          <w:lang w:val="el-GR"/>
        </w:rPr>
        <w:t xml:space="preserve">ίκτυο και </w:t>
      </w:r>
      <w:del w:id="74" w:author="GEORGILAS STYLIANOS" w:date="2021-08-06T19:16:00Z">
        <w:r w:rsidR="00A43055" w:rsidRPr="008A50DD" w:rsidDel="005C7E78">
          <w:rPr>
            <w:rFonts w:eastAsia="Calibri"/>
            <w:sz w:val="24"/>
            <w:szCs w:val="24"/>
            <w:lang w:val="el-GR"/>
          </w:rPr>
          <w:delText xml:space="preserve">της </w:delText>
        </w:r>
      </w:del>
      <w:ins w:id="75" w:author="GEORGILAS STYLIANOS" w:date="2021-08-06T19:16:00Z">
        <w:r w:rsidR="005C7E78" w:rsidRPr="008A50DD">
          <w:rPr>
            <w:rFonts w:eastAsia="Calibri"/>
            <w:sz w:val="24"/>
            <w:szCs w:val="24"/>
            <w:lang w:val="el-GR"/>
          </w:rPr>
          <w:t>τ</w:t>
        </w:r>
        <w:r w:rsidR="005C7E78">
          <w:rPr>
            <w:rFonts w:eastAsia="Calibri"/>
            <w:sz w:val="24"/>
            <w:szCs w:val="24"/>
            <w:lang w:val="el-GR"/>
          </w:rPr>
          <w:t>ων</w:t>
        </w:r>
        <w:r w:rsidR="005C7E78" w:rsidRPr="008A50DD">
          <w:rPr>
            <w:rFonts w:eastAsia="Calibri"/>
            <w:sz w:val="24"/>
            <w:szCs w:val="24"/>
            <w:lang w:val="el-GR"/>
          </w:rPr>
          <w:t xml:space="preserve"> </w:t>
        </w:r>
      </w:ins>
      <w:r w:rsidR="00A43055" w:rsidRPr="008A50DD">
        <w:rPr>
          <w:rFonts w:eastAsia="Calibri"/>
          <w:sz w:val="24"/>
          <w:szCs w:val="24"/>
          <w:lang w:val="el-GR"/>
        </w:rPr>
        <w:t>διαφορ</w:t>
      </w:r>
      <w:ins w:id="76" w:author="GEORGILAS STYLIANOS" w:date="2021-08-06T19:16:00Z">
        <w:r w:rsidR="005C7E78">
          <w:rPr>
            <w:rFonts w:eastAsia="Calibri"/>
            <w:sz w:val="24"/>
            <w:szCs w:val="24"/>
            <w:lang w:val="el-GR"/>
          </w:rPr>
          <w:t>ών</w:t>
        </w:r>
      </w:ins>
      <w:del w:id="77" w:author="GEORGILAS STYLIANOS" w:date="2021-08-06T19:16:00Z">
        <w:r w:rsidR="00A43055" w:rsidRPr="008A50DD" w:rsidDel="005C7E78">
          <w:rPr>
            <w:rFonts w:eastAsia="Calibri"/>
            <w:sz w:val="24"/>
            <w:szCs w:val="24"/>
            <w:lang w:val="el-GR"/>
          </w:rPr>
          <w:delText>άς</w:delText>
        </w:r>
      </w:del>
      <w:r w:rsidR="00A43055" w:rsidRPr="008A50DD">
        <w:rPr>
          <w:rFonts w:eastAsia="Calibri"/>
          <w:sz w:val="24"/>
          <w:szCs w:val="24"/>
          <w:lang w:val="el-GR"/>
        </w:rPr>
        <w:t xml:space="preserve"> του περιεχομένου που ο ίδιος αναρτά σε </w:t>
      </w:r>
      <w:del w:id="78" w:author="GEORGILAS STYLIANOS" w:date="2021-08-06T19:16:00Z">
        <w:r w:rsidR="00A43055" w:rsidRPr="008A50DD" w:rsidDel="005C7E78">
          <w:rPr>
            <w:rFonts w:eastAsia="Calibri"/>
            <w:sz w:val="24"/>
            <w:szCs w:val="24"/>
            <w:lang w:val="el-GR"/>
          </w:rPr>
          <w:delText>κάθε περίπτωση</w:delText>
        </w:r>
      </w:del>
      <w:ins w:id="79" w:author="GEORGILAS STYLIANOS" w:date="2021-08-06T19:16:00Z">
        <w:r w:rsidR="005C7E78">
          <w:rPr>
            <w:rFonts w:eastAsia="Calibri"/>
            <w:sz w:val="24"/>
            <w:szCs w:val="24"/>
            <w:lang w:val="el-GR"/>
          </w:rPr>
          <w:t>αυτά</w:t>
        </w:r>
      </w:ins>
      <w:r w:rsidR="00A43055" w:rsidRPr="008A50DD">
        <w:rPr>
          <w:rFonts w:eastAsia="Calibri"/>
          <w:sz w:val="24"/>
          <w:szCs w:val="24"/>
          <w:lang w:val="el-GR"/>
        </w:rPr>
        <w:t xml:space="preserve">. </w:t>
      </w:r>
    </w:p>
    <w:p w14:paraId="55547F04" w14:textId="2CF675CB" w:rsidR="00800CAB" w:rsidRPr="00BB5E08" w:rsidRDefault="00A43055" w:rsidP="0034163E">
      <w:pPr>
        <w:spacing w:before="240"/>
        <w:rPr>
          <w:rFonts w:eastAsia="Calibri"/>
          <w:sz w:val="24"/>
          <w:szCs w:val="24"/>
          <w:lang w:val="el-GR"/>
        </w:rPr>
      </w:pPr>
      <w:r w:rsidRPr="008A50DD">
        <w:rPr>
          <w:rFonts w:eastAsia="Calibri"/>
          <w:sz w:val="24"/>
          <w:szCs w:val="24"/>
          <w:lang w:val="el-GR"/>
        </w:rPr>
        <w:t xml:space="preserve">Αυτό το ερώτημα καλείται να απαντηθεί στο πλαίσιο της παρούσας πτυχιακής εργασίας. </w:t>
      </w:r>
      <w:ins w:id="80" w:author="GEORGILAS STYLIANOS" w:date="2021-08-06T19:23:00Z">
        <w:r w:rsidR="00656B8A">
          <w:rPr>
            <w:rFonts w:eastAsia="Calibri"/>
            <w:sz w:val="24"/>
            <w:szCs w:val="24"/>
            <w:lang w:val="el-GR"/>
          </w:rPr>
          <w:t>Απαραίτητο κριτήριο της επιλογής των χρηστών</w:t>
        </w:r>
      </w:ins>
      <w:ins w:id="81" w:author="GEORGILAS STYLIANOS" w:date="2021-08-06T19:20:00Z">
        <w:r w:rsidR="005C7E78">
          <w:rPr>
            <w:rFonts w:eastAsia="Calibri"/>
            <w:sz w:val="24"/>
            <w:szCs w:val="24"/>
            <w:lang w:val="el-GR"/>
          </w:rPr>
          <w:t xml:space="preserve"> για την</w:t>
        </w:r>
      </w:ins>
      <w:ins w:id="82" w:author="GEORGILAS STYLIANOS" w:date="2021-08-06T19:21:00Z">
        <w:r w:rsidR="005C7E78">
          <w:rPr>
            <w:rFonts w:eastAsia="Calibri"/>
            <w:sz w:val="24"/>
            <w:szCs w:val="24"/>
            <w:lang w:val="el-GR"/>
          </w:rPr>
          <w:t xml:space="preserve"> μελέτη αυτή </w:t>
        </w:r>
      </w:ins>
      <w:ins w:id="83" w:author="GEORGILAS STYLIANOS" w:date="2021-08-06T19:23:00Z">
        <w:r w:rsidR="00656B8A">
          <w:rPr>
            <w:rFonts w:eastAsia="Calibri"/>
            <w:sz w:val="24"/>
            <w:szCs w:val="24"/>
            <w:lang w:val="el-GR"/>
          </w:rPr>
          <w:t xml:space="preserve">είναι να </w:t>
        </w:r>
      </w:ins>
      <w:ins w:id="84" w:author="GEORGILAS STYLIANOS" w:date="2021-08-06T19:21:00Z">
        <w:r w:rsidR="005C7E78">
          <w:rPr>
            <w:rFonts w:eastAsia="Calibri"/>
            <w:sz w:val="24"/>
            <w:szCs w:val="24"/>
            <w:lang w:val="el-GR"/>
          </w:rPr>
          <w:t xml:space="preserve">έχουν λογαριασμούς και στα τρία </w:t>
        </w:r>
      </w:ins>
      <w:ins w:id="85" w:author="GEORGILAS STYLIANOS" w:date="2021-08-07T14:23:00Z">
        <w:r w:rsidR="0092709A">
          <w:rPr>
            <w:rFonts w:eastAsia="Calibri"/>
            <w:sz w:val="24"/>
            <w:szCs w:val="24"/>
            <w:lang w:val="el-GR"/>
          </w:rPr>
          <w:t>Κ</w:t>
        </w:r>
      </w:ins>
      <w:ins w:id="86" w:author="GEORGILAS STYLIANOS" w:date="2021-08-06T19:21:00Z">
        <w:r w:rsidR="005C7E78">
          <w:rPr>
            <w:rFonts w:eastAsia="Calibri"/>
            <w:sz w:val="24"/>
            <w:szCs w:val="24"/>
            <w:lang w:val="el-GR"/>
          </w:rPr>
          <w:t xml:space="preserve">οινωνικά </w:t>
        </w:r>
      </w:ins>
      <w:ins w:id="87" w:author="GEORGILAS STYLIANOS" w:date="2021-08-07T14:23:00Z">
        <w:r w:rsidR="0092709A">
          <w:rPr>
            <w:rFonts w:eastAsia="Calibri"/>
            <w:sz w:val="24"/>
            <w:szCs w:val="24"/>
            <w:lang w:val="el-GR"/>
          </w:rPr>
          <w:t>Δ</w:t>
        </w:r>
      </w:ins>
      <w:ins w:id="88" w:author="GEORGILAS STYLIANOS" w:date="2021-08-06T19:21:00Z">
        <w:r w:rsidR="005C7E78">
          <w:rPr>
            <w:rFonts w:eastAsia="Calibri"/>
            <w:sz w:val="24"/>
            <w:szCs w:val="24"/>
            <w:lang w:val="el-GR"/>
          </w:rPr>
          <w:t xml:space="preserve">ίκτυα ώστε </w:t>
        </w:r>
      </w:ins>
      <w:ins w:id="89" w:author="GEORGILAS STYLIANOS" w:date="2021-08-06T19:22:00Z">
        <w:r w:rsidR="005C7E78">
          <w:rPr>
            <w:rFonts w:eastAsia="Calibri"/>
            <w:sz w:val="24"/>
            <w:szCs w:val="24"/>
            <w:lang w:val="el-GR"/>
          </w:rPr>
          <w:t>οι διαφορές που θα παρα</w:t>
        </w:r>
        <w:r w:rsidR="00656B8A">
          <w:rPr>
            <w:rFonts w:eastAsia="Calibri"/>
            <w:sz w:val="24"/>
            <w:szCs w:val="24"/>
            <w:lang w:val="el-GR"/>
          </w:rPr>
          <w:t xml:space="preserve">τηρηθούν να προέρχονται από την ίδια ομάδα χρηστών. </w:t>
        </w:r>
      </w:ins>
      <w:commentRangeStart w:id="90"/>
      <w:commentRangeStart w:id="91"/>
      <w:r w:rsidRPr="008A50DD">
        <w:rPr>
          <w:rFonts w:eastAsia="Calibri"/>
          <w:sz w:val="24"/>
          <w:szCs w:val="24"/>
          <w:lang w:val="el-GR"/>
        </w:rPr>
        <w:t>Η</w:t>
      </w:r>
      <w:commentRangeEnd w:id="90"/>
      <w:r w:rsidR="00572B31">
        <w:rPr>
          <w:rStyle w:val="CommentReference"/>
        </w:rPr>
        <w:commentReference w:id="90"/>
      </w:r>
      <w:commentRangeEnd w:id="91"/>
      <w:r w:rsidR="00656B8A">
        <w:rPr>
          <w:rStyle w:val="CommentReference"/>
        </w:rPr>
        <w:commentReference w:id="91"/>
      </w:r>
      <w:r w:rsidRPr="008A50DD">
        <w:rPr>
          <w:rFonts w:eastAsia="Calibri"/>
          <w:sz w:val="24"/>
          <w:szCs w:val="24"/>
          <w:lang w:val="el-GR"/>
        </w:rPr>
        <w:t xml:space="preserve"> εξόρυξη των δεδομένων</w:t>
      </w:r>
      <w:r w:rsidR="00004205" w:rsidRPr="008A50DD">
        <w:rPr>
          <w:rFonts w:eastAsia="Calibri"/>
          <w:sz w:val="24"/>
          <w:szCs w:val="24"/>
          <w:lang w:val="el-GR"/>
        </w:rPr>
        <w:t xml:space="preserve"> από τα τρία </w:t>
      </w:r>
      <w:ins w:id="92" w:author="GEORGILAS STYLIANOS" w:date="2021-08-07T14:23:00Z">
        <w:r w:rsidR="0092709A">
          <w:rPr>
            <w:rFonts w:eastAsia="Calibri"/>
            <w:sz w:val="24"/>
            <w:szCs w:val="24"/>
            <w:lang w:val="el-GR"/>
          </w:rPr>
          <w:t>Κ</w:t>
        </w:r>
      </w:ins>
      <w:del w:id="93" w:author="GEORGILAS STYLIANOS" w:date="2021-08-07T14:23:00Z">
        <w:r w:rsidR="00004205" w:rsidRPr="008A50DD" w:rsidDel="0092709A">
          <w:rPr>
            <w:rFonts w:eastAsia="Calibri"/>
            <w:sz w:val="24"/>
            <w:szCs w:val="24"/>
            <w:lang w:val="el-GR"/>
          </w:rPr>
          <w:delText>κ</w:delText>
        </w:r>
      </w:del>
      <w:r w:rsidR="00004205" w:rsidRPr="008A50DD">
        <w:rPr>
          <w:rFonts w:eastAsia="Calibri"/>
          <w:sz w:val="24"/>
          <w:szCs w:val="24"/>
          <w:lang w:val="el-GR"/>
        </w:rPr>
        <w:t xml:space="preserve">οινωνικά </w:t>
      </w:r>
      <w:del w:id="94" w:author="GEORGILAS STYLIANOS" w:date="2021-08-07T14:23:00Z">
        <w:r w:rsidR="00004205" w:rsidRPr="008A50DD" w:rsidDel="0092709A">
          <w:rPr>
            <w:rFonts w:eastAsia="Calibri"/>
            <w:sz w:val="24"/>
            <w:szCs w:val="24"/>
            <w:lang w:val="el-GR"/>
          </w:rPr>
          <w:delText xml:space="preserve">δίκτυα </w:delText>
        </w:r>
      </w:del>
      <w:ins w:id="95" w:author="GEORGILAS STYLIANOS" w:date="2021-08-07T14:23:00Z">
        <w:r w:rsidR="0092709A">
          <w:rPr>
            <w:rFonts w:eastAsia="Calibri"/>
            <w:sz w:val="24"/>
            <w:szCs w:val="24"/>
            <w:lang w:val="el-GR"/>
          </w:rPr>
          <w:t>Δ</w:t>
        </w:r>
        <w:r w:rsidR="0092709A" w:rsidRPr="008A50DD">
          <w:rPr>
            <w:rFonts w:eastAsia="Calibri"/>
            <w:sz w:val="24"/>
            <w:szCs w:val="24"/>
            <w:lang w:val="el-GR"/>
          </w:rPr>
          <w:t xml:space="preserve">ίκτυα </w:t>
        </w:r>
      </w:ins>
      <w:r w:rsidR="00004205" w:rsidRPr="008A50DD">
        <w:rPr>
          <w:rFonts w:eastAsia="Calibri"/>
          <w:sz w:val="24"/>
          <w:szCs w:val="24"/>
          <w:lang w:val="el-GR"/>
        </w:rPr>
        <w:t xml:space="preserve">έγινε μέσω εφαρμογών που υλοποιήθηκαν με τη γλώσσα </w:t>
      </w:r>
      <w:r w:rsidR="00004205" w:rsidRPr="008A50DD">
        <w:rPr>
          <w:rFonts w:eastAsia="Calibri"/>
          <w:sz w:val="24"/>
          <w:szCs w:val="24"/>
        </w:rPr>
        <w:t>Python</w:t>
      </w:r>
      <w:r w:rsidR="00004205" w:rsidRPr="008A50DD">
        <w:rPr>
          <w:rFonts w:eastAsia="Calibri"/>
          <w:sz w:val="24"/>
          <w:szCs w:val="24"/>
          <w:lang w:val="el-GR"/>
        </w:rPr>
        <w:t>.</w:t>
      </w:r>
      <w:r w:rsidR="008A50DD">
        <w:rPr>
          <w:rFonts w:eastAsia="Calibri"/>
          <w:sz w:val="24"/>
          <w:szCs w:val="24"/>
          <w:lang w:val="el-GR"/>
        </w:rPr>
        <w:t xml:space="preserve"> </w:t>
      </w:r>
      <w:r w:rsidR="00004205" w:rsidRPr="008A50DD">
        <w:rPr>
          <w:rFonts w:eastAsia="Calibri"/>
          <w:sz w:val="24"/>
          <w:szCs w:val="24"/>
          <w:lang w:val="el-GR"/>
        </w:rPr>
        <w:t>Τα δεδομένα</w:t>
      </w:r>
      <w:ins w:id="96" w:author="Razis" w:date="2021-08-01T11:46:00Z">
        <w:r w:rsidR="00BB5E08">
          <w:rPr>
            <w:rFonts w:eastAsia="Calibri"/>
            <w:sz w:val="24"/>
            <w:szCs w:val="24"/>
            <w:lang w:val="el-GR"/>
          </w:rPr>
          <w:t xml:space="preserve">, τα </w:t>
        </w:r>
      </w:ins>
      <w:ins w:id="97" w:author="Razis" w:date="2021-08-01T11:47:00Z">
        <w:r w:rsidR="00BB5E08">
          <w:rPr>
            <w:rFonts w:eastAsia="Calibri"/>
            <w:sz w:val="24"/>
            <w:szCs w:val="24"/>
            <w:lang w:val="el-GR"/>
          </w:rPr>
          <w:t>οποία</w:t>
        </w:r>
      </w:ins>
      <w:ins w:id="98" w:author="Razis" w:date="2021-08-01T11:46:00Z">
        <w:r w:rsidR="00BB5E08">
          <w:rPr>
            <w:rFonts w:eastAsia="Calibri"/>
            <w:sz w:val="24"/>
            <w:szCs w:val="24"/>
            <w:lang w:val="el-GR"/>
          </w:rPr>
          <w:t xml:space="preserve"> πε</w:t>
        </w:r>
      </w:ins>
      <w:ins w:id="99" w:author="Razis" w:date="2021-08-01T11:47:00Z">
        <w:r w:rsidR="00BB5E08">
          <w:rPr>
            <w:rFonts w:eastAsia="Calibri"/>
            <w:sz w:val="24"/>
            <w:szCs w:val="24"/>
            <w:lang w:val="el-GR"/>
          </w:rPr>
          <w:t>ριλαμβάνουν οντότητες</w:t>
        </w:r>
      </w:ins>
      <w:r w:rsidR="00004205" w:rsidRPr="008A50DD">
        <w:rPr>
          <w:rFonts w:eastAsia="Calibri"/>
          <w:sz w:val="24"/>
          <w:szCs w:val="24"/>
          <w:lang w:val="el-GR"/>
        </w:rPr>
        <w:t xml:space="preserve"> </w:t>
      </w:r>
      <w:ins w:id="100" w:author="GEORGILAS STYLIANOS" w:date="2021-08-07T14:24:00Z">
        <w:r w:rsidR="0092709A">
          <w:rPr>
            <w:rFonts w:eastAsia="Calibri"/>
            <w:sz w:val="24"/>
            <w:szCs w:val="24"/>
            <w:lang w:val="el-GR"/>
          </w:rPr>
          <w:t>Κ</w:t>
        </w:r>
      </w:ins>
      <w:ins w:id="101" w:author="Razis" w:date="2021-08-01T11:47:00Z">
        <w:del w:id="102" w:author="GEORGILAS STYLIANOS" w:date="2021-08-07T14:24:00Z">
          <w:r w:rsidR="00BB5E08" w:rsidDel="0092709A">
            <w:rPr>
              <w:rFonts w:eastAsia="Calibri"/>
              <w:sz w:val="24"/>
              <w:szCs w:val="24"/>
              <w:lang w:val="el-GR"/>
            </w:rPr>
            <w:delText>κ</w:delText>
          </w:r>
        </w:del>
        <w:r w:rsidR="00BB5E08">
          <w:rPr>
            <w:rFonts w:eastAsia="Calibri"/>
            <w:sz w:val="24"/>
            <w:szCs w:val="24"/>
            <w:lang w:val="el-GR"/>
          </w:rPr>
          <w:t xml:space="preserve">οινωνικών </w:t>
        </w:r>
      </w:ins>
      <w:ins w:id="103" w:author="GEORGILAS STYLIANOS" w:date="2021-08-07T14:24:00Z">
        <w:r w:rsidR="0092709A">
          <w:rPr>
            <w:rFonts w:eastAsia="Calibri"/>
            <w:sz w:val="24"/>
            <w:szCs w:val="24"/>
            <w:lang w:val="el-GR"/>
          </w:rPr>
          <w:t>Δ</w:t>
        </w:r>
      </w:ins>
      <w:ins w:id="104" w:author="Razis" w:date="2021-08-01T11:47:00Z">
        <w:del w:id="105" w:author="GEORGILAS STYLIANOS" w:date="2021-08-07T14:24:00Z">
          <w:r w:rsidR="00BB5E08" w:rsidDel="0092709A">
            <w:rPr>
              <w:rFonts w:eastAsia="Calibri"/>
              <w:sz w:val="24"/>
              <w:szCs w:val="24"/>
              <w:lang w:val="el-GR"/>
            </w:rPr>
            <w:delText>δ</w:delText>
          </w:r>
        </w:del>
        <w:r w:rsidR="00BB5E08">
          <w:rPr>
            <w:rFonts w:eastAsia="Calibri"/>
            <w:sz w:val="24"/>
            <w:szCs w:val="24"/>
            <w:lang w:val="el-GR"/>
          </w:rPr>
          <w:t>ικτύων (π.χ.</w:t>
        </w:r>
        <w:del w:id="106" w:author="GEORGILAS STYLIANOS" w:date="2021-08-06T19:25:00Z">
          <w:r w:rsidR="00BB5E08" w:rsidDel="00656B8A">
            <w:rPr>
              <w:rFonts w:eastAsia="Calibri"/>
              <w:sz w:val="24"/>
              <w:szCs w:val="24"/>
              <w:lang w:val="el-GR"/>
            </w:rPr>
            <w:delText>+++</w:delText>
          </w:r>
        </w:del>
      </w:ins>
      <w:ins w:id="107" w:author="GEORGILAS STYLIANOS" w:date="2021-08-06T19:25:00Z">
        <w:r w:rsidR="00656B8A" w:rsidRPr="00656B8A">
          <w:rPr>
            <w:rFonts w:eastAsia="Calibri"/>
            <w:sz w:val="24"/>
            <w:szCs w:val="24"/>
            <w:lang w:val="el-GR"/>
            <w:rPrChange w:id="108" w:author="GEORGILAS STYLIANOS" w:date="2021-08-06T19:25:00Z">
              <w:rPr>
                <w:rFonts w:eastAsia="Calibri"/>
                <w:sz w:val="24"/>
                <w:szCs w:val="24"/>
              </w:rPr>
            </w:rPrChange>
          </w:rPr>
          <w:t xml:space="preserve"> </w:t>
        </w:r>
        <w:r w:rsidR="00656B8A">
          <w:rPr>
            <w:rFonts w:eastAsia="Calibri"/>
            <w:sz w:val="24"/>
            <w:szCs w:val="24"/>
            <w:lang w:val="el-GR"/>
          </w:rPr>
          <w:t>Υπερσυνδέσμους</w:t>
        </w:r>
      </w:ins>
      <w:ins w:id="109" w:author="GEORGILAS STYLIANOS" w:date="2021-08-06T19:34:00Z">
        <w:r w:rsidR="004508FB">
          <w:rPr>
            <w:rFonts w:eastAsia="Calibri"/>
            <w:sz w:val="24"/>
            <w:szCs w:val="24"/>
            <w:lang w:val="el-GR"/>
          </w:rPr>
          <w:t xml:space="preserve"> (</w:t>
        </w:r>
        <w:r w:rsidR="004508FB">
          <w:rPr>
            <w:rFonts w:eastAsia="Calibri"/>
            <w:sz w:val="24"/>
            <w:szCs w:val="24"/>
          </w:rPr>
          <w:t>Links</w:t>
        </w:r>
        <w:r w:rsidR="004508FB" w:rsidRPr="004508FB">
          <w:rPr>
            <w:rFonts w:eastAsia="Calibri"/>
            <w:sz w:val="24"/>
            <w:szCs w:val="24"/>
            <w:lang w:val="el-GR"/>
            <w:rPrChange w:id="110" w:author="GEORGILAS STYLIANOS" w:date="2021-08-06T19:34:00Z">
              <w:rPr>
                <w:rFonts w:eastAsia="Calibri"/>
                <w:sz w:val="24"/>
                <w:szCs w:val="24"/>
              </w:rPr>
            </w:rPrChange>
          </w:rPr>
          <w:t>)</w:t>
        </w:r>
      </w:ins>
      <w:ins w:id="111" w:author="GEORGILAS STYLIANOS" w:date="2021-08-06T19:25:00Z">
        <w:r w:rsidR="00656B8A">
          <w:rPr>
            <w:rFonts w:eastAsia="Calibri"/>
            <w:sz w:val="24"/>
            <w:szCs w:val="24"/>
            <w:lang w:val="el-GR"/>
          </w:rPr>
          <w:t xml:space="preserve">, </w:t>
        </w:r>
      </w:ins>
      <w:ins w:id="112" w:author="GEORGILAS STYLIANOS" w:date="2021-08-06T19:26:00Z">
        <w:r w:rsidR="00656B8A">
          <w:rPr>
            <w:rFonts w:eastAsia="Calibri"/>
            <w:sz w:val="24"/>
            <w:szCs w:val="24"/>
            <w:lang w:val="el-GR"/>
          </w:rPr>
          <w:t>Πολυμέσα</w:t>
        </w:r>
      </w:ins>
      <w:ins w:id="113" w:author="GEORGILAS STYLIANOS" w:date="2021-08-06T19:34:00Z">
        <w:r w:rsidR="004508FB" w:rsidRPr="004508FB">
          <w:rPr>
            <w:rFonts w:eastAsia="Calibri"/>
            <w:sz w:val="24"/>
            <w:szCs w:val="24"/>
            <w:lang w:val="el-GR"/>
            <w:rPrChange w:id="114" w:author="GEORGILAS STYLIANOS" w:date="2021-08-06T19:34:00Z">
              <w:rPr>
                <w:rFonts w:eastAsia="Calibri"/>
                <w:sz w:val="24"/>
                <w:szCs w:val="24"/>
              </w:rPr>
            </w:rPrChange>
          </w:rPr>
          <w:t xml:space="preserve"> (</w:t>
        </w:r>
        <w:r w:rsidR="004508FB">
          <w:rPr>
            <w:rFonts w:eastAsia="Calibri"/>
            <w:sz w:val="24"/>
            <w:szCs w:val="24"/>
          </w:rPr>
          <w:t>Media</w:t>
        </w:r>
        <w:r w:rsidR="004508FB" w:rsidRPr="004508FB">
          <w:rPr>
            <w:rFonts w:eastAsia="Calibri"/>
            <w:sz w:val="24"/>
            <w:szCs w:val="24"/>
            <w:lang w:val="el-GR"/>
            <w:rPrChange w:id="115" w:author="GEORGILAS STYLIANOS" w:date="2021-08-06T19:35:00Z">
              <w:rPr>
                <w:rFonts w:eastAsia="Calibri"/>
                <w:sz w:val="24"/>
                <w:szCs w:val="24"/>
              </w:rPr>
            </w:rPrChange>
          </w:rPr>
          <w:t>)</w:t>
        </w:r>
      </w:ins>
      <w:ins w:id="116" w:author="GEORGILAS STYLIANOS" w:date="2021-08-06T19:26:00Z">
        <w:r w:rsidR="00656B8A">
          <w:rPr>
            <w:rFonts w:eastAsia="Calibri"/>
            <w:sz w:val="24"/>
            <w:szCs w:val="24"/>
            <w:lang w:val="el-GR"/>
          </w:rPr>
          <w:t xml:space="preserve"> και </w:t>
        </w:r>
        <w:r w:rsidR="00656B8A">
          <w:rPr>
            <w:rFonts w:eastAsia="Calibri"/>
            <w:sz w:val="24"/>
            <w:szCs w:val="24"/>
          </w:rPr>
          <w:t>Hashtags</w:t>
        </w:r>
      </w:ins>
      <w:ins w:id="117" w:author="Razis" w:date="2021-08-01T11:47:00Z">
        <w:r w:rsidR="00BB5E08">
          <w:rPr>
            <w:rFonts w:eastAsia="Calibri"/>
            <w:sz w:val="24"/>
            <w:szCs w:val="24"/>
            <w:lang w:val="el-GR"/>
          </w:rPr>
          <w:t>)</w:t>
        </w:r>
      </w:ins>
      <w:ins w:id="118" w:author="GEORGILAS STYLIANOS" w:date="2021-08-06T19:26:00Z">
        <w:r w:rsidR="00656B8A" w:rsidRPr="00656B8A">
          <w:rPr>
            <w:rFonts w:eastAsia="Calibri"/>
            <w:sz w:val="24"/>
            <w:szCs w:val="24"/>
            <w:lang w:val="el-GR"/>
            <w:rPrChange w:id="119" w:author="GEORGILAS STYLIANOS" w:date="2021-08-06T19:26:00Z">
              <w:rPr>
                <w:rFonts w:eastAsia="Calibri"/>
                <w:sz w:val="24"/>
                <w:szCs w:val="24"/>
              </w:rPr>
            </w:rPrChange>
          </w:rPr>
          <w:t xml:space="preserve"> </w:t>
        </w:r>
        <w:r w:rsidR="00656B8A">
          <w:rPr>
            <w:rFonts w:eastAsia="Calibri"/>
            <w:sz w:val="24"/>
            <w:szCs w:val="24"/>
            <w:lang w:val="el-GR"/>
          </w:rPr>
          <w:t xml:space="preserve">και </w:t>
        </w:r>
      </w:ins>
      <w:ins w:id="120" w:author="Razis" w:date="2021-08-01T11:47:00Z">
        <w:del w:id="121" w:author="GEORGILAS STYLIANOS" w:date="2021-08-06T19:26:00Z">
          <w:r w:rsidR="00BB5E08" w:rsidDel="00656B8A">
            <w:rPr>
              <w:rFonts w:eastAsia="Calibri"/>
              <w:sz w:val="24"/>
              <w:szCs w:val="24"/>
              <w:lang w:val="el-GR"/>
            </w:rPr>
            <w:delText xml:space="preserve">, </w:delText>
          </w:r>
        </w:del>
      </w:ins>
      <w:ins w:id="122" w:author="Razis" w:date="2021-08-01T11:48:00Z">
        <w:r w:rsidR="00BB5E08">
          <w:rPr>
            <w:rFonts w:eastAsia="Calibri"/>
            <w:sz w:val="24"/>
            <w:szCs w:val="24"/>
            <w:lang w:val="el-GR"/>
          </w:rPr>
          <w:t>δημοσιεύσεις</w:t>
        </w:r>
      </w:ins>
      <w:ins w:id="123" w:author="Razis" w:date="2021-08-01T11:47:00Z">
        <w:r w:rsidR="00BB5E08">
          <w:rPr>
            <w:rFonts w:eastAsia="Calibri"/>
            <w:sz w:val="24"/>
            <w:szCs w:val="24"/>
            <w:lang w:val="el-GR"/>
          </w:rPr>
          <w:t xml:space="preserve"> </w:t>
        </w:r>
      </w:ins>
      <w:ins w:id="124" w:author="GEORGILAS STYLIANOS" w:date="2021-08-06T19:26:00Z">
        <w:r w:rsidR="00656B8A">
          <w:rPr>
            <w:rFonts w:eastAsia="Calibri"/>
            <w:sz w:val="24"/>
            <w:szCs w:val="24"/>
            <w:lang w:val="el-GR"/>
          </w:rPr>
          <w:t>με ενσω</w:t>
        </w:r>
      </w:ins>
      <w:ins w:id="125" w:author="GEORGILAS STYLIANOS" w:date="2021-08-06T19:27:00Z">
        <w:r w:rsidR="00656B8A">
          <w:rPr>
            <w:rFonts w:eastAsia="Calibri"/>
            <w:sz w:val="24"/>
            <w:szCs w:val="24"/>
            <w:lang w:val="el-GR"/>
          </w:rPr>
          <w:t xml:space="preserve">ματωμένες πληροφορίες τους (π.χ. </w:t>
        </w:r>
        <w:r w:rsidR="00656B8A">
          <w:rPr>
            <w:rFonts w:eastAsia="Calibri"/>
            <w:sz w:val="24"/>
            <w:szCs w:val="24"/>
          </w:rPr>
          <w:t>Likes</w:t>
        </w:r>
        <w:r w:rsidR="00656B8A" w:rsidRPr="00656B8A">
          <w:rPr>
            <w:rFonts w:eastAsia="Calibri"/>
            <w:sz w:val="24"/>
            <w:szCs w:val="24"/>
            <w:lang w:val="el-GR"/>
            <w:rPrChange w:id="126" w:author="GEORGILAS STYLIANOS" w:date="2021-08-06T19:27:00Z">
              <w:rPr>
                <w:rFonts w:eastAsia="Calibri"/>
                <w:sz w:val="24"/>
                <w:szCs w:val="24"/>
              </w:rPr>
            </w:rPrChange>
          </w:rPr>
          <w:t xml:space="preserve">, </w:t>
        </w:r>
        <w:r w:rsidR="00656B8A">
          <w:rPr>
            <w:rFonts w:eastAsia="Calibri"/>
            <w:sz w:val="24"/>
            <w:szCs w:val="24"/>
          </w:rPr>
          <w:t>Comments</w:t>
        </w:r>
        <w:r w:rsidR="00656B8A" w:rsidRPr="00656B8A">
          <w:rPr>
            <w:rFonts w:eastAsia="Calibri"/>
            <w:sz w:val="24"/>
            <w:szCs w:val="24"/>
            <w:lang w:val="el-GR"/>
            <w:rPrChange w:id="127" w:author="GEORGILAS STYLIANOS" w:date="2021-08-06T19:27:00Z">
              <w:rPr>
                <w:rFonts w:eastAsia="Calibri"/>
                <w:sz w:val="24"/>
                <w:szCs w:val="24"/>
              </w:rPr>
            </w:rPrChange>
          </w:rPr>
          <w:t xml:space="preserve"> , </w:t>
        </w:r>
        <w:r w:rsidR="00656B8A">
          <w:rPr>
            <w:rFonts w:eastAsia="Calibri"/>
            <w:sz w:val="24"/>
            <w:szCs w:val="24"/>
          </w:rPr>
          <w:t>Shares</w:t>
        </w:r>
        <w:r w:rsidR="00656B8A" w:rsidRPr="00656B8A">
          <w:rPr>
            <w:rFonts w:eastAsia="Calibri"/>
            <w:sz w:val="24"/>
            <w:szCs w:val="24"/>
            <w:lang w:val="el-GR"/>
            <w:rPrChange w:id="128" w:author="GEORGILAS STYLIANOS" w:date="2021-08-06T19:27:00Z">
              <w:rPr>
                <w:rFonts w:eastAsia="Calibri"/>
                <w:sz w:val="24"/>
                <w:szCs w:val="24"/>
              </w:rPr>
            </w:rPrChange>
          </w:rPr>
          <w:t>)</w:t>
        </w:r>
      </w:ins>
      <w:ins w:id="129" w:author="Razis" w:date="2021-08-01T11:47:00Z">
        <w:del w:id="130" w:author="GEORGILAS STYLIANOS" w:date="2021-08-06T19:26:00Z">
          <w:r w:rsidR="00BB5E08" w:rsidDel="00656B8A">
            <w:rPr>
              <w:rFonts w:eastAsia="Calibri"/>
              <w:sz w:val="24"/>
              <w:szCs w:val="24"/>
              <w:lang w:val="el-GR"/>
            </w:rPr>
            <w:delText>+++</w:delText>
          </w:r>
        </w:del>
        <w:r w:rsidR="00BB5E08">
          <w:rPr>
            <w:rFonts w:eastAsia="Calibri"/>
            <w:sz w:val="24"/>
            <w:szCs w:val="24"/>
            <w:lang w:val="el-GR"/>
          </w:rPr>
          <w:t xml:space="preserve"> </w:t>
        </w:r>
      </w:ins>
      <w:r w:rsidR="00004205" w:rsidRPr="008A50DD">
        <w:rPr>
          <w:rFonts w:eastAsia="Calibri"/>
          <w:sz w:val="24"/>
          <w:szCs w:val="24"/>
          <w:lang w:val="el-GR"/>
        </w:rPr>
        <w:t xml:space="preserve">αποθηκεύτηκαν σε μία </w:t>
      </w:r>
      <w:ins w:id="131" w:author="Razis" w:date="2021-08-01T11:47:00Z">
        <w:r w:rsidR="00BB5E08">
          <w:rPr>
            <w:rFonts w:eastAsia="Calibri"/>
            <w:sz w:val="24"/>
            <w:szCs w:val="24"/>
            <w:lang w:val="el-GR"/>
          </w:rPr>
          <w:t xml:space="preserve">σχεσιακή </w:t>
        </w:r>
      </w:ins>
      <w:r w:rsidR="00004205" w:rsidRPr="008A50DD">
        <w:rPr>
          <w:rFonts w:eastAsia="Calibri"/>
          <w:sz w:val="24"/>
          <w:szCs w:val="24"/>
          <w:lang w:val="el-GR"/>
        </w:rPr>
        <w:t xml:space="preserve">βάση δεδομένων </w:t>
      </w:r>
      <w:r w:rsidR="00004205" w:rsidRPr="008A50DD">
        <w:rPr>
          <w:rFonts w:eastAsia="Calibri"/>
          <w:sz w:val="24"/>
          <w:szCs w:val="24"/>
        </w:rPr>
        <w:t>MySQL</w:t>
      </w:r>
      <w:r w:rsidR="00004205" w:rsidRPr="008A50DD">
        <w:rPr>
          <w:rFonts w:eastAsia="Calibri"/>
          <w:sz w:val="24"/>
          <w:szCs w:val="24"/>
          <w:lang w:val="el-GR"/>
        </w:rPr>
        <w:t xml:space="preserve"> ώστε να είναι διαθέσιμα για </w:t>
      </w:r>
      <w:del w:id="132" w:author="Razis" w:date="2021-08-01T11:48:00Z">
        <w:r w:rsidR="00004205" w:rsidRPr="008A50DD" w:rsidDel="00BB5E08">
          <w:rPr>
            <w:rFonts w:eastAsia="Calibri"/>
            <w:sz w:val="24"/>
            <w:szCs w:val="24"/>
            <w:lang w:val="el-GR"/>
          </w:rPr>
          <w:delText>οποιαδήποτε μετέπειτα</w:delText>
        </w:r>
      </w:del>
      <w:ins w:id="133" w:author="Razis" w:date="2021-08-01T11:48:00Z">
        <w:r w:rsidR="00BB5E08">
          <w:rPr>
            <w:rFonts w:eastAsia="Calibri"/>
            <w:sz w:val="24"/>
            <w:szCs w:val="24"/>
            <w:lang w:val="el-GR"/>
          </w:rPr>
          <w:t>την περαιτέρω</w:t>
        </w:r>
      </w:ins>
      <w:r w:rsidR="00004205" w:rsidRPr="008A50DD">
        <w:rPr>
          <w:rFonts w:eastAsia="Calibri"/>
          <w:sz w:val="24"/>
          <w:szCs w:val="24"/>
          <w:lang w:val="el-GR"/>
        </w:rPr>
        <w:t xml:space="preserve"> ανάλυση. </w:t>
      </w:r>
      <w:ins w:id="134" w:author="Razis" w:date="2021-08-01T11:48:00Z">
        <w:r w:rsidR="00BB5E08">
          <w:rPr>
            <w:rFonts w:eastAsia="Calibri"/>
            <w:sz w:val="24"/>
            <w:szCs w:val="24"/>
            <w:lang w:val="el-GR"/>
          </w:rPr>
          <w:t xml:space="preserve">+ Διαθεσιμότητα σε </w:t>
        </w:r>
        <w:r w:rsidR="00BB5E08">
          <w:rPr>
            <w:rFonts w:eastAsia="Calibri"/>
            <w:sz w:val="24"/>
            <w:szCs w:val="24"/>
            <w:lang w:val="en-GB"/>
          </w:rPr>
          <w:t>github</w:t>
        </w:r>
        <w:r w:rsidR="00BB5E08" w:rsidRPr="00BB5E08">
          <w:rPr>
            <w:rFonts w:eastAsia="Calibri"/>
            <w:sz w:val="24"/>
            <w:szCs w:val="24"/>
            <w:lang w:val="el-GR"/>
            <w:rPrChange w:id="135" w:author="Razis" w:date="2021-08-01T11:49:00Z">
              <w:rPr>
                <w:rFonts w:eastAsia="Calibri"/>
                <w:sz w:val="24"/>
                <w:szCs w:val="24"/>
                <w:lang w:val="en-GB"/>
              </w:rPr>
            </w:rPrChange>
          </w:rPr>
          <w:t xml:space="preserve"> </w:t>
        </w:r>
        <w:r w:rsidR="00BB5E08">
          <w:rPr>
            <w:rFonts w:eastAsia="Calibri"/>
            <w:sz w:val="24"/>
            <w:szCs w:val="24"/>
            <w:lang w:val="en-GB"/>
          </w:rPr>
          <w:t>repo</w:t>
        </w:r>
      </w:ins>
    </w:p>
    <w:p w14:paraId="05461ED0" w14:textId="0F49C6D6" w:rsidR="0034163E" w:rsidRPr="00656B8A" w:rsidRDefault="00BB5E08" w:rsidP="0034163E">
      <w:pPr>
        <w:spacing w:before="240"/>
        <w:rPr>
          <w:rFonts w:eastAsia="Calibri"/>
          <w:sz w:val="24"/>
          <w:szCs w:val="24"/>
          <w:lang w:val="el-GR"/>
        </w:rPr>
      </w:pPr>
      <w:ins w:id="136" w:author="Razis" w:date="2021-08-01T11:49:00Z">
        <w:r>
          <w:rPr>
            <w:rFonts w:eastAsia="Calibri"/>
            <w:sz w:val="24"/>
            <w:szCs w:val="24"/>
            <w:lang w:val="el-GR"/>
          </w:rPr>
          <w:t xml:space="preserve">Τα </w:t>
        </w:r>
        <w:r w:rsidRPr="008A50DD">
          <w:rPr>
            <w:rFonts w:eastAsia="Calibri"/>
            <w:sz w:val="24"/>
            <w:szCs w:val="24"/>
            <w:lang w:val="el-GR"/>
          </w:rPr>
          <w:t xml:space="preserve">πειράματα </w:t>
        </w:r>
        <w:r>
          <w:rPr>
            <w:rFonts w:eastAsia="Calibri"/>
            <w:sz w:val="24"/>
            <w:szCs w:val="24"/>
            <w:lang w:val="el-GR"/>
          </w:rPr>
          <w:t xml:space="preserve">που </w:t>
        </w:r>
      </w:ins>
      <w:del w:id="137" w:author="Razis" w:date="2021-08-01T11:49:00Z">
        <w:r w:rsidR="00004205" w:rsidRPr="008A50DD" w:rsidDel="00BB5E08">
          <w:rPr>
            <w:rFonts w:eastAsia="Calibri"/>
            <w:sz w:val="24"/>
            <w:szCs w:val="24"/>
            <w:lang w:val="el-GR"/>
          </w:rPr>
          <w:delText>Π</w:delText>
        </w:r>
      </w:del>
      <w:ins w:id="138" w:author="Razis" w:date="2021-08-01T11:49:00Z">
        <w:r>
          <w:rPr>
            <w:rFonts w:eastAsia="Calibri"/>
            <w:sz w:val="24"/>
            <w:szCs w:val="24"/>
            <w:lang w:val="el-GR"/>
          </w:rPr>
          <w:t>π</w:t>
        </w:r>
      </w:ins>
      <w:r w:rsidR="00004205" w:rsidRPr="008A50DD">
        <w:rPr>
          <w:rFonts w:eastAsia="Calibri"/>
          <w:sz w:val="24"/>
          <w:szCs w:val="24"/>
          <w:lang w:val="el-GR"/>
        </w:rPr>
        <w:t xml:space="preserve">ραγματοποιήθηκαν </w:t>
      </w:r>
      <w:del w:id="139" w:author="Razis" w:date="2021-08-01T11:49:00Z">
        <w:r w:rsidR="00004205" w:rsidRPr="008A50DD" w:rsidDel="00BB5E08">
          <w:rPr>
            <w:rFonts w:eastAsia="Calibri"/>
            <w:sz w:val="24"/>
            <w:szCs w:val="24"/>
            <w:lang w:val="el-GR"/>
          </w:rPr>
          <w:delText xml:space="preserve">πειράματα </w:delText>
        </w:r>
      </w:del>
      <w:ins w:id="140" w:author="Razis" w:date="2021-08-01T11:49:00Z">
        <w:r>
          <w:rPr>
            <w:rFonts w:eastAsia="Calibri"/>
            <w:sz w:val="24"/>
            <w:szCs w:val="24"/>
            <w:lang w:val="el-GR"/>
          </w:rPr>
          <w:t xml:space="preserve">χωρίζονται σε δύο ευρείες κατηγορίες: </w:t>
        </w:r>
      </w:ins>
      <w:del w:id="141" w:author="Razis" w:date="2021-08-01T11:50:00Z">
        <w:r w:rsidR="00004205" w:rsidRPr="008A50DD" w:rsidDel="00BB5E08">
          <w:rPr>
            <w:rFonts w:eastAsia="Calibri"/>
            <w:sz w:val="24"/>
            <w:szCs w:val="24"/>
            <w:lang w:val="el-GR"/>
          </w:rPr>
          <w:delText xml:space="preserve">στην καθολικότητα </w:delText>
        </w:r>
      </w:del>
      <w:ins w:id="142" w:author="Razis" w:date="2021-08-01T11:50:00Z">
        <w:r>
          <w:rPr>
            <w:rFonts w:eastAsia="Calibri"/>
            <w:sz w:val="24"/>
            <w:szCs w:val="24"/>
            <w:lang w:val="el-GR"/>
          </w:rPr>
          <w:t xml:space="preserve">α) στο σύνολο </w:t>
        </w:r>
      </w:ins>
      <w:r w:rsidR="00004205" w:rsidRPr="008A50DD">
        <w:rPr>
          <w:rFonts w:eastAsia="Calibri"/>
          <w:sz w:val="24"/>
          <w:szCs w:val="24"/>
          <w:lang w:val="el-GR"/>
        </w:rPr>
        <w:t xml:space="preserve">των χρηστών </w:t>
      </w:r>
      <w:ins w:id="143" w:author="Razis" w:date="2021-08-01T11:50:00Z">
        <w:r>
          <w:rPr>
            <w:rFonts w:eastAsia="Calibri"/>
            <w:sz w:val="24"/>
            <w:szCs w:val="24"/>
            <w:lang w:val="el-GR"/>
          </w:rPr>
          <w:t xml:space="preserve">που αναφέρθηκαν προηγουμένως, </w:t>
        </w:r>
      </w:ins>
      <w:r w:rsidR="00004205" w:rsidRPr="008A50DD">
        <w:rPr>
          <w:rFonts w:eastAsia="Calibri"/>
          <w:sz w:val="24"/>
          <w:szCs w:val="24"/>
          <w:lang w:val="el-GR"/>
        </w:rPr>
        <w:t xml:space="preserve">καθώς και </w:t>
      </w:r>
      <w:ins w:id="144" w:author="Razis" w:date="2021-08-01T11:50:00Z">
        <w:r>
          <w:rPr>
            <w:rFonts w:eastAsia="Calibri"/>
            <w:sz w:val="24"/>
            <w:szCs w:val="24"/>
            <w:lang w:val="el-GR"/>
          </w:rPr>
          <w:t xml:space="preserve">β) </w:t>
        </w:r>
      </w:ins>
      <w:r w:rsidR="00004205" w:rsidRPr="008A50DD">
        <w:rPr>
          <w:rFonts w:eastAsia="Calibri"/>
          <w:sz w:val="24"/>
          <w:szCs w:val="24"/>
          <w:lang w:val="el-GR"/>
        </w:rPr>
        <w:t xml:space="preserve">σε διαφορετικές ομάδες τους, με βάση την κοινωνική τους επιρροή. </w:t>
      </w:r>
      <w:del w:id="145" w:author="Razis" w:date="2021-08-01T11:43:00Z">
        <w:r w:rsidR="00004205" w:rsidRPr="008A50DD" w:rsidDel="00572B31">
          <w:rPr>
            <w:rFonts w:eastAsia="Calibri"/>
            <w:sz w:val="24"/>
            <w:szCs w:val="24"/>
            <w:lang w:val="el-GR"/>
          </w:rPr>
          <w:delText>Συμπερασματικά, έπειτα από την</w:delText>
        </w:r>
      </w:del>
      <w:ins w:id="146" w:author="Razis" w:date="2021-08-01T11:43:00Z">
        <w:r w:rsidR="00572B31">
          <w:rPr>
            <w:rFonts w:eastAsia="Calibri"/>
            <w:sz w:val="24"/>
            <w:szCs w:val="24"/>
            <w:lang w:val="el-GR"/>
          </w:rPr>
          <w:t>Η</w:t>
        </w:r>
      </w:ins>
      <w:r w:rsidR="00004205" w:rsidRPr="008A50DD">
        <w:rPr>
          <w:rFonts w:eastAsia="Calibri"/>
          <w:sz w:val="24"/>
          <w:szCs w:val="24"/>
          <w:lang w:val="el-GR"/>
        </w:rPr>
        <w:t xml:space="preserve"> ανάλυση των πειραμάτων</w:t>
      </w:r>
      <w:del w:id="147" w:author="Razis" w:date="2021-08-01T11:43:00Z">
        <w:r w:rsidR="00004205" w:rsidRPr="008A50DD" w:rsidDel="00572B31">
          <w:rPr>
            <w:rFonts w:eastAsia="Calibri"/>
            <w:sz w:val="24"/>
            <w:szCs w:val="24"/>
            <w:lang w:val="el-GR"/>
          </w:rPr>
          <w:delText>, παρατηρήθηκαν</w:delText>
        </w:r>
      </w:del>
      <w:ins w:id="148" w:author="Razis" w:date="2021-08-01T11:43:00Z">
        <w:r w:rsidR="00572B31">
          <w:rPr>
            <w:rFonts w:eastAsia="Calibri"/>
            <w:sz w:val="24"/>
            <w:szCs w:val="24"/>
            <w:lang w:val="el-GR"/>
          </w:rPr>
          <w:t xml:space="preserve"> ανέδειξε</w:t>
        </w:r>
      </w:ins>
      <w:r w:rsidR="00004205" w:rsidRPr="008A50DD">
        <w:rPr>
          <w:rFonts w:eastAsia="Calibri"/>
          <w:sz w:val="24"/>
          <w:szCs w:val="24"/>
          <w:lang w:val="el-GR"/>
        </w:rPr>
        <w:t xml:space="preserve"> </w:t>
      </w:r>
      <w:del w:id="149" w:author="Razis" w:date="2021-08-01T11:44:00Z">
        <w:r w:rsidR="00800CAB" w:rsidRPr="008A50DD" w:rsidDel="00572B31">
          <w:rPr>
            <w:rFonts w:eastAsia="Calibri"/>
            <w:sz w:val="24"/>
            <w:szCs w:val="24"/>
            <w:lang w:val="el-GR"/>
          </w:rPr>
          <w:delText xml:space="preserve">παρόμοια </w:delText>
        </w:r>
      </w:del>
      <w:ins w:id="150" w:author="Razis" w:date="2021-08-01T11:44:00Z">
        <w:r w:rsidR="00572B31">
          <w:rPr>
            <w:rFonts w:eastAsia="Calibri"/>
            <w:sz w:val="24"/>
            <w:szCs w:val="24"/>
            <w:lang w:val="el-GR"/>
          </w:rPr>
          <w:t xml:space="preserve">την ύπαρξη </w:t>
        </w:r>
      </w:ins>
      <w:r w:rsidR="00800CAB" w:rsidRPr="008A50DD">
        <w:rPr>
          <w:rFonts w:eastAsia="Calibri"/>
          <w:sz w:val="24"/>
          <w:szCs w:val="24"/>
          <w:lang w:val="el-GR"/>
        </w:rPr>
        <w:t>μοτίβ</w:t>
      </w:r>
      <w:ins w:id="151" w:author="Razis" w:date="2021-08-01T11:44:00Z">
        <w:r w:rsidR="00572B31">
          <w:rPr>
            <w:rFonts w:eastAsia="Calibri"/>
            <w:sz w:val="24"/>
            <w:szCs w:val="24"/>
            <w:lang w:val="el-GR"/>
          </w:rPr>
          <w:t>ων</w:t>
        </w:r>
      </w:ins>
      <w:del w:id="152" w:author="Razis" w:date="2021-08-01T11:44:00Z">
        <w:r w:rsidR="00800CAB" w:rsidRPr="008A50DD" w:rsidDel="00572B31">
          <w:rPr>
            <w:rFonts w:eastAsia="Calibri"/>
            <w:sz w:val="24"/>
            <w:szCs w:val="24"/>
            <w:lang w:val="el-GR"/>
          </w:rPr>
          <w:delText>α</w:delText>
        </w:r>
      </w:del>
      <w:r w:rsidR="00800CAB" w:rsidRPr="008A50DD">
        <w:rPr>
          <w:rFonts w:eastAsia="Calibri"/>
          <w:sz w:val="24"/>
          <w:szCs w:val="24"/>
          <w:lang w:val="el-GR"/>
        </w:rPr>
        <w:t xml:space="preserve"> συμπεριφοράς χρηστών ανάλογα με το </w:t>
      </w:r>
      <w:ins w:id="153" w:author="GEORGILAS STYLIANOS" w:date="2021-08-07T14:25:00Z">
        <w:r w:rsidR="0092709A">
          <w:rPr>
            <w:rFonts w:eastAsia="Calibri"/>
            <w:sz w:val="24"/>
            <w:szCs w:val="24"/>
            <w:lang w:val="el-GR"/>
          </w:rPr>
          <w:t>Κ</w:t>
        </w:r>
      </w:ins>
      <w:del w:id="154" w:author="GEORGILAS STYLIANOS" w:date="2021-08-07T14:25:00Z">
        <w:r w:rsidR="00800CAB" w:rsidRPr="008A50DD" w:rsidDel="0092709A">
          <w:rPr>
            <w:rFonts w:eastAsia="Calibri"/>
            <w:sz w:val="24"/>
            <w:szCs w:val="24"/>
            <w:lang w:val="el-GR"/>
          </w:rPr>
          <w:delText>κ</w:delText>
        </w:r>
      </w:del>
      <w:r w:rsidR="00800CAB" w:rsidRPr="008A50DD">
        <w:rPr>
          <w:rFonts w:eastAsia="Calibri"/>
          <w:sz w:val="24"/>
          <w:szCs w:val="24"/>
          <w:lang w:val="el-GR"/>
        </w:rPr>
        <w:t xml:space="preserve">οινωνικό </w:t>
      </w:r>
      <w:ins w:id="155" w:author="GEORGILAS STYLIANOS" w:date="2021-08-07T14:25:00Z">
        <w:r w:rsidR="0092709A">
          <w:rPr>
            <w:rFonts w:eastAsia="Calibri"/>
            <w:sz w:val="24"/>
            <w:szCs w:val="24"/>
            <w:lang w:val="el-GR"/>
          </w:rPr>
          <w:t>Δ</w:t>
        </w:r>
      </w:ins>
      <w:del w:id="156" w:author="GEORGILAS STYLIANOS" w:date="2021-08-07T14:25:00Z">
        <w:r w:rsidR="00800CAB" w:rsidRPr="008A50DD" w:rsidDel="0092709A">
          <w:rPr>
            <w:rFonts w:eastAsia="Calibri"/>
            <w:sz w:val="24"/>
            <w:szCs w:val="24"/>
            <w:lang w:val="el-GR"/>
          </w:rPr>
          <w:delText>δ</w:delText>
        </w:r>
      </w:del>
      <w:r w:rsidR="00800CAB" w:rsidRPr="008A50DD">
        <w:rPr>
          <w:rFonts w:eastAsia="Calibri"/>
          <w:sz w:val="24"/>
          <w:szCs w:val="24"/>
          <w:lang w:val="el-GR"/>
        </w:rPr>
        <w:t>ίκτυο και την επιρροή που ασκούν</w:t>
      </w:r>
      <w:commentRangeStart w:id="157"/>
      <w:commentRangeStart w:id="158"/>
      <w:r w:rsidR="00800CAB" w:rsidRPr="008A50DD">
        <w:rPr>
          <w:rFonts w:eastAsia="Calibri"/>
          <w:sz w:val="24"/>
          <w:szCs w:val="24"/>
          <w:lang w:val="el-GR"/>
        </w:rPr>
        <w:t>.</w:t>
      </w:r>
      <w:commentRangeEnd w:id="157"/>
      <w:r>
        <w:rPr>
          <w:rStyle w:val="CommentReference"/>
        </w:rPr>
        <w:commentReference w:id="157"/>
      </w:r>
      <w:commentRangeEnd w:id="158"/>
      <w:r w:rsidR="004508FB">
        <w:rPr>
          <w:rStyle w:val="CommentReference"/>
        </w:rPr>
        <w:commentReference w:id="158"/>
      </w:r>
      <w:ins w:id="159" w:author="GEORGILAS STYLIANOS" w:date="2021-08-06T19:29:00Z">
        <w:r w:rsidR="00656B8A" w:rsidRPr="00656B8A">
          <w:rPr>
            <w:rFonts w:eastAsia="Calibri"/>
            <w:sz w:val="24"/>
            <w:szCs w:val="24"/>
            <w:lang w:val="el-GR"/>
            <w:rPrChange w:id="160" w:author="GEORGILAS STYLIANOS" w:date="2021-08-06T19:29:00Z">
              <w:rPr>
                <w:rFonts w:eastAsia="Calibri"/>
                <w:sz w:val="24"/>
                <w:szCs w:val="24"/>
              </w:rPr>
            </w:rPrChange>
          </w:rPr>
          <w:t xml:space="preserve"> </w:t>
        </w:r>
        <w:r w:rsidR="00656B8A">
          <w:rPr>
            <w:rFonts w:eastAsia="Calibri"/>
            <w:sz w:val="24"/>
            <w:szCs w:val="24"/>
            <w:lang w:val="el-GR"/>
          </w:rPr>
          <w:t xml:space="preserve">Συγκεκριμένα μέσω </w:t>
        </w:r>
      </w:ins>
      <w:ins w:id="161" w:author="GEORGILAS STYLIANOS" w:date="2021-08-06T19:30:00Z">
        <w:r w:rsidR="00656B8A">
          <w:rPr>
            <w:rFonts w:eastAsia="Calibri"/>
            <w:sz w:val="24"/>
            <w:szCs w:val="24"/>
            <w:lang w:val="el-GR"/>
          </w:rPr>
          <w:t xml:space="preserve">της πρώτης κατηγορίας πειραμάτων δημιουργήθηκε μία κατάταξη των τριών </w:t>
        </w:r>
      </w:ins>
      <w:ins w:id="162" w:author="GEORGILAS STYLIANOS" w:date="2021-08-07T14:24:00Z">
        <w:r w:rsidR="0092709A">
          <w:rPr>
            <w:rFonts w:eastAsia="Calibri"/>
            <w:sz w:val="24"/>
            <w:szCs w:val="24"/>
            <w:lang w:val="el-GR"/>
          </w:rPr>
          <w:t>Κ</w:t>
        </w:r>
      </w:ins>
      <w:ins w:id="163" w:author="GEORGILAS STYLIANOS" w:date="2021-08-06T19:30:00Z">
        <w:r w:rsidR="00656B8A">
          <w:rPr>
            <w:rFonts w:eastAsia="Calibri"/>
            <w:sz w:val="24"/>
            <w:szCs w:val="24"/>
            <w:lang w:val="el-GR"/>
          </w:rPr>
          <w:t xml:space="preserve">οινωνικών </w:t>
        </w:r>
      </w:ins>
      <w:ins w:id="164" w:author="GEORGILAS STYLIANOS" w:date="2021-08-07T14:24:00Z">
        <w:r w:rsidR="0092709A">
          <w:rPr>
            <w:rFonts w:eastAsia="Calibri"/>
            <w:sz w:val="24"/>
            <w:szCs w:val="24"/>
            <w:lang w:val="el-GR"/>
          </w:rPr>
          <w:t>Δ</w:t>
        </w:r>
      </w:ins>
      <w:ins w:id="165" w:author="GEORGILAS STYLIANOS" w:date="2021-08-06T19:30:00Z">
        <w:r w:rsidR="00656B8A">
          <w:rPr>
            <w:rFonts w:eastAsia="Calibri"/>
            <w:sz w:val="24"/>
            <w:szCs w:val="24"/>
            <w:lang w:val="el-GR"/>
          </w:rPr>
          <w:t xml:space="preserve">ικτύων αναφορικά με </w:t>
        </w:r>
      </w:ins>
      <w:ins w:id="166" w:author="GEORGILAS STYLIANOS" w:date="2021-08-06T19:31:00Z">
        <w:r w:rsidR="00656B8A">
          <w:rPr>
            <w:rFonts w:eastAsia="Calibri"/>
            <w:sz w:val="24"/>
            <w:szCs w:val="24"/>
            <w:lang w:val="el-GR"/>
          </w:rPr>
          <w:t>την τάση χρήσης τους και την χρήση των μεταδεδομένων που παρέχουν. Το συμπέρασμα που προ</w:t>
        </w:r>
      </w:ins>
      <w:ins w:id="167" w:author="GEORGILAS STYLIANOS" w:date="2021-08-06T19:32:00Z">
        <w:r w:rsidR="00656B8A">
          <w:rPr>
            <w:rFonts w:eastAsia="Calibri"/>
            <w:sz w:val="24"/>
            <w:szCs w:val="24"/>
            <w:lang w:val="el-GR"/>
          </w:rPr>
          <w:t>έκυψε από την δεύτερη κατηγορία πειραμάτων είναι πως κά</w:t>
        </w:r>
        <w:r w:rsidR="009E0EB9">
          <w:rPr>
            <w:rFonts w:eastAsia="Calibri"/>
            <w:sz w:val="24"/>
            <w:szCs w:val="24"/>
            <w:lang w:val="el-GR"/>
          </w:rPr>
          <w:t xml:space="preserve">θε </w:t>
        </w:r>
      </w:ins>
      <w:ins w:id="168" w:author="GEORGILAS STYLIANOS" w:date="2021-08-07T14:25:00Z">
        <w:r w:rsidR="0092709A">
          <w:rPr>
            <w:rFonts w:eastAsia="Calibri"/>
            <w:sz w:val="24"/>
            <w:szCs w:val="24"/>
            <w:lang w:val="el-GR"/>
          </w:rPr>
          <w:t>Κ</w:t>
        </w:r>
      </w:ins>
      <w:ins w:id="169" w:author="GEORGILAS STYLIANOS" w:date="2021-08-06T19:33:00Z">
        <w:r w:rsidR="009E0EB9">
          <w:rPr>
            <w:rFonts w:eastAsia="Calibri"/>
            <w:sz w:val="24"/>
            <w:szCs w:val="24"/>
            <w:lang w:val="el-GR"/>
          </w:rPr>
          <w:t xml:space="preserve">οινωνικό </w:t>
        </w:r>
      </w:ins>
      <w:ins w:id="170" w:author="GEORGILAS STYLIANOS" w:date="2021-08-07T14:25:00Z">
        <w:r w:rsidR="0092709A">
          <w:rPr>
            <w:rFonts w:eastAsia="Calibri"/>
            <w:sz w:val="24"/>
            <w:szCs w:val="24"/>
            <w:lang w:val="el-GR"/>
          </w:rPr>
          <w:t>Δ</w:t>
        </w:r>
      </w:ins>
      <w:ins w:id="171" w:author="GEORGILAS STYLIANOS" w:date="2021-08-06T19:33:00Z">
        <w:r w:rsidR="009E0EB9">
          <w:rPr>
            <w:rFonts w:eastAsia="Calibri"/>
            <w:sz w:val="24"/>
            <w:szCs w:val="24"/>
            <w:lang w:val="el-GR"/>
          </w:rPr>
          <w:t>ίκτυο αντιστοιχεί και σε διαφορετική ο</w:t>
        </w:r>
      </w:ins>
      <w:ins w:id="172" w:author="GEORGILAS STYLIANOS" w:date="2021-08-06T19:34:00Z">
        <w:r w:rsidR="009E0EB9">
          <w:rPr>
            <w:rFonts w:eastAsia="Calibri"/>
            <w:sz w:val="24"/>
            <w:szCs w:val="24"/>
            <w:lang w:val="el-GR"/>
          </w:rPr>
          <w:t>μάδα χρηστών, όσον αφορά την τάση χρήσης τους.</w:t>
        </w:r>
      </w:ins>
      <w:del w:id="173" w:author="GEORGILAS STYLIANOS" w:date="2021-08-06T19:29:00Z">
        <w:r w:rsidR="00800CAB" w:rsidRPr="008A50DD" w:rsidDel="00656B8A">
          <w:rPr>
            <w:rFonts w:eastAsia="Calibri"/>
            <w:sz w:val="24"/>
            <w:szCs w:val="24"/>
            <w:lang w:val="el-GR"/>
          </w:rPr>
          <w:delText xml:space="preserve"> </w:delText>
        </w:r>
      </w:del>
    </w:p>
    <w:p w14:paraId="37D2E1B5" w14:textId="19089351" w:rsidR="0034163E" w:rsidRPr="008A50DD" w:rsidRDefault="0034163E" w:rsidP="0034163E">
      <w:pPr>
        <w:spacing w:before="240"/>
        <w:rPr>
          <w:rFonts w:eastAsia="Calibri"/>
          <w:sz w:val="24"/>
          <w:szCs w:val="24"/>
          <w:lang w:val="el-GR"/>
        </w:rPr>
      </w:pPr>
      <w:r w:rsidRPr="008A50DD">
        <w:rPr>
          <w:rFonts w:eastAsia="Calibri"/>
          <w:b/>
          <w:bCs/>
          <w:sz w:val="24"/>
          <w:szCs w:val="24"/>
          <w:lang w:val="el-GR"/>
        </w:rPr>
        <w:t>Λέξεις-κλειδιά</w:t>
      </w:r>
      <w:r w:rsidRPr="008A50DD">
        <w:rPr>
          <w:rFonts w:eastAsia="Calibri"/>
          <w:sz w:val="24"/>
          <w:szCs w:val="24"/>
          <w:lang w:val="el-GR"/>
        </w:rPr>
        <w:t xml:space="preserve">: Κοινωνικά Δίκτυα, Εξόρυξη Δεδομένων, </w:t>
      </w:r>
      <w:r w:rsidRPr="008A50DD">
        <w:rPr>
          <w:rFonts w:eastAsia="Calibri"/>
          <w:sz w:val="24"/>
          <w:szCs w:val="24"/>
        </w:rPr>
        <w:t>Python</w:t>
      </w:r>
      <w:r w:rsidRPr="008A50DD">
        <w:rPr>
          <w:rFonts w:eastAsia="Calibri"/>
          <w:sz w:val="24"/>
          <w:szCs w:val="24"/>
          <w:lang w:val="el-GR"/>
        </w:rPr>
        <w:t xml:space="preserve">, </w:t>
      </w:r>
      <w:r w:rsidRPr="008A50DD">
        <w:rPr>
          <w:rFonts w:eastAsia="Calibri"/>
          <w:sz w:val="24"/>
          <w:szCs w:val="24"/>
        </w:rPr>
        <w:t>MySQL</w:t>
      </w:r>
      <w:r w:rsidRPr="008A50DD">
        <w:rPr>
          <w:rFonts w:eastAsia="Calibri"/>
          <w:sz w:val="24"/>
          <w:szCs w:val="24"/>
          <w:lang w:val="el-GR"/>
        </w:rPr>
        <w:t>, Κοινωνική Επιρροή, Ανάλυση Πειραμάτων</w:t>
      </w:r>
    </w:p>
    <w:p w14:paraId="0EFEFAA8" w14:textId="6C9AAF5B" w:rsidR="00E47B55" w:rsidRPr="00A43055" w:rsidRDefault="00E47B55" w:rsidP="00800CAB">
      <w:pPr>
        <w:rPr>
          <w:rFonts w:eastAsia="Calibri"/>
          <w:lang w:val="el-GR"/>
        </w:rPr>
      </w:pPr>
      <w:r>
        <w:rPr>
          <w:rFonts w:eastAsia="Calibri"/>
          <w:b/>
          <w:bCs/>
          <w:sz w:val="40"/>
          <w:szCs w:val="40"/>
          <w:lang w:val="el-GR"/>
        </w:rPr>
        <w:br w:type="page"/>
      </w:r>
    </w:p>
    <w:p w14:paraId="1C2E0BCF" w14:textId="77777777" w:rsidR="00497306" w:rsidRPr="005F66F5" w:rsidRDefault="00497306">
      <w:pPr>
        <w:rPr>
          <w:rFonts w:eastAsia="Calibri"/>
          <w:b/>
          <w:bCs/>
          <w:sz w:val="40"/>
          <w:szCs w:val="40"/>
        </w:rPr>
      </w:pPr>
      <w:commentRangeStart w:id="174"/>
      <w:commentRangeStart w:id="175"/>
      <w:r>
        <w:rPr>
          <w:rFonts w:eastAsia="Calibri"/>
          <w:b/>
          <w:bCs/>
          <w:sz w:val="40"/>
          <w:szCs w:val="40"/>
        </w:rPr>
        <w:lastRenderedPageBreak/>
        <w:t>Abstract</w:t>
      </w:r>
      <w:commentRangeEnd w:id="174"/>
      <w:r w:rsidR="00BB5E08">
        <w:rPr>
          <w:rStyle w:val="CommentReference"/>
        </w:rPr>
        <w:commentReference w:id="174"/>
      </w:r>
      <w:commentRangeEnd w:id="175"/>
      <w:r w:rsidR="00B31DDA">
        <w:rPr>
          <w:rStyle w:val="CommentReference"/>
        </w:rPr>
        <w:commentReference w:id="175"/>
      </w:r>
    </w:p>
    <w:p w14:paraId="676257D4" w14:textId="48AE680A" w:rsidR="00B041B9" w:rsidRPr="008A50DD" w:rsidRDefault="00497306">
      <w:pPr>
        <w:rPr>
          <w:rFonts w:eastAsia="Calibri"/>
          <w:sz w:val="24"/>
          <w:szCs w:val="24"/>
        </w:rPr>
      </w:pPr>
      <w:r w:rsidRPr="008A50DD">
        <w:rPr>
          <w:rFonts w:eastAsia="Calibri"/>
          <w:sz w:val="24"/>
          <w:szCs w:val="24"/>
        </w:rPr>
        <w:t xml:space="preserve">In the internet world there are many means of networking and socialization, with the three most popular being Twitter, </w:t>
      </w:r>
      <w:r w:rsidR="008A50DD" w:rsidRPr="008A50DD">
        <w:rPr>
          <w:rFonts w:eastAsia="Calibri"/>
          <w:sz w:val="24"/>
          <w:szCs w:val="24"/>
        </w:rPr>
        <w:t>Facebook,</w:t>
      </w:r>
      <w:r w:rsidRPr="008A50DD">
        <w:rPr>
          <w:rFonts w:eastAsia="Calibri"/>
          <w:sz w:val="24"/>
          <w:szCs w:val="24"/>
        </w:rPr>
        <w:t xml:space="preserve"> and Instagram. </w:t>
      </w:r>
      <w:proofErr w:type="gramStart"/>
      <w:r w:rsidRPr="008A50DD">
        <w:rPr>
          <w:rFonts w:eastAsia="Calibri"/>
          <w:sz w:val="24"/>
          <w:szCs w:val="24"/>
        </w:rPr>
        <w:t>The vast majority of</w:t>
      </w:r>
      <w:proofErr w:type="gramEnd"/>
      <w:r w:rsidRPr="008A50DD">
        <w:rPr>
          <w:rFonts w:eastAsia="Calibri"/>
          <w:sz w:val="24"/>
          <w:szCs w:val="24"/>
        </w:rPr>
        <w:t xml:space="preserve"> users of one social network uses another network as well. Each network has a unique philosophy in terms of how it operates, its content and </w:t>
      </w:r>
      <w:r w:rsidR="00B041B9" w:rsidRPr="008A50DD">
        <w:rPr>
          <w:rFonts w:eastAsia="Calibri"/>
          <w:sz w:val="24"/>
          <w:szCs w:val="24"/>
        </w:rPr>
        <w:t>its user</w:t>
      </w:r>
      <w:r w:rsidRPr="008A50DD">
        <w:rPr>
          <w:rFonts w:eastAsia="Calibri"/>
          <w:sz w:val="24"/>
          <w:szCs w:val="24"/>
        </w:rPr>
        <w:t xml:space="preserve"> experience</w:t>
      </w:r>
      <w:r w:rsidR="00B041B9" w:rsidRPr="008A50DD">
        <w:rPr>
          <w:rFonts w:eastAsia="Calibri"/>
          <w:sz w:val="24"/>
          <w:szCs w:val="24"/>
        </w:rPr>
        <w:t xml:space="preserve">. </w:t>
      </w:r>
      <w:r w:rsidRPr="008A50DD">
        <w:rPr>
          <w:rFonts w:eastAsia="Calibri"/>
          <w:sz w:val="24"/>
          <w:szCs w:val="24"/>
        </w:rPr>
        <w:t xml:space="preserve">This raises the question of the user's adaptation to each social network and the difference in the content he </w:t>
      </w:r>
      <w:r w:rsidR="00B041B9" w:rsidRPr="008A50DD">
        <w:rPr>
          <w:rFonts w:eastAsia="Calibri"/>
          <w:sz w:val="24"/>
          <w:szCs w:val="24"/>
        </w:rPr>
        <w:t>uploads</w:t>
      </w:r>
      <w:r w:rsidRPr="008A50DD">
        <w:rPr>
          <w:rFonts w:eastAsia="Calibri"/>
          <w:sz w:val="24"/>
          <w:szCs w:val="24"/>
        </w:rPr>
        <w:t xml:space="preserve"> in each case.</w:t>
      </w:r>
    </w:p>
    <w:p w14:paraId="7132D304" w14:textId="77777777" w:rsidR="00B041B9" w:rsidRPr="008A50DD" w:rsidRDefault="00B041B9">
      <w:pPr>
        <w:rPr>
          <w:rFonts w:eastAsia="Calibri"/>
          <w:sz w:val="24"/>
          <w:szCs w:val="24"/>
        </w:rPr>
      </w:pPr>
      <w:r w:rsidRPr="008A50DD">
        <w:rPr>
          <w:rFonts w:eastAsia="Calibri"/>
          <w:sz w:val="24"/>
          <w:szCs w:val="24"/>
        </w:rPr>
        <w:t>This question is to be answered during this dissertation. The data from the three social networks was extracted through applications implemented in the Python language. The data was stored in a MySQL database for it to be available for any subsequent analysis.</w:t>
      </w:r>
    </w:p>
    <w:p w14:paraId="281768AB" w14:textId="259DB09F" w:rsidR="0034163E" w:rsidRPr="008A50DD" w:rsidRDefault="00B041B9" w:rsidP="0034163E">
      <w:pPr>
        <w:spacing w:before="240"/>
        <w:rPr>
          <w:rFonts w:eastAsia="Calibri"/>
          <w:sz w:val="24"/>
          <w:szCs w:val="24"/>
        </w:rPr>
      </w:pPr>
      <w:r w:rsidRPr="008A50DD">
        <w:rPr>
          <w:rFonts w:eastAsia="Calibri"/>
          <w:sz w:val="24"/>
          <w:szCs w:val="24"/>
        </w:rPr>
        <w:t xml:space="preserve">Experiments were performed on the universality of users as well as on their different groups, based on their social influence. In conclusion, after the analysis of the experiments, similar patterns of user behavior </w:t>
      </w:r>
      <w:r w:rsidR="00066E5C" w:rsidRPr="008A50DD">
        <w:rPr>
          <w:rFonts w:eastAsia="Calibri"/>
          <w:sz w:val="24"/>
          <w:szCs w:val="24"/>
        </w:rPr>
        <w:t>have been</w:t>
      </w:r>
      <w:r w:rsidRPr="008A50DD">
        <w:rPr>
          <w:rFonts w:eastAsia="Calibri"/>
          <w:sz w:val="24"/>
          <w:szCs w:val="24"/>
        </w:rPr>
        <w:t xml:space="preserve"> observed depending on the social network and the influence they exert.</w:t>
      </w:r>
    </w:p>
    <w:p w14:paraId="2D8D8806" w14:textId="7B254C79" w:rsidR="0034163E" w:rsidRPr="008A50DD" w:rsidRDefault="0034163E" w:rsidP="0034163E">
      <w:pPr>
        <w:spacing w:before="240"/>
        <w:rPr>
          <w:rFonts w:eastAsia="Calibri"/>
          <w:sz w:val="24"/>
          <w:szCs w:val="24"/>
        </w:rPr>
      </w:pPr>
      <w:r w:rsidRPr="008A50DD">
        <w:rPr>
          <w:rFonts w:eastAsia="Calibri"/>
          <w:b/>
          <w:bCs/>
          <w:sz w:val="24"/>
          <w:szCs w:val="24"/>
        </w:rPr>
        <w:t>Keywords</w:t>
      </w:r>
      <w:r w:rsidRPr="008A50DD">
        <w:rPr>
          <w:rFonts w:eastAsia="Calibri"/>
          <w:sz w:val="24"/>
          <w:szCs w:val="24"/>
        </w:rPr>
        <w:t>: Social Media, Data Mining, Python, MySQL, Social Influence</w:t>
      </w:r>
      <w:commentRangeStart w:id="176"/>
      <w:commentRangeStart w:id="177"/>
      <w:del w:id="178" w:author="GEORGILAS STYLIANOS" w:date="2021-08-05T11:18:00Z">
        <w:r w:rsidR="00190BED" w:rsidRPr="008A50DD" w:rsidDel="002B36C8">
          <w:rPr>
            <w:rFonts w:eastAsia="Calibri"/>
            <w:sz w:val="24"/>
            <w:szCs w:val="24"/>
          </w:rPr>
          <w:delText xml:space="preserve"> </w:delText>
        </w:r>
      </w:del>
      <w:r w:rsidRPr="008A50DD">
        <w:rPr>
          <w:rFonts w:eastAsia="Calibri"/>
          <w:sz w:val="24"/>
          <w:szCs w:val="24"/>
        </w:rPr>
        <w:t>,</w:t>
      </w:r>
      <w:commentRangeEnd w:id="176"/>
      <w:r w:rsidR="00BB5E08">
        <w:rPr>
          <w:rStyle w:val="CommentReference"/>
        </w:rPr>
        <w:commentReference w:id="176"/>
      </w:r>
      <w:commentRangeEnd w:id="177"/>
      <w:r w:rsidR="00CD30F9">
        <w:rPr>
          <w:rStyle w:val="CommentReference"/>
        </w:rPr>
        <w:commentReference w:id="177"/>
      </w:r>
      <w:r w:rsidRPr="008A50DD">
        <w:rPr>
          <w:rFonts w:eastAsia="Calibri"/>
          <w:sz w:val="24"/>
          <w:szCs w:val="24"/>
        </w:rPr>
        <w:t xml:space="preserve"> Experiment Analysis</w:t>
      </w:r>
    </w:p>
    <w:p w14:paraId="07CA230A" w14:textId="06DB59F9" w:rsidR="00497306" w:rsidRPr="0034163E" w:rsidRDefault="00497306">
      <w:pPr>
        <w:rPr>
          <w:rFonts w:eastAsia="Calibri" w:cstheme="majorBidi"/>
          <w:sz w:val="28"/>
          <w:szCs w:val="28"/>
        </w:rPr>
      </w:pPr>
      <w:r w:rsidRPr="0034163E">
        <w:rPr>
          <w:rFonts w:eastAsia="Calibri"/>
          <w:sz w:val="28"/>
          <w:szCs w:val="28"/>
        </w:rPr>
        <w:br w:type="page"/>
      </w:r>
    </w:p>
    <w:sdt>
      <w:sdtPr>
        <w:rPr>
          <w:rFonts w:asciiTheme="minorHAnsi" w:eastAsiaTheme="minorEastAsia" w:hAnsiTheme="minorHAnsi" w:cstheme="minorHAnsi"/>
          <w:color w:val="auto"/>
          <w:sz w:val="22"/>
          <w:szCs w:val="22"/>
        </w:rPr>
        <w:id w:val="1355146525"/>
        <w:docPartObj>
          <w:docPartGallery w:val="Table of Contents"/>
          <w:docPartUnique/>
        </w:docPartObj>
      </w:sdtPr>
      <w:sdtEndPr>
        <w:rPr>
          <w:rFonts w:cstheme="minorBidi"/>
          <w:b/>
          <w:bCs/>
          <w:noProof/>
        </w:rPr>
      </w:sdtEndPr>
      <w:sdtContent>
        <w:p w14:paraId="16B4129D" w14:textId="72A33FAE" w:rsidR="005F66F5" w:rsidRPr="005F66F5" w:rsidRDefault="005F66F5">
          <w:pPr>
            <w:pStyle w:val="TOCHeading"/>
            <w:rPr>
              <w:rFonts w:asciiTheme="minorHAnsi" w:hAnsiTheme="minorHAnsi" w:cstheme="minorHAnsi"/>
              <w:b/>
              <w:bCs/>
              <w:color w:val="auto"/>
              <w:sz w:val="40"/>
              <w:szCs w:val="40"/>
              <w:lang w:val="el-GR"/>
            </w:rPr>
          </w:pPr>
          <w:r w:rsidRPr="005F66F5">
            <w:rPr>
              <w:rFonts w:asciiTheme="minorHAnsi" w:hAnsiTheme="minorHAnsi" w:cstheme="minorHAnsi"/>
              <w:b/>
              <w:bCs/>
              <w:color w:val="auto"/>
              <w:sz w:val="40"/>
              <w:szCs w:val="40"/>
              <w:lang w:val="el-GR"/>
            </w:rPr>
            <w:t>Περιεχόμενα</w:t>
          </w:r>
        </w:p>
        <w:p w14:paraId="7BCEF1FD" w14:textId="77777777" w:rsidR="005F66F5" w:rsidRPr="005F66F5" w:rsidRDefault="005F66F5" w:rsidP="005F66F5">
          <w:pPr>
            <w:rPr>
              <w:lang w:val="el-GR"/>
            </w:rPr>
          </w:pPr>
        </w:p>
        <w:p w14:paraId="06616863" w14:textId="204A3318" w:rsidR="00F82387" w:rsidRDefault="005F66F5">
          <w:pPr>
            <w:pStyle w:val="TOC1"/>
            <w:tabs>
              <w:tab w:val="right" w:leader="dot" w:pos="9350"/>
            </w:tabs>
            <w:rPr>
              <w:noProof/>
            </w:rPr>
          </w:pPr>
          <w:r>
            <w:fldChar w:fldCharType="begin"/>
          </w:r>
          <w:r>
            <w:instrText xml:space="preserve"> TOC \o "1-3" \h \z \u </w:instrText>
          </w:r>
          <w:r>
            <w:fldChar w:fldCharType="separate"/>
          </w:r>
          <w:hyperlink w:anchor="_Toc78469134" w:history="1">
            <w:r w:rsidR="00F82387" w:rsidRPr="00A95052">
              <w:rPr>
                <w:rStyle w:val="Hyperlink"/>
                <w:rFonts w:eastAsia="Calibri"/>
                <w:b/>
                <w:bCs/>
                <w:noProof/>
                <w:lang w:val="el-GR"/>
              </w:rPr>
              <w:t>Ενότητα 1: Εισαγωγή</w:t>
            </w:r>
            <w:r w:rsidR="00F82387">
              <w:rPr>
                <w:noProof/>
                <w:webHidden/>
              </w:rPr>
              <w:tab/>
            </w:r>
            <w:r w:rsidR="00F82387">
              <w:rPr>
                <w:noProof/>
                <w:webHidden/>
              </w:rPr>
              <w:fldChar w:fldCharType="begin"/>
            </w:r>
            <w:r w:rsidR="00F82387">
              <w:rPr>
                <w:noProof/>
                <w:webHidden/>
              </w:rPr>
              <w:instrText xml:space="preserve"> PAGEREF _Toc78469134 \h </w:instrText>
            </w:r>
            <w:r w:rsidR="00F82387">
              <w:rPr>
                <w:noProof/>
                <w:webHidden/>
              </w:rPr>
            </w:r>
            <w:r w:rsidR="00F82387">
              <w:rPr>
                <w:noProof/>
                <w:webHidden/>
              </w:rPr>
              <w:fldChar w:fldCharType="separate"/>
            </w:r>
            <w:r w:rsidR="00F82387">
              <w:rPr>
                <w:noProof/>
                <w:webHidden/>
              </w:rPr>
              <w:t>13</w:t>
            </w:r>
            <w:r w:rsidR="00F82387">
              <w:rPr>
                <w:noProof/>
                <w:webHidden/>
              </w:rPr>
              <w:fldChar w:fldCharType="end"/>
            </w:r>
          </w:hyperlink>
        </w:p>
        <w:p w14:paraId="61EE6419" w14:textId="79E05423" w:rsidR="00F82387" w:rsidRDefault="0055231C">
          <w:pPr>
            <w:pStyle w:val="TOC1"/>
            <w:tabs>
              <w:tab w:val="right" w:leader="dot" w:pos="9350"/>
            </w:tabs>
            <w:rPr>
              <w:noProof/>
            </w:rPr>
          </w:pPr>
          <w:hyperlink w:anchor="_Toc78469135" w:history="1">
            <w:r w:rsidR="00F82387" w:rsidRPr="00A95052">
              <w:rPr>
                <w:rStyle w:val="Hyperlink"/>
                <w:rFonts w:eastAsia="Calibri"/>
                <w:b/>
                <w:bCs/>
                <w:noProof/>
                <w:lang w:val="el-GR"/>
              </w:rPr>
              <w:t>Ενότητα 2</w:t>
            </w:r>
            <w:r w:rsidR="00F82387" w:rsidRPr="00A95052">
              <w:rPr>
                <w:rStyle w:val="Hyperlink"/>
                <w:rFonts w:eastAsia="Calibri"/>
                <w:b/>
                <w:bCs/>
                <w:noProof/>
              </w:rPr>
              <w:t xml:space="preserve">: </w:t>
            </w:r>
            <w:r w:rsidR="00F82387" w:rsidRPr="00A95052">
              <w:rPr>
                <w:rStyle w:val="Hyperlink"/>
                <w:rFonts w:eastAsia="Calibri"/>
                <w:b/>
                <w:bCs/>
                <w:noProof/>
                <w:lang w:val="el-GR"/>
              </w:rPr>
              <w:t>Βιβλιογραφία</w:t>
            </w:r>
            <w:r w:rsidR="00F82387">
              <w:rPr>
                <w:noProof/>
                <w:webHidden/>
              </w:rPr>
              <w:tab/>
            </w:r>
            <w:r w:rsidR="00F82387">
              <w:rPr>
                <w:noProof/>
                <w:webHidden/>
              </w:rPr>
              <w:fldChar w:fldCharType="begin"/>
            </w:r>
            <w:r w:rsidR="00F82387">
              <w:rPr>
                <w:noProof/>
                <w:webHidden/>
              </w:rPr>
              <w:instrText xml:space="preserve"> PAGEREF _Toc78469135 \h </w:instrText>
            </w:r>
            <w:r w:rsidR="00F82387">
              <w:rPr>
                <w:noProof/>
                <w:webHidden/>
              </w:rPr>
            </w:r>
            <w:r w:rsidR="00F82387">
              <w:rPr>
                <w:noProof/>
                <w:webHidden/>
              </w:rPr>
              <w:fldChar w:fldCharType="separate"/>
            </w:r>
            <w:r w:rsidR="00F82387">
              <w:rPr>
                <w:noProof/>
                <w:webHidden/>
              </w:rPr>
              <w:t>14</w:t>
            </w:r>
            <w:r w:rsidR="00F82387">
              <w:rPr>
                <w:noProof/>
                <w:webHidden/>
              </w:rPr>
              <w:fldChar w:fldCharType="end"/>
            </w:r>
          </w:hyperlink>
        </w:p>
        <w:p w14:paraId="1182ED86" w14:textId="78CC23E3" w:rsidR="00F82387" w:rsidRDefault="0055231C">
          <w:pPr>
            <w:pStyle w:val="TOC1"/>
            <w:tabs>
              <w:tab w:val="right" w:leader="dot" w:pos="9350"/>
            </w:tabs>
            <w:rPr>
              <w:noProof/>
            </w:rPr>
          </w:pPr>
          <w:hyperlink w:anchor="_Toc78469136" w:history="1">
            <w:r w:rsidR="00F82387" w:rsidRPr="00A95052">
              <w:rPr>
                <w:rStyle w:val="Hyperlink"/>
                <w:rFonts w:eastAsia="Calibri"/>
                <w:b/>
                <w:noProof/>
                <w:lang w:val="el-GR"/>
              </w:rPr>
              <w:t>Ενότητα 3: Βάση Δεδομένων</w:t>
            </w:r>
            <w:r w:rsidR="00F82387">
              <w:rPr>
                <w:noProof/>
                <w:webHidden/>
              </w:rPr>
              <w:tab/>
            </w:r>
            <w:r w:rsidR="00F82387">
              <w:rPr>
                <w:noProof/>
                <w:webHidden/>
              </w:rPr>
              <w:fldChar w:fldCharType="begin"/>
            </w:r>
            <w:r w:rsidR="00F82387">
              <w:rPr>
                <w:noProof/>
                <w:webHidden/>
              </w:rPr>
              <w:instrText xml:space="preserve"> PAGEREF _Toc78469136 \h </w:instrText>
            </w:r>
            <w:r w:rsidR="00F82387">
              <w:rPr>
                <w:noProof/>
                <w:webHidden/>
              </w:rPr>
            </w:r>
            <w:r w:rsidR="00F82387">
              <w:rPr>
                <w:noProof/>
                <w:webHidden/>
              </w:rPr>
              <w:fldChar w:fldCharType="separate"/>
            </w:r>
            <w:r w:rsidR="00F82387">
              <w:rPr>
                <w:noProof/>
                <w:webHidden/>
              </w:rPr>
              <w:t>18</w:t>
            </w:r>
            <w:r w:rsidR="00F82387">
              <w:rPr>
                <w:noProof/>
                <w:webHidden/>
              </w:rPr>
              <w:fldChar w:fldCharType="end"/>
            </w:r>
          </w:hyperlink>
        </w:p>
        <w:p w14:paraId="66DEEA5F" w14:textId="5F8A7224" w:rsidR="00F82387" w:rsidRDefault="0055231C">
          <w:pPr>
            <w:pStyle w:val="TOC2"/>
            <w:tabs>
              <w:tab w:val="right" w:leader="dot" w:pos="9350"/>
            </w:tabs>
            <w:rPr>
              <w:rFonts w:cstheme="minorBidi"/>
              <w:noProof/>
            </w:rPr>
          </w:pPr>
          <w:hyperlink w:anchor="_Toc78469137" w:history="1">
            <w:r w:rsidR="00F82387" w:rsidRPr="00A95052">
              <w:rPr>
                <w:rStyle w:val="Hyperlink"/>
                <w:rFonts w:eastAsia="Calibri"/>
                <w:b/>
                <w:bCs/>
                <w:noProof/>
                <w:lang w:val="el-GR"/>
              </w:rPr>
              <w:t>3.1 : Ανάλυση Πινάκων</w:t>
            </w:r>
            <w:r w:rsidR="00F82387">
              <w:rPr>
                <w:noProof/>
                <w:webHidden/>
              </w:rPr>
              <w:tab/>
            </w:r>
            <w:r w:rsidR="00F82387">
              <w:rPr>
                <w:noProof/>
                <w:webHidden/>
              </w:rPr>
              <w:fldChar w:fldCharType="begin"/>
            </w:r>
            <w:r w:rsidR="00F82387">
              <w:rPr>
                <w:noProof/>
                <w:webHidden/>
              </w:rPr>
              <w:instrText xml:space="preserve"> PAGEREF _Toc78469137 \h </w:instrText>
            </w:r>
            <w:r w:rsidR="00F82387">
              <w:rPr>
                <w:noProof/>
                <w:webHidden/>
              </w:rPr>
            </w:r>
            <w:r w:rsidR="00F82387">
              <w:rPr>
                <w:noProof/>
                <w:webHidden/>
              </w:rPr>
              <w:fldChar w:fldCharType="separate"/>
            </w:r>
            <w:r w:rsidR="00F82387">
              <w:rPr>
                <w:noProof/>
                <w:webHidden/>
              </w:rPr>
              <w:t>18</w:t>
            </w:r>
            <w:r w:rsidR="00F82387">
              <w:rPr>
                <w:noProof/>
                <w:webHidden/>
              </w:rPr>
              <w:fldChar w:fldCharType="end"/>
            </w:r>
          </w:hyperlink>
        </w:p>
        <w:p w14:paraId="10D21D4D" w14:textId="2058BD56" w:rsidR="00F82387" w:rsidRDefault="0055231C">
          <w:pPr>
            <w:pStyle w:val="TOC2"/>
            <w:tabs>
              <w:tab w:val="right" w:leader="dot" w:pos="9350"/>
            </w:tabs>
            <w:rPr>
              <w:rFonts w:cstheme="minorBidi"/>
              <w:noProof/>
            </w:rPr>
          </w:pPr>
          <w:hyperlink w:anchor="_Toc78469138" w:history="1">
            <w:r w:rsidR="00F82387" w:rsidRPr="00A95052">
              <w:rPr>
                <w:rStyle w:val="Hyperlink"/>
                <w:rFonts w:eastAsia="Calibri"/>
                <w:b/>
                <w:bCs/>
                <w:noProof/>
                <w:lang w:val="el-GR"/>
              </w:rPr>
              <w:t>3.2 : Ανάλυση συσχετίσεων πινάκων</w:t>
            </w:r>
            <w:r w:rsidR="00F82387">
              <w:rPr>
                <w:noProof/>
                <w:webHidden/>
              </w:rPr>
              <w:tab/>
            </w:r>
            <w:r w:rsidR="00F82387">
              <w:rPr>
                <w:noProof/>
                <w:webHidden/>
              </w:rPr>
              <w:fldChar w:fldCharType="begin"/>
            </w:r>
            <w:r w:rsidR="00F82387">
              <w:rPr>
                <w:noProof/>
                <w:webHidden/>
              </w:rPr>
              <w:instrText xml:space="preserve"> PAGEREF _Toc78469138 \h </w:instrText>
            </w:r>
            <w:r w:rsidR="00F82387">
              <w:rPr>
                <w:noProof/>
                <w:webHidden/>
              </w:rPr>
            </w:r>
            <w:r w:rsidR="00F82387">
              <w:rPr>
                <w:noProof/>
                <w:webHidden/>
              </w:rPr>
              <w:fldChar w:fldCharType="separate"/>
            </w:r>
            <w:r w:rsidR="00F82387">
              <w:rPr>
                <w:noProof/>
                <w:webHidden/>
              </w:rPr>
              <w:t>29</w:t>
            </w:r>
            <w:r w:rsidR="00F82387">
              <w:rPr>
                <w:noProof/>
                <w:webHidden/>
              </w:rPr>
              <w:fldChar w:fldCharType="end"/>
            </w:r>
          </w:hyperlink>
        </w:p>
        <w:p w14:paraId="67BABDD4" w14:textId="65EA47B9" w:rsidR="00F82387" w:rsidRDefault="0055231C">
          <w:pPr>
            <w:pStyle w:val="TOC2"/>
            <w:tabs>
              <w:tab w:val="right" w:leader="dot" w:pos="9350"/>
            </w:tabs>
            <w:rPr>
              <w:rFonts w:cstheme="minorBidi"/>
              <w:noProof/>
            </w:rPr>
          </w:pPr>
          <w:hyperlink w:anchor="_Toc78469139" w:history="1">
            <w:r w:rsidR="00F82387" w:rsidRPr="00A95052">
              <w:rPr>
                <w:rStyle w:val="Hyperlink"/>
                <w:rFonts w:eastAsia="Calibri"/>
                <w:b/>
                <w:bCs/>
                <w:noProof/>
                <w:lang w:val="el-GR"/>
              </w:rPr>
              <w:t>3.3 : Κριτήρια σχεδιασμού βάσης δεδομένων</w:t>
            </w:r>
            <w:r w:rsidR="00F82387">
              <w:rPr>
                <w:noProof/>
                <w:webHidden/>
              </w:rPr>
              <w:tab/>
            </w:r>
            <w:r w:rsidR="00F82387">
              <w:rPr>
                <w:noProof/>
                <w:webHidden/>
              </w:rPr>
              <w:fldChar w:fldCharType="begin"/>
            </w:r>
            <w:r w:rsidR="00F82387">
              <w:rPr>
                <w:noProof/>
                <w:webHidden/>
              </w:rPr>
              <w:instrText xml:space="preserve"> PAGEREF _Toc78469139 \h </w:instrText>
            </w:r>
            <w:r w:rsidR="00F82387">
              <w:rPr>
                <w:noProof/>
                <w:webHidden/>
              </w:rPr>
            </w:r>
            <w:r w:rsidR="00F82387">
              <w:rPr>
                <w:noProof/>
                <w:webHidden/>
              </w:rPr>
              <w:fldChar w:fldCharType="separate"/>
            </w:r>
            <w:r w:rsidR="00F82387">
              <w:rPr>
                <w:noProof/>
                <w:webHidden/>
              </w:rPr>
              <w:t>34</w:t>
            </w:r>
            <w:r w:rsidR="00F82387">
              <w:rPr>
                <w:noProof/>
                <w:webHidden/>
              </w:rPr>
              <w:fldChar w:fldCharType="end"/>
            </w:r>
          </w:hyperlink>
        </w:p>
        <w:p w14:paraId="02116A53" w14:textId="4A4840BB" w:rsidR="00F82387" w:rsidRDefault="0055231C">
          <w:pPr>
            <w:pStyle w:val="TOC1"/>
            <w:tabs>
              <w:tab w:val="right" w:leader="dot" w:pos="9350"/>
            </w:tabs>
            <w:rPr>
              <w:noProof/>
            </w:rPr>
          </w:pPr>
          <w:hyperlink w:anchor="_Toc78469140" w:history="1">
            <w:r w:rsidR="00F82387" w:rsidRPr="00A95052">
              <w:rPr>
                <w:rStyle w:val="Hyperlink"/>
                <w:rFonts w:eastAsia="Calibri"/>
                <w:b/>
                <w:bCs/>
                <w:noProof/>
                <w:lang w:val="el-GR"/>
              </w:rPr>
              <w:t xml:space="preserve">Ενότητα 4: Ανάλυση </w:t>
            </w:r>
            <w:r w:rsidR="00F82387" w:rsidRPr="00A95052">
              <w:rPr>
                <w:rStyle w:val="Hyperlink"/>
                <w:rFonts w:eastAsia="Calibri"/>
                <w:b/>
                <w:bCs/>
                <w:noProof/>
              </w:rPr>
              <w:t>backend</w:t>
            </w:r>
            <w:r w:rsidR="00F82387" w:rsidRPr="00A95052">
              <w:rPr>
                <w:rStyle w:val="Hyperlink"/>
                <w:rFonts w:eastAsia="Calibri"/>
                <w:b/>
                <w:bCs/>
                <w:noProof/>
                <w:lang w:val="el-GR"/>
              </w:rPr>
              <w:t xml:space="preserve"> προγράμματος</w:t>
            </w:r>
            <w:r w:rsidR="00F82387">
              <w:rPr>
                <w:noProof/>
                <w:webHidden/>
              </w:rPr>
              <w:tab/>
            </w:r>
            <w:r w:rsidR="00F82387">
              <w:rPr>
                <w:noProof/>
                <w:webHidden/>
              </w:rPr>
              <w:fldChar w:fldCharType="begin"/>
            </w:r>
            <w:r w:rsidR="00F82387">
              <w:rPr>
                <w:noProof/>
                <w:webHidden/>
              </w:rPr>
              <w:instrText xml:space="preserve"> PAGEREF _Toc78469140 \h </w:instrText>
            </w:r>
            <w:r w:rsidR="00F82387">
              <w:rPr>
                <w:noProof/>
                <w:webHidden/>
              </w:rPr>
            </w:r>
            <w:r w:rsidR="00F82387">
              <w:rPr>
                <w:noProof/>
                <w:webHidden/>
              </w:rPr>
              <w:fldChar w:fldCharType="separate"/>
            </w:r>
            <w:r w:rsidR="00F82387">
              <w:rPr>
                <w:noProof/>
                <w:webHidden/>
              </w:rPr>
              <w:t>35</w:t>
            </w:r>
            <w:r w:rsidR="00F82387">
              <w:rPr>
                <w:noProof/>
                <w:webHidden/>
              </w:rPr>
              <w:fldChar w:fldCharType="end"/>
            </w:r>
          </w:hyperlink>
        </w:p>
        <w:p w14:paraId="7128B2BD" w14:textId="0095C23B" w:rsidR="00F82387" w:rsidRDefault="0055231C">
          <w:pPr>
            <w:pStyle w:val="TOC2"/>
            <w:tabs>
              <w:tab w:val="right" w:leader="dot" w:pos="9350"/>
            </w:tabs>
            <w:rPr>
              <w:rFonts w:cstheme="minorBidi"/>
              <w:noProof/>
            </w:rPr>
          </w:pPr>
          <w:hyperlink w:anchor="_Toc78469141" w:history="1">
            <w:r w:rsidR="00F82387" w:rsidRPr="00A95052">
              <w:rPr>
                <w:rStyle w:val="Hyperlink"/>
                <w:rFonts w:eastAsia="Calibri"/>
                <w:b/>
                <w:bCs/>
                <w:noProof/>
                <w:lang w:val="el-GR"/>
              </w:rPr>
              <w:t xml:space="preserve">4.1 : Συλλογή δεδομένων από το </w:t>
            </w:r>
            <w:r w:rsidR="00F82387" w:rsidRPr="00A95052">
              <w:rPr>
                <w:rStyle w:val="Hyperlink"/>
                <w:rFonts w:eastAsia="Calibri"/>
                <w:b/>
                <w:bCs/>
                <w:noProof/>
              </w:rPr>
              <w:t>Twitter</w:t>
            </w:r>
            <w:r w:rsidR="00F82387">
              <w:rPr>
                <w:noProof/>
                <w:webHidden/>
              </w:rPr>
              <w:tab/>
            </w:r>
            <w:r w:rsidR="00F82387">
              <w:rPr>
                <w:noProof/>
                <w:webHidden/>
              </w:rPr>
              <w:fldChar w:fldCharType="begin"/>
            </w:r>
            <w:r w:rsidR="00F82387">
              <w:rPr>
                <w:noProof/>
                <w:webHidden/>
              </w:rPr>
              <w:instrText xml:space="preserve"> PAGEREF _Toc78469141 \h </w:instrText>
            </w:r>
            <w:r w:rsidR="00F82387">
              <w:rPr>
                <w:noProof/>
                <w:webHidden/>
              </w:rPr>
            </w:r>
            <w:r w:rsidR="00F82387">
              <w:rPr>
                <w:noProof/>
                <w:webHidden/>
              </w:rPr>
              <w:fldChar w:fldCharType="separate"/>
            </w:r>
            <w:r w:rsidR="00F82387">
              <w:rPr>
                <w:noProof/>
                <w:webHidden/>
              </w:rPr>
              <w:t>35</w:t>
            </w:r>
            <w:r w:rsidR="00F82387">
              <w:rPr>
                <w:noProof/>
                <w:webHidden/>
              </w:rPr>
              <w:fldChar w:fldCharType="end"/>
            </w:r>
          </w:hyperlink>
        </w:p>
        <w:p w14:paraId="415DEC88" w14:textId="10E36746" w:rsidR="00F82387" w:rsidRDefault="0055231C">
          <w:pPr>
            <w:pStyle w:val="TOC2"/>
            <w:tabs>
              <w:tab w:val="right" w:leader="dot" w:pos="9350"/>
            </w:tabs>
            <w:rPr>
              <w:rFonts w:cstheme="minorBidi"/>
              <w:noProof/>
            </w:rPr>
          </w:pPr>
          <w:hyperlink w:anchor="_Toc78469142" w:history="1">
            <w:r w:rsidR="00F82387" w:rsidRPr="00A95052">
              <w:rPr>
                <w:rStyle w:val="Hyperlink"/>
                <w:rFonts w:eastAsia="Calibri"/>
                <w:b/>
                <w:bCs/>
                <w:noProof/>
                <w:lang w:val="el-GR"/>
              </w:rPr>
              <w:t xml:space="preserve">4.2: Συλλογή δεδομένων από το </w:t>
            </w:r>
            <w:r w:rsidR="00F82387" w:rsidRPr="00A95052">
              <w:rPr>
                <w:rStyle w:val="Hyperlink"/>
                <w:rFonts w:eastAsia="Calibri"/>
                <w:b/>
                <w:bCs/>
                <w:noProof/>
              </w:rPr>
              <w:t>Facebook</w:t>
            </w:r>
            <w:r w:rsidR="00F82387">
              <w:rPr>
                <w:noProof/>
                <w:webHidden/>
              </w:rPr>
              <w:tab/>
            </w:r>
            <w:r w:rsidR="00F82387">
              <w:rPr>
                <w:noProof/>
                <w:webHidden/>
              </w:rPr>
              <w:fldChar w:fldCharType="begin"/>
            </w:r>
            <w:r w:rsidR="00F82387">
              <w:rPr>
                <w:noProof/>
                <w:webHidden/>
              </w:rPr>
              <w:instrText xml:space="preserve"> PAGEREF _Toc78469142 \h </w:instrText>
            </w:r>
            <w:r w:rsidR="00F82387">
              <w:rPr>
                <w:noProof/>
                <w:webHidden/>
              </w:rPr>
            </w:r>
            <w:r w:rsidR="00F82387">
              <w:rPr>
                <w:noProof/>
                <w:webHidden/>
              </w:rPr>
              <w:fldChar w:fldCharType="separate"/>
            </w:r>
            <w:r w:rsidR="00F82387">
              <w:rPr>
                <w:noProof/>
                <w:webHidden/>
              </w:rPr>
              <w:t>46</w:t>
            </w:r>
            <w:r w:rsidR="00F82387">
              <w:rPr>
                <w:noProof/>
                <w:webHidden/>
              </w:rPr>
              <w:fldChar w:fldCharType="end"/>
            </w:r>
          </w:hyperlink>
        </w:p>
        <w:p w14:paraId="4B47EF27" w14:textId="7C9164F5" w:rsidR="00F82387" w:rsidRDefault="0055231C">
          <w:pPr>
            <w:pStyle w:val="TOC2"/>
            <w:tabs>
              <w:tab w:val="right" w:leader="dot" w:pos="9350"/>
            </w:tabs>
            <w:rPr>
              <w:rFonts w:cstheme="minorBidi"/>
              <w:noProof/>
            </w:rPr>
          </w:pPr>
          <w:hyperlink w:anchor="_Toc78469143" w:history="1">
            <w:r w:rsidR="00F82387" w:rsidRPr="00A95052">
              <w:rPr>
                <w:rStyle w:val="Hyperlink"/>
                <w:rFonts w:eastAsia="Calibri"/>
                <w:b/>
                <w:bCs/>
                <w:noProof/>
                <w:lang w:val="el-GR"/>
              </w:rPr>
              <w:t xml:space="preserve">4.3: Συλλογή δεδομένων από το </w:t>
            </w:r>
            <w:r w:rsidR="00F82387" w:rsidRPr="00A95052">
              <w:rPr>
                <w:rStyle w:val="Hyperlink"/>
                <w:rFonts w:eastAsia="Calibri"/>
                <w:b/>
                <w:bCs/>
                <w:noProof/>
              </w:rPr>
              <w:t>Instagram</w:t>
            </w:r>
            <w:r w:rsidR="00F82387">
              <w:rPr>
                <w:noProof/>
                <w:webHidden/>
              </w:rPr>
              <w:tab/>
            </w:r>
            <w:r w:rsidR="00F82387">
              <w:rPr>
                <w:noProof/>
                <w:webHidden/>
              </w:rPr>
              <w:fldChar w:fldCharType="begin"/>
            </w:r>
            <w:r w:rsidR="00F82387">
              <w:rPr>
                <w:noProof/>
                <w:webHidden/>
              </w:rPr>
              <w:instrText xml:space="preserve"> PAGEREF _Toc78469143 \h </w:instrText>
            </w:r>
            <w:r w:rsidR="00F82387">
              <w:rPr>
                <w:noProof/>
                <w:webHidden/>
              </w:rPr>
            </w:r>
            <w:r w:rsidR="00F82387">
              <w:rPr>
                <w:noProof/>
                <w:webHidden/>
              </w:rPr>
              <w:fldChar w:fldCharType="separate"/>
            </w:r>
            <w:r w:rsidR="00F82387">
              <w:rPr>
                <w:noProof/>
                <w:webHidden/>
              </w:rPr>
              <w:t>55</w:t>
            </w:r>
            <w:r w:rsidR="00F82387">
              <w:rPr>
                <w:noProof/>
                <w:webHidden/>
              </w:rPr>
              <w:fldChar w:fldCharType="end"/>
            </w:r>
          </w:hyperlink>
        </w:p>
        <w:p w14:paraId="21AE8B87" w14:textId="517B6514" w:rsidR="00F82387" w:rsidRDefault="0055231C">
          <w:pPr>
            <w:pStyle w:val="TOC1"/>
            <w:tabs>
              <w:tab w:val="right" w:leader="dot" w:pos="9350"/>
            </w:tabs>
            <w:rPr>
              <w:noProof/>
            </w:rPr>
          </w:pPr>
          <w:hyperlink w:anchor="_Toc78469144" w:history="1">
            <w:r w:rsidR="00F82387" w:rsidRPr="00A95052">
              <w:rPr>
                <w:rStyle w:val="Hyperlink"/>
                <w:b/>
                <w:bCs/>
                <w:noProof/>
                <w:lang w:val="el-GR"/>
              </w:rPr>
              <w:t>Ενότητα 5: Πειράματα και συμπεράσματα</w:t>
            </w:r>
            <w:r w:rsidR="00F82387">
              <w:rPr>
                <w:noProof/>
                <w:webHidden/>
              </w:rPr>
              <w:tab/>
            </w:r>
            <w:r w:rsidR="00F82387">
              <w:rPr>
                <w:noProof/>
                <w:webHidden/>
              </w:rPr>
              <w:fldChar w:fldCharType="begin"/>
            </w:r>
            <w:r w:rsidR="00F82387">
              <w:rPr>
                <w:noProof/>
                <w:webHidden/>
              </w:rPr>
              <w:instrText xml:space="preserve"> PAGEREF _Toc78469144 \h </w:instrText>
            </w:r>
            <w:r w:rsidR="00F82387">
              <w:rPr>
                <w:noProof/>
                <w:webHidden/>
              </w:rPr>
            </w:r>
            <w:r w:rsidR="00F82387">
              <w:rPr>
                <w:noProof/>
                <w:webHidden/>
              </w:rPr>
              <w:fldChar w:fldCharType="separate"/>
            </w:r>
            <w:r w:rsidR="00F82387">
              <w:rPr>
                <w:noProof/>
                <w:webHidden/>
              </w:rPr>
              <w:t>66</w:t>
            </w:r>
            <w:r w:rsidR="00F82387">
              <w:rPr>
                <w:noProof/>
                <w:webHidden/>
              </w:rPr>
              <w:fldChar w:fldCharType="end"/>
            </w:r>
          </w:hyperlink>
        </w:p>
        <w:p w14:paraId="402B8426" w14:textId="7314699F" w:rsidR="00F82387" w:rsidRDefault="0055231C">
          <w:pPr>
            <w:pStyle w:val="TOC2"/>
            <w:tabs>
              <w:tab w:val="right" w:leader="dot" w:pos="9350"/>
            </w:tabs>
            <w:rPr>
              <w:rFonts w:cstheme="minorBidi"/>
              <w:noProof/>
            </w:rPr>
          </w:pPr>
          <w:hyperlink w:anchor="_Toc78469145" w:history="1">
            <w:r w:rsidR="00F82387" w:rsidRPr="00A95052">
              <w:rPr>
                <w:rStyle w:val="Hyperlink"/>
                <w:b/>
                <w:bCs/>
                <w:noProof/>
                <w:lang w:val="el-GR"/>
              </w:rPr>
              <w:t>5.1 Ανάλυση πειραμάτων</w:t>
            </w:r>
            <w:r w:rsidR="00F82387">
              <w:rPr>
                <w:noProof/>
                <w:webHidden/>
              </w:rPr>
              <w:tab/>
            </w:r>
            <w:r w:rsidR="00F82387">
              <w:rPr>
                <w:noProof/>
                <w:webHidden/>
              </w:rPr>
              <w:fldChar w:fldCharType="begin"/>
            </w:r>
            <w:r w:rsidR="00F82387">
              <w:rPr>
                <w:noProof/>
                <w:webHidden/>
              </w:rPr>
              <w:instrText xml:space="preserve"> PAGEREF _Toc78469145 \h </w:instrText>
            </w:r>
            <w:r w:rsidR="00F82387">
              <w:rPr>
                <w:noProof/>
                <w:webHidden/>
              </w:rPr>
            </w:r>
            <w:r w:rsidR="00F82387">
              <w:rPr>
                <w:noProof/>
                <w:webHidden/>
              </w:rPr>
              <w:fldChar w:fldCharType="separate"/>
            </w:r>
            <w:r w:rsidR="00F82387">
              <w:rPr>
                <w:noProof/>
                <w:webHidden/>
              </w:rPr>
              <w:t>66</w:t>
            </w:r>
            <w:r w:rsidR="00F82387">
              <w:rPr>
                <w:noProof/>
                <w:webHidden/>
              </w:rPr>
              <w:fldChar w:fldCharType="end"/>
            </w:r>
          </w:hyperlink>
        </w:p>
        <w:p w14:paraId="607971EE" w14:textId="60F7CADC" w:rsidR="00F82387" w:rsidRDefault="0055231C">
          <w:pPr>
            <w:pStyle w:val="TOC2"/>
            <w:tabs>
              <w:tab w:val="right" w:leader="dot" w:pos="9350"/>
            </w:tabs>
            <w:rPr>
              <w:rFonts w:cstheme="minorBidi"/>
              <w:noProof/>
            </w:rPr>
          </w:pPr>
          <w:hyperlink w:anchor="_Toc78469146" w:history="1">
            <w:r w:rsidR="00F82387" w:rsidRPr="00A95052">
              <w:rPr>
                <w:rStyle w:val="Hyperlink"/>
                <w:rFonts w:eastAsia="Times New Roman"/>
                <w:b/>
                <w:bCs/>
                <w:noProof/>
                <w:lang w:val="el-GR"/>
              </w:rPr>
              <w:t>5.2 Ανάλυση πειραμάτων με βάση την κοινωνική επιρροή</w:t>
            </w:r>
            <w:r w:rsidR="00F82387">
              <w:rPr>
                <w:noProof/>
                <w:webHidden/>
              </w:rPr>
              <w:tab/>
            </w:r>
            <w:r w:rsidR="00F82387">
              <w:rPr>
                <w:noProof/>
                <w:webHidden/>
              </w:rPr>
              <w:fldChar w:fldCharType="begin"/>
            </w:r>
            <w:r w:rsidR="00F82387">
              <w:rPr>
                <w:noProof/>
                <w:webHidden/>
              </w:rPr>
              <w:instrText xml:space="preserve"> PAGEREF _Toc78469146 \h </w:instrText>
            </w:r>
            <w:r w:rsidR="00F82387">
              <w:rPr>
                <w:noProof/>
                <w:webHidden/>
              </w:rPr>
            </w:r>
            <w:r w:rsidR="00F82387">
              <w:rPr>
                <w:noProof/>
                <w:webHidden/>
              </w:rPr>
              <w:fldChar w:fldCharType="separate"/>
            </w:r>
            <w:r w:rsidR="00F82387">
              <w:rPr>
                <w:noProof/>
                <w:webHidden/>
              </w:rPr>
              <w:t>87</w:t>
            </w:r>
            <w:r w:rsidR="00F82387">
              <w:rPr>
                <w:noProof/>
                <w:webHidden/>
              </w:rPr>
              <w:fldChar w:fldCharType="end"/>
            </w:r>
          </w:hyperlink>
        </w:p>
        <w:p w14:paraId="153AD107" w14:textId="2E14A648" w:rsidR="005F66F5" w:rsidRDefault="005F66F5">
          <w:r>
            <w:rPr>
              <w:b/>
              <w:bCs/>
              <w:noProof/>
            </w:rPr>
            <w:fldChar w:fldCharType="end"/>
          </w:r>
        </w:p>
      </w:sdtContent>
    </w:sdt>
    <w:p w14:paraId="47A64D6A" w14:textId="77777777" w:rsidR="005F66F5" w:rsidRDefault="005F66F5">
      <w:pPr>
        <w:rPr>
          <w:rFonts w:eastAsia="Calibri" w:cstheme="majorBidi"/>
          <w:b/>
          <w:bCs/>
          <w:sz w:val="40"/>
          <w:szCs w:val="40"/>
          <w:lang w:val="el-GR"/>
        </w:rPr>
      </w:pPr>
      <w:r>
        <w:rPr>
          <w:rFonts w:eastAsia="Calibri"/>
          <w:b/>
          <w:bCs/>
          <w:sz w:val="40"/>
          <w:szCs w:val="40"/>
          <w:lang w:val="el-GR"/>
        </w:rPr>
        <w:br w:type="page"/>
      </w:r>
    </w:p>
    <w:p w14:paraId="2ECF30B7" w14:textId="65605586" w:rsidR="00234B28" w:rsidRDefault="00234B28">
      <w:pPr>
        <w:pStyle w:val="TableofFigures"/>
        <w:tabs>
          <w:tab w:val="right" w:leader="dot" w:pos="9350"/>
        </w:tabs>
        <w:rPr>
          <w:rFonts w:eastAsia="Calibri"/>
          <w:b/>
          <w:bCs/>
          <w:sz w:val="40"/>
          <w:szCs w:val="40"/>
          <w:lang w:val="el-GR"/>
        </w:rPr>
      </w:pPr>
      <w:bookmarkStart w:id="179" w:name="_Toc78286846"/>
      <w:r>
        <w:rPr>
          <w:rFonts w:eastAsia="Calibri"/>
          <w:b/>
          <w:bCs/>
          <w:sz w:val="40"/>
          <w:szCs w:val="40"/>
          <w:lang w:val="el-GR"/>
        </w:rPr>
        <w:lastRenderedPageBreak/>
        <w:t>Ευρετήριο Εικόνων</w:t>
      </w:r>
    </w:p>
    <w:p w14:paraId="3BBDD477" w14:textId="77777777" w:rsidR="00F82387" w:rsidRPr="00F82387" w:rsidRDefault="00F82387" w:rsidP="00F82387">
      <w:pPr>
        <w:rPr>
          <w:lang w:val="el-GR"/>
        </w:rPr>
      </w:pPr>
    </w:p>
    <w:p w14:paraId="5D0E2AF0" w14:textId="310A7F2F" w:rsidR="00E517A7" w:rsidRPr="00E517A7" w:rsidRDefault="00E517A7">
      <w:pPr>
        <w:pStyle w:val="TableofFigures"/>
        <w:tabs>
          <w:tab w:val="right" w:leader="dot" w:pos="9350"/>
        </w:tabs>
        <w:rPr>
          <w:i/>
          <w:iCs/>
          <w:noProof/>
        </w:rPr>
      </w:pPr>
      <w:r>
        <w:rPr>
          <w:lang w:val="el-GR"/>
        </w:rPr>
        <w:fldChar w:fldCharType="begin"/>
      </w:r>
      <w:r>
        <w:rPr>
          <w:lang w:val="el-GR"/>
        </w:rPr>
        <w:instrText xml:space="preserve"> TOC \h \z \c "Εικόνα" </w:instrText>
      </w:r>
      <w:r>
        <w:rPr>
          <w:lang w:val="el-GR"/>
        </w:rPr>
        <w:fldChar w:fldCharType="separate"/>
      </w:r>
      <w:hyperlink w:anchor="_Toc78604248" w:history="1">
        <w:r w:rsidRPr="00E517A7">
          <w:rPr>
            <w:rStyle w:val="Hyperlink"/>
            <w:b/>
            <w:bCs/>
            <w:i/>
            <w:iCs/>
            <w:noProof/>
            <w:lang w:val="el-GR"/>
          </w:rPr>
          <w:t xml:space="preserve">Εικόνα 1: Πίνακας </w:t>
        </w:r>
        <w:r w:rsidRPr="00E517A7">
          <w:rPr>
            <w:rStyle w:val="Hyperlink"/>
            <w:b/>
            <w:bCs/>
            <w:i/>
            <w:iCs/>
            <w:noProof/>
          </w:rPr>
          <w:t>Twitter</w:t>
        </w:r>
        <w:r w:rsidRPr="00E517A7">
          <w:rPr>
            <w:i/>
            <w:iCs/>
            <w:noProof/>
            <w:webHidden/>
          </w:rPr>
          <w:tab/>
        </w:r>
        <w:r w:rsidRPr="00E517A7">
          <w:rPr>
            <w:i/>
            <w:iCs/>
            <w:noProof/>
            <w:webHidden/>
          </w:rPr>
          <w:fldChar w:fldCharType="begin"/>
        </w:r>
        <w:r w:rsidRPr="00E517A7">
          <w:rPr>
            <w:i/>
            <w:iCs/>
            <w:noProof/>
            <w:webHidden/>
          </w:rPr>
          <w:instrText xml:space="preserve"> PAGEREF _Toc78604248 \h </w:instrText>
        </w:r>
        <w:r w:rsidRPr="00E517A7">
          <w:rPr>
            <w:i/>
            <w:iCs/>
            <w:noProof/>
            <w:webHidden/>
          </w:rPr>
        </w:r>
        <w:r w:rsidRPr="00E517A7">
          <w:rPr>
            <w:i/>
            <w:iCs/>
            <w:noProof/>
            <w:webHidden/>
          </w:rPr>
          <w:fldChar w:fldCharType="separate"/>
        </w:r>
        <w:r w:rsidRPr="00E517A7">
          <w:rPr>
            <w:i/>
            <w:iCs/>
            <w:noProof/>
            <w:webHidden/>
          </w:rPr>
          <w:t>17</w:t>
        </w:r>
        <w:r w:rsidRPr="00E517A7">
          <w:rPr>
            <w:i/>
            <w:iCs/>
            <w:noProof/>
            <w:webHidden/>
          </w:rPr>
          <w:fldChar w:fldCharType="end"/>
        </w:r>
      </w:hyperlink>
    </w:p>
    <w:p w14:paraId="039227B6" w14:textId="4B4C5CCE" w:rsidR="00E517A7" w:rsidRPr="00E517A7" w:rsidRDefault="0055231C">
      <w:pPr>
        <w:pStyle w:val="TableofFigures"/>
        <w:tabs>
          <w:tab w:val="right" w:leader="dot" w:pos="9350"/>
        </w:tabs>
        <w:rPr>
          <w:i/>
          <w:iCs/>
          <w:noProof/>
        </w:rPr>
      </w:pPr>
      <w:hyperlink w:anchor="_Toc78604249" w:history="1">
        <w:r w:rsidR="00E517A7" w:rsidRPr="00E517A7">
          <w:rPr>
            <w:rStyle w:val="Hyperlink"/>
            <w:b/>
            <w:bCs/>
            <w:i/>
            <w:iCs/>
            <w:noProof/>
            <w:lang w:val="el-GR"/>
          </w:rPr>
          <w:t xml:space="preserve">Εικόνα 2: Πίνακας </w:t>
        </w:r>
        <w:r w:rsidR="00E517A7" w:rsidRPr="00E517A7">
          <w:rPr>
            <w:rStyle w:val="Hyperlink"/>
            <w:b/>
            <w:bCs/>
            <w:i/>
            <w:iCs/>
            <w:noProof/>
          </w:rPr>
          <w:t>Facebook</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_Toc78604249 \h </w:instrText>
        </w:r>
        <w:r w:rsidR="00E517A7" w:rsidRPr="00E517A7">
          <w:rPr>
            <w:i/>
            <w:iCs/>
            <w:noProof/>
            <w:webHidden/>
          </w:rPr>
        </w:r>
        <w:r w:rsidR="00E517A7" w:rsidRPr="00E517A7">
          <w:rPr>
            <w:i/>
            <w:iCs/>
            <w:noProof/>
            <w:webHidden/>
          </w:rPr>
          <w:fldChar w:fldCharType="separate"/>
        </w:r>
        <w:r w:rsidR="00E517A7" w:rsidRPr="00E517A7">
          <w:rPr>
            <w:i/>
            <w:iCs/>
            <w:noProof/>
            <w:webHidden/>
          </w:rPr>
          <w:t>18</w:t>
        </w:r>
        <w:r w:rsidR="00E517A7" w:rsidRPr="00E517A7">
          <w:rPr>
            <w:i/>
            <w:iCs/>
            <w:noProof/>
            <w:webHidden/>
          </w:rPr>
          <w:fldChar w:fldCharType="end"/>
        </w:r>
      </w:hyperlink>
    </w:p>
    <w:p w14:paraId="190A2186" w14:textId="2F122509" w:rsidR="00E517A7" w:rsidRPr="00E517A7" w:rsidRDefault="0055231C">
      <w:pPr>
        <w:pStyle w:val="TableofFigures"/>
        <w:tabs>
          <w:tab w:val="right" w:leader="dot" w:pos="9350"/>
        </w:tabs>
        <w:rPr>
          <w:i/>
          <w:iCs/>
          <w:noProof/>
        </w:rPr>
      </w:pPr>
      <w:hyperlink w:anchor="_Toc78604250" w:history="1">
        <w:r w:rsidR="00E517A7" w:rsidRPr="00E517A7">
          <w:rPr>
            <w:rStyle w:val="Hyperlink"/>
            <w:b/>
            <w:bCs/>
            <w:i/>
            <w:iCs/>
            <w:noProof/>
            <w:lang w:val="el-GR"/>
          </w:rPr>
          <w:t xml:space="preserve">Εικόνα 3: Πίνακας </w:t>
        </w:r>
        <w:r w:rsidR="00E517A7" w:rsidRPr="00E517A7">
          <w:rPr>
            <w:rStyle w:val="Hyperlink"/>
            <w:b/>
            <w:bCs/>
            <w:i/>
            <w:iCs/>
            <w:noProof/>
          </w:rPr>
          <w:t>Instagram</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_Toc78604250 \h </w:instrText>
        </w:r>
        <w:r w:rsidR="00E517A7" w:rsidRPr="00E517A7">
          <w:rPr>
            <w:i/>
            <w:iCs/>
            <w:noProof/>
            <w:webHidden/>
          </w:rPr>
        </w:r>
        <w:r w:rsidR="00E517A7" w:rsidRPr="00E517A7">
          <w:rPr>
            <w:i/>
            <w:iCs/>
            <w:noProof/>
            <w:webHidden/>
          </w:rPr>
          <w:fldChar w:fldCharType="separate"/>
        </w:r>
        <w:r w:rsidR="00E517A7" w:rsidRPr="00E517A7">
          <w:rPr>
            <w:i/>
            <w:iCs/>
            <w:noProof/>
            <w:webHidden/>
          </w:rPr>
          <w:t>18</w:t>
        </w:r>
        <w:r w:rsidR="00E517A7" w:rsidRPr="00E517A7">
          <w:rPr>
            <w:i/>
            <w:iCs/>
            <w:noProof/>
            <w:webHidden/>
          </w:rPr>
          <w:fldChar w:fldCharType="end"/>
        </w:r>
      </w:hyperlink>
    </w:p>
    <w:p w14:paraId="34B4D232" w14:textId="2F28D4C7" w:rsidR="00E517A7" w:rsidRPr="00E517A7" w:rsidRDefault="0055231C">
      <w:pPr>
        <w:pStyle w:val="TableofFigures"/>
        <w:tabs>
          <w:tab w:val="right" w:leader="dot" w:pos="9350"/>
        </w:tabs>
        <w:rPr>
          <w:i/>
          <w:iCs/>
          <w:noProof/>
        </w:rPr>
      </w:pPr>
      <w:hyperlink w:anchor="_Toc78604251" w:history="1">
        <w:r w:rsidR="00E517A7" w:rsidRPr="00E517A7">
          <w:rPr>
            <w:rStyle w:val="Hyperlink"/>
            <w:b/>
            <w:bCs/>
            <w:i/>
            <w:iCs/>
            <w:noProof/>
            <w:lang w:val="el-GR"/>
          </w:rPr>
          <w:t xml:space="preserve">Εικόνα 4: Πίνακας </w:t>
        </w:r>
        <w:r w:rsidR="00E517A7" w:rsidRPr="00E517A7">
          <w:rPr>
            <w:rStyle w:val="Hyperlink"/>
            <w:b/>
            <w:bCs/>
            <w:i/>
            <w:iCs/>
            <w:noProof/>
          </w:rPr>
          <w:t>User</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_Toc78604251 \h </w:instrText>
        </w:r>
        <w:r w:rsidR="00E517A7" w:rsidRPr="00E517A7">
          <w:rPr>
            <w:i/>
            <w:iCs/>
            <w:noProof/>
            <w:webHidden/>
          </w:rPr>
        </w:r>
        <w:r w:rsidR="00E517A7" w:rsidRPr="00E517A7">
          <w:rPr>
            <w:i/>
            <w:iCs/>
            <w:noProof/>
            <w:webHidden/>
          </w:rPr>
          <w:fldChar w:fldCharType="separate"/>
        </w:r>
        <w:r w:rsidR="00E517A7" w:rsidRPr="00E517A7">
          <w:rPr>
            <w:i/>
            <w:iCs/>
            <w:noProof/>
            <w:webHidden/>
          </w:rPr>
          <w:t>19</w:t>
        </w:r>
        <w:r w:rsidR="00E517A7" w:rsidRPr="00E517A7">
          <w:rPr>
            <w:i/>
            <w:iCs/>
            <w:noProof/>
            <w:webHidden/>
          </w:rPr>
          <w:fldChar w:fldCharType="end"/>
        </w:r>
      </w:hyperlink>
    </w:p>
    <w:p w14:paraId="17F08AB4" w14:textId="6BD715BA" w:rsidR="00E517A7" w:rsidRPr="00E517A7" w:rsidRDefault="0055231C">
      <w:pPr>
        <w:pStyle w:val="TableofFigures"/>
        <w:tabs>
          <w:tab w:val="right" w:leader="dot" w:pos="9350"/>
        </w:tabs>
        <w:rPr>
          <w:i/>
          <w:iCs/>
          <w:noProof/>
        </w:rPr>
      </w:pPr>
      <w:hyperlink w:anchor="_Toc78604252" w:history="1">
        <w:r w:rsidR="00E517A7" w:rsidRPr="00E517A7">
          <w:rPr>
            <w:rStyle w:val="Hyperlink"/>
            <w:b/>
            <w:bCs/>
            <w:i/>
            <w:iCs/>
            <w:noProof/>
            <w:lang w:val="el-GR"/>
          </w:rPr>
          <w:t xml:space="preserve">Εικόνα 5: Πίνακας </w:t>
        </w:r>
        <w:r w:rsidR="00E517A7" w:rsidRPr="00E517A7">
          <w:rPr>
            <w:rStyle w:val="Hyperlink"/>
            <w:b/>
            <w:bCs/>
            <w:i/>
            <w:iCs/>
            <w:noProof/>
          </w:rPr>
          <w:t>Links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_Toc78604252 \h </w:instrText>
        </w:r>
        <w:r w:rsidR="00E517A7" w:rsidRPr="00E517A7">
          <w:rPr>
            <w:i/>
            <w:iCs/>
            <w:noProof/>
            <w:webHidden/>
          </w:rPr>
        </w:r>
        <w:r w:rsidR="00E517A7" w:rsidRPr="00E517A7">
          <w:rPr>
            <w:i/>
            <w:iCs/>
            <w:noProof/>
            <w:webHidden/>
          </w:rPr>
          <w:fldChar w:fldCharType="separate"/>
        </w:r>
        <w:r w:rsidR="00E517A7" w:rsidRPr="00E517A7">
          <w:rPr>
            <w:i/>
            <w:iCs/>
            <w:noProof/>
            <w:webHidden/>
          </w:rPr>
          <w:t>19</w:t>
        </w:r>
        <w:r w:rsidR="00E517A7" w:rsidRPr="00E517A7">
          <w:rPr>
            <w:i/>
            <w:iCs/>
            <w:noProof/>
            <w:webHidden/>
          </w:rPr>
          <w:fldChar w:fldCharType="end"/>
        </w:r>
      </w:hyperlink>
    </w:p>
    <w:p w14:paraId="0205DA42" w14:textId="36FE6990" w:rsidR="00E517A7" w:rsidRPr="00E517A7" w:rsidRDefault="0055231C">
      <w:pPr>
        <w:pStyle w:val="TableofFigures"/>
        <w:tabs>
          <w:tab w:val="right" w:leader="dot" w:pos="9350"/>
        </w:tabs>
        <w:rPr>
          <w:i/>
          <w:iCs/>
          <w:noProof/>
        </w:rPr>
      </w:pPr>
      <w:hyperlink w:anchor="_Toc78604253" w:history="1">
        <w:r w:rsidR="00E517A7" w:rsidRPr="00E517A7">
          <w:rPr>
            <w:rStyle w:val="Hyperlink"/>
            <w:b/>
            <w:bCs/>
            <w:i/>
            <w:iCs/>
            <w:noProof/>
            <w:lang w:val="el-GR"/>
          </w:rPr>
          <w:t xml:space="preserve">Εικόνα 6: Πίνακας </w:t>
        </w:r>
        <w:r w:rsidR="00E517A7" w:rsidRPr="00E517A7">
          <w:rPr>
            <w:rStyle w:val="Hyperlink"/>
            <w:b/>
            <w:bCs/>
            <w:i/>
            <w:iCs/>
            <w:noProof/>
          </w:rPr>
          <w:t>Media</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_Toc78604253 \h </w:instrText>
        </w:r>
        <w:r w:rsidR="00E517A7" w:rsidRPr="00E517A7">
          <w:rPr>
            <w:i/>
            <w:iCs/>
            <w:noProof/>
            <w:webHidden/>
          </w:rPr>
        </w:r>
        <w:r w:rsidR="00E517A7" w:rsidRPr="00E517A7">
          <w:rPr>
            <w:i/>
            <w:iCs/>
            <w:noProof/>
            <w:webHidden/>
          </w:rPr>
          <w:fldChar w:fldCharType="separate"/>
        </w:r>
        <w:r w:rsidR="00E517A7" w:rsidRPr="00E517A7">
          <w:rPr>
            <w:i/>
            <w:iCs/>
            <w:noProof/>
            <w:webHidden/>
          </w:rPr>
          <w:t>20</w:t>
        </w:r>
        <w:r w:rsidR="00E517A7" w:rsidRPr="00E517A7">
          <w:rPr>
            <w:i/>
            <w:iCs/>
            <w:noProof/>
            <w:webHidden/>
          </w:rPr>
          <w:fldChar w:fldCharType="end"/>
        </w:r>
      </w:hyperlink>
    </w:p>
    <w:p w14:paraId="3592D8AA" w14:textId="66196359" w:rsidR="00E517A7" w:rsidRPr="00E517A7" w:rsidRDefault="0055231C">
      <w:pPr>
        <w:pStyle w:val="TableofFigures"/>
        <w:tabs>
          <w:tab w:val="right" w:leader="dot" w:pos="9350"/>
        </w:tabs>
        <w:rPr>
          <w:i/>
          <w:iCs/>
          <w:noProof/>
        </w:rPr>
      </w:pPr>
      <w:hyperlink w:anchor="_Toc78604254" w:history="1">
        <w:r w:rsidR="00E517A7" w:rsidRPr="00E517A7">
          <w:rPr>
            <w:rStyle w:val="Hyperlink"/>
            <w:b/>
            <w:bCs/>
            <w:i/>
            <w:iCs/>
            <w:noProof/>
            <w:lang w:val="el-GR"/>
          </w:rPr>
          <w:t xml:space="preserve">Εικόνα 7: Πίνακας </w:t>
        </w:r>
        <w:r w:rsidR="00E517A7" w:rsidRPr="00E517A7">
          <w:rPr>
            <w:rStyle w:val="Hyperlink"/>
            <w:b/>
            <w:bCs/>
            <w:i/>
            <w:iCs/>
            <w:noProof/>
          </w:rPr>
          <w:t>Hashtag</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_Toc78604254 \h </w:instrText>
        </w:r>
        <w:r w:rsidR="00E517A7" w:rsidRPr="00E517A7">
          <w:rPr>
            <w:i/>
            <w:iCs/>
            <w:noProof/>
            <w:webHidden/>
          </w:rPr>
        </w:r>
        <w:r w:rsidR="00E517A7" w:rsidRPr="00E517A7">
          <w:rPr>
            <w:i/>
            <w:iCs/>
            <w:noProof/>
            <w:webHidden/>
          </w:rPr>
          <w:fldChar w:fldCharType="separate"/>
        </w:r>
        <w:r w:rsidR="00E517A7" w:rsidRPr="00E517A7">
          <w:rPr>
            <w:i/>
            <w:iCs/>
            <w:noProof/>
            <w:webHidden/>
          </w:rPr>
          <w:t>20</w:t>
        </w:r>
        <w:r w:rsidR="00E517A7" w:rsidRPr="00E517A7">
          <w:rPr>
            <w:i/>
            <w:iCs/>
            <w:noProof/>
            <w:webHidden/>
          </w:rPr>
          <w:fldChar w:fldCharType="end"/>
        </w:r>
      </w:hyperlink>
    </w:p>
    <w:p w14:paraId="5D8EBE8F" w14:textId="70E737E3" w:rsidR="00E517A7" w:rsidRPr="00E517A7" w:rsidRDefault="0055231C">
      <w:pPr>
        <w:pStyle w:val="TableofFigures"/>
        <w:tabs>
          <w:tab w:val="right" w:leader="dot" w:pos="9350"/>
        </w:tabs>
        <w:rPr>
          <w:i/>
          <w:iCs/>
          <w:noProof/>
        </w:rPr>
      </w:pPr>
      <w:hyperlink w:anchor="_Toc78604255" w:history="1">
        <w:r w:rsidR="00E517A7" w:rsidRPr="00E517A7">
          <w:rPr>
            <w:rStyle w:val="Hyperlink"/>
            <w:b/>
            <w:bCs/>
            <w:i/>
            <w:iCs/>
            <w:noProof/>
            <w:lang w:val="el-GR"/>
          </w:rPr>
          <w:t xml:space="preserve">Εικόνα 8: Πίνακας </w:t>
        </w:r>
        <w:r w:rsidR="00E517A7" w:rsidRPr="00E517A7">
          <w:rPr>
            <w:rStyle w:val="Hyperlink"/>
            <w:b/>
            <w:bCs/>
            <w:i/>
            <w:iCs/>
            <w:noProof/>
          </w:rPr>
          <w:t>Tweets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_Toc78604255 \h </w:instrText>
        </w:r>
        <w:r w:rsidR="00E517A7" w:rsidRPr="00E517A7">
          <w:rPr>
            <w:i/>
            <w:iCs/>
            <w:noProof/>
            <w:webHidden/>
          </w:rPr>
        </w:r>
        <w:r w:rsidR="00E517A7" w:rsidRPr="00E517A7">
          <w:rPr>
            <w:i/>
            <w:iCs/>
            <w:noProof/>
            <w:webHidden/>
          </w:rPr>
          <w:fldChar w:fldCharType="separate"/>
        </w:r>
        <w:r w:rsidR="00E517A7" w:rsidRPr="00E517A7">
          <w:rPr>
            <w:i/>
            <w:iCs/>
            <w:noProof/>
            <w:webHidden/>
          </w:rPr>
          <w:t>21</w:t>
        </w:r>
        <w:r w:rsidR="00E517A7" w:rsidRPr="00E517A7">
          <w:rPr>
            <w:i/>
            <w:iCs/>
            <w:noProof/>
            <w:webHidden/>
          </w:rPr>
          <w:fldChar w:fldCharType="end"/>
        </w:r>
      </w:hyperlink>
    </w:p>
    <w:p w14:paraId="48316BC2" w14:textId="3990BAE0" w:rsidR="00E517A7" w:rsidRPr="00E517A7" w:rsidRDefault="0055231C">
      <w:pPr>
        <w:pStyle w:val="TableofFigures"/>
        <w:tabs>
          <w:tab w:val="right" w:leader="dot" w:pos="9350"/>
        </w:tabs>
        <w:rPr>
          <w:i/>
          <w:iCs/>
          <w:noProof/>
        </w:rPr>
      </w:pPr>
      <w:hyperlink w:anchor="_Toc78604256" w:history="1">
        <w:r w:rsidR="00E517A7" w:rsidRPr="00E517A7">
          <w:rPr>
            <w:rStyle w:val="Hyperlink"/>
            <w:b/>
            <w:bCs/>
            <w:i/>
            <w:iCs/>
            <w:noProof/>
          </w:rPr>
          <w:t xml:space="preserve">Εικόνα 9: </w:t>
        </w:r>
        <w:r w:rsidR="00E517A7" w:rsidRPr="00E517A7">
          <w:rPr>
            <w:rStyle w:val="Hyperlink"/>
            <w:b/>
            <w:bCs/>
            <w:i/>
            <w:iCs/>
            <w:noProof/>
            <w:lang w:val="el-GR"/>
          </w:rPr>
          <w:t>Πίνακας</w:t>
        </w:r>
        <w:r w:rsidR="00E517A7" w:rsidRPr="00E517A7">
          <w:rPr>
            <w:rStyle w:val="Hyperlink"/>
            <w:b/>
            <w:bCs/>
            <w:i/>
            <w:iCs/>
            <w:noProof/>
          </w:rPr>
          <w:t xml:space="preserve"> TwitterUserMentions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_Toc78604256 \h </w:instrText>
        </w:r>
        <w:r w:rsidR="00E517A7" w:rsidRPr="00E517A7">
          <w:rPr>
            <w:i/>
            <w:iCs/>
            <w:noProof/>
            <w:webHidden/>
          </w:rPr>
        </w:r>
        <w:r w:rsidR="00E517A7" w:rsidRPr="00E517A7">
          <w:rPr>
            <w:i/>
            <w:iCs/>
            <w:noProof/>
            <w:webHidden/>
          </w:rPr>
          <w:fldChar w:fldCharType="separate"/>
        </w:r>
        <w:r w:rsidR="00E517A7" w:rsidRPr="00E517A7">
          <w:rPr>
            <w:i/>
            <w:iCs/>
            <w:noProof/>
            <w:webHidden/>
          </w:rPr>
          <w:t>21</w:t>
        </w:r>
        <w:r w:rsidR="00E517A7" w:rsidRPr="00E517A7">
          <w:rPr>
            <w:i/>
            <w:iCs/>
            <w:noProof/>
            <w:webHidden/>
          </w:rPr>
          <w:fldChar w:fldCharType="end"/>
        </w:r>
      </w:hyperlink>
    </w:p>
    <w:p w14:paraId="2AFFDC53" w14:textId="7F519E5C" w:rsidR="00E517A7" w:rsidRPr="00E517A7" w:rsidRDefault="0055231C">
      <w:pPr>
        <w:pStyle w:val="TableofFigures"/>
        <w:tabs>
          <w:tab w:val="right" w:leader="dot" w:pos="9350"/>
        </w:tabs>
        <w:rPr>
          <w:i/>
          <w:iCs/>
          <w:noProof/>
        </w:rPr>
      </w:pPr>
      <w:hyperlink w:anchor="_Toc78604257" w:history="1">
        <w:r w:rsidR="00E517A7" w:rsidRPr="00E517A7">
          <w:rPr>
            <w:rStyle w:val="Hyperlink"/>
            <w:b/>
            <w:bCs/>
            <w:i/>
            <w:iCs/>
            <w:noProof/>
            <w:lang w:val="el-GR"/>
          </w:rPr>
          <w:t xml:space="preserve">Εικόνα 10: Πίνακας </w:t>
        </w:r>
        <w:r w:rsidR="00E517A7" w:rsidRPr="00E517A7">
          <w:rPr>
            <w:rStyle w:val="Hyperlink"/>
            <w:b/>
            <w:bCs/>
            <w:i/>
            <w:iCs/>
            <w:noProof/>
          </w:rPr>
          <w:t>Links</w:t>
        </w:r>
        <w:r w:rsidR="00E517A7" w:rsidRPr="00E517A7">
          <w:rPr>
            <w:rStyle w:val="Hyperlink"/>
            <w:b/>
            <w:bCs/>
            <w:i/>
            <w:iCs/>
            <w:noProof/>
            <w:lang w:val="el-GR"/>
          </w:rPr>
          <w:t>2</w:t>
        </w:r>
        <w:r w:rsidR="00E517A7" w:rsidRPr="00E517A7">
          <w:rPr>
            <w:rStyle w:val="Hyperlink"/>
            <w:b/>
            <w:bCs/>
            <w:i/>
            <w:iCs/>
            <w:noProof/>
          </w:rPr>
          <w:t>tweet</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_Toc78604257 \h </w:instrText>
        </w:r>
        <w:r w:rsidR="00E517A7" w:rsidRPr="00E517A7">
          <w:rPr>
            <w:i/>
            <w:iCs/>
            <w:noProof/>
            <w:webHidden/>
          </w:rPr>
        </w:r>
        <w:r w:rsidR="00E517A7" w:rsidRPr="00E517A7">
          <w:rPr>
            <w:i/>
            <w:iCs/>
            <w:noProof/>
            <w:webHidden/>
          </w:rPr>
          <w:fldChar w:fldCharType="separate"/>
        </w:r>
        <w:r w:rsidR="00E517A7" w:rsidRPr="00E517A7">
          <w:rPr>
            <w:i/>
            <w:iCs/>
            <w:noProof/>
            <w:webHidden/>
          </w:rPr>
          <w:t>21</w:t>
        </w:r>
        <w:r w:rsidR="00E517A7" w:rsidRPr="00E517A7">
          <w:rPr>
            <w:i/>
            <w:iCs/>
            <w:noProof/>
            <w:webHidden/>
          </w:rPr>
          <w:fldChar w:fldCharType="end"/>
        </w:r>
      </w:hyperlink>
    </w:p>
    <w:p w14:paraId="34B436BE" w14:textId="75218EA0" w:rsidR="00E517A7" w:rsidRPr="00E517A7" w:rsidRDefault="0055231C">
      <w:pPr>
        <w:pStyle w:val="TableofFigures"/>
        <w:tabs>
          <w:tab w:val="right" w:leader="dot" w:pos="9350"/>
        </w:tabs>
        <w:rPr>
          <w:i/>
          <w:iCs/>
          <w:noProof/>
        </w:rPr>
      </w:pPr>
      <w:hyperlink w:anchor="_Toc78604258" w:history="1">
        <w:r w:rsidR="00E517A7" w:rsidRPr="00E517A7">
          <w:rPr>
            <w:rStyle w:val="Hyperlink"/>
            <w:b/>
            <w:bCs/>
            <w:i/>
            <w:iCs/>
            <w:noProof/>
            <w:lang w:val="el-GR"/>
          </w:rPr>
          <w:t xml:space="preserve">Εικόνα 11: Πίνακας </w:t>
        </w:r>
        <w:r w:rsidR="00E517A7" w:rsidRPr="00E517A7">
          <w:rPr>
            <w:rStyle w:val="Hyperlink"/>
            <w:b/>
            <w:bCs/>
            <w:i/>
            <w:iCs/>
            <w:noProof/>
          </w:rPr>
          <w:t>Media</w:t>
        </w:r>
        <w:r w:rsidR="00E517A7" w:rsidRPr="00E517A7">
          <w:rPr>
            <w:rStyle w:val="Hyperlink"/>
            <w:b/>
            <w:bCs/>
            <w:i/>
            <w:iCs/>
            <w:noProof/>
            <w:lang w:val="el-GR"/>
          </w:rPr>
          <w:t>2</w:t>
        </w:r>
        <w:r w:rsidR="00E517A7" w:rsidRPr="00E517A7">
          <w:rPr>
            <w:rStyle w:val="Hyperlink"/>
            <w:b/>
            <w:bCs/>
            <w:i/>
            <w:iCs/>
            <w:noProof/>
          </w:rPr>
          <w:t>tweet</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_Toc78604258 \h </w:instrText>
        </w:r>
        <w:r w:rsidR="00E517A7" w:rsidRPr="00E517A7">
          <w:rPr>
            <w:i/>
            <w:iCs/>
            <w:noProof/>
            <w:webHidden/>
          </w:rPr>
        </w:r>
        <w:r w:rsidR="00E517A7" w:rsidRPr="00E517A7">
          <w:rPr>
            <w:i/>
            <w:iCs/>
            <w:noProof/>
            <w:webHidden/>
          </w:rPr>
          <w:fldChar w:fldCharType="separate"/>
        </w:r>
        <w:r w:rsidR="00E517A7" w:rsidRPr="00E517A7">
          <w:rPr>
            <w:i/>
            <w:iCs/>
            <w:noProof/>
            <w:webHidden/>
          </w:rPr>
          <w:t>22</w:t>
        </w:r>
        <w:r w:rsidR="00E517A7" w:rsidRPr="00E517A7">
          <w:rPr>
            <w:i/>
            <w:iCs/>
            <w:noProof/>
            <w:webHidden/>
          </w:rPr>
          <w:fldChar w:fldCharType="end"/>
        </w:r>
      </w:hyperlink>
    </w:p>
    <w:p w14:paraId="00A4E1A8" w14:textId="64D3A322" w:rsidR="00E517A7" w:rsidRPr="00E517A7" w:rsidRDefault="0055231C">
      <w:pPr>
        <w:pStyle w:val="TableofFigures"/>
        <w:tabs>
          <w:tab w:val="right" w:leader="dot" w:pos="9350"/>
        </w:tabs>
        <w:rPr>
          <w:i/>
          <w:iCs/>
          <w:noProof/>
        </w:rPr>
      </w:pPr>
      <w:hyperlink w:anchor="_Toc78604259" w:history="1">
        <w:r w:rsidR="00E517A7" w:rsidRPr="00E517A7">
          <w:rPr>
            <w:rStyle w:val="Hyperlink"/>
            <w:b/>
            <w:bCs/>
            <w:i/>
            <w:iCs/>
            <w:noProof/>
            <w:lang w:val="el-GR"/>
          </w:rPr>
          <w:t xml:space="preserve">Εικόνα 12: Πίνακας </w:t>
        </w:r>
        <w:r w:rsidR="00E517A7" w:rsidRPr="00E517A7">
          <w:rPr>
            <w:rStyle w:val="Hyperlink"/>
            <w:b/>
            <w:bCs/>
            <w:i/>
            <w:iCs/>
            <w:noProof/>
          </w:rPr>
          <w:t>Hash</w:t>
        </w:r>
        <w:r w:rsidR="00E517A7" w:rsidRPr="00E517A7">
          <w:rPr>
            <w:rStyle w:val="Hyperlink"/>
            <w:b/>
            <w:bCs/>
            <w:i/>
            <w:iCs/>
            <w:noProof/>
            <w:lang w:val="el-GR"/>
          </w:rPr>
          <w:t>2</w:t>
        </w:r>
        <w:r w:rsidR="00E517A7" w:rsidRPr="00E517A7">
          <w:rPr>
            <w:rStyle w:val="Hyperlink"/>
            <w:b/>
            <w:bCs/>
            <w:i/>
            <w:iCs/>
            <w:noProof/>
          </w:rPr>
          <w:t>tweet</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_Toc78604259 \h </w:instrText>
        </w:r>
        <w:r w:rsidR="00E517A7" w:rsidRPr="00E517A7">
          <w:rPr>
            <w:i/>
            <w:iCs/>
            <w:noProof/>
            <w:webHidden/>
          </w:rPr>
        </w:r>
        <w:r w:rsidR="00E517A7" w:rsidRPr="00E517A7">
          <w:rPr>
            <w:i/>
            <w:iCs/>
            <w:noProof/>
            <w:webHidden/>
          </w:rPr>
          <w:fldChar w:fldCharType="separate"/>
        </w:r>
        <w:r w:rsidR="00E517A7" w:rsidRPr="00E517A7">
          <w:rPr>
            <w:i/>
            <w:iCs/>
            <w:noProof/>
            <w:webHidden/>
          </w:rPr>
          <w:t>22</w:t>
        </w:r>
        <w:r w:rsidR="00E517A7" w:rsidRPr="00E517A7">
          <w:rPr>
            <w:i/>
            <w:iCs/>
            <w:noProof/>
            <w:webHidden/>
          </w:rPr>
          <w:fldChar w:fldCharType="end"/>
        </w:r>
      </w:hyperlink>
    </w:p>
    <w:p w14:paraId="50719A36" w14:textId="08F1F43A" w:rsidR="00E517A7" w:rsidRPr="00E517A7" w:rsidRDefault="0055231C">
      <w:pPr>
        <w:pStyle w:val="TableofFigures"/>
        <w:tabs>
          <w:tab w:val="right" w:leader="dot" w:pos="9350"/>
        </w:tabs>
        <w:rPr>
          <w:i/>
          <w:iCs/>
          <w:noProof/>
        </w:rPr>
      </w:pPr>
      <w:hyperlink w:anchor="_Toc78604260" w:history="1">
        <w:r w:rsidR="00E517A7" w:rsidRPr="00E517A7">
          <w:rPr>
            <w:rStyle w:val="Hyperlink"/>
            <w:b/>
            <w:bCs/>
            <w:i/>
            <w:iCs/>
            <w:noProof/>
          </w:rPr>
          <w:t xml:space="preserve">Εικόνα 13: </w:t>
        </w:r>
        <w:r w:rsidR="00E517A7" w:rsidRPr="00E517A7">
          <w:rPr>
            <w:rStyle w:val="Hyperlink"/>
            <w:b/>
            <w:bCs/>
            <w:i/>
            <w:iCs/>
            <w:noProof/>
            <w:lang w:val="el-GR"/>
          </w:rPr>
          <w:t>Πίνακας</w:t>
        </w:r>
        <w:r w:rsidR="00E517A7" w:rsidRPr="00E517A7">
          <w:rPr>
            <w:rStyle w:val="Hyperlink"/>
            <w:b/>
            <w:bCs/>
            <w:i/>
            <w:iCs/>
            <w:noProof/>
          </w:rPr>
          <w:t xml:space="preserve"> Facebook Posts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_Toc78604260 \h </w:instrText>
        </w:r>
        <w:r w:rsidR="00E517A7" w:rsidRPr="00E517A7">
          <w:rPr>
            <w:i/>
            <w:iCs/>
            <w:noProof/>
            <w:webHidden/>
          </w:rPr>
        </w:r>
        <w:r w:rsidR="00E517A7" w:rsidRPr="00E517A7">
          <w:rPr>
            <w:i/>
            <w:iCs/>
            <w:noProof/>
            <w:webHidden/>
          </w:rPr>
          <w:fldChar w:fldCharType="separate"/>
        </w:r>
        <w:r w:rsidR="00E517A7" w:rsidRPr="00E517A7">
          <w:rPr>
            <w:i/>
            <w:iCs/>
            <w:noProof/>
            <w:webHidden/>
          </w:rPr>
          <w:t>23</w:t>
        </w:r>
        <w:r w:rsidR="00E517A7" w:rsidRPr="00E517A7">
          <w:rPr>
            <w:i/>
            <w:iCs/>
            <w:noProof/>
            <w:webHidden/>
          </w:rPr>
          <w:fldChar w:fldCharType="end"/>
        </w:r>
      </w:hyperlink>
    </w:p>
    <w:p w14:paraId="3135DB97" w14:textId="3EC06FA3" w:rsidR="00E517A7" w:rsidRPr="00E517A7" w:rsidRDefault="0055231C">
      <w:pPr>
        <w:pStyle w:val="TableofFigures"/>
        <w:tabs>
          <w:tab w:val="right" w:leader="dot" w:pos="9350"/>
        </w:tabs>
        <w:rPr>
          <w:i/>
          <w:iCs/>
          <w:noProof/>
        </w:rPr>
      </w:pPr>
      <w:hyperlink w:anchor="_Toc78604261" w:history="1">
        <w:r w:rsidR="00E517A7" w:rsidRPr="00E517A7">
          <w:rPr>
            <w:rStyle w:val="Hyperlink"/>
            <w:b/>
            <w:bCs/>
            <w:i/>
            <w:iCs/>
            <w:noProof/>
            <w:lang w:val="el-GR"/>
          </w:rPr>
          <w:t xml:space="preserve">Εικόνα 14: Πίνακας </w:t>
        </w:r>
        <w:r w:rsidR="00E517A7" w:rsidRPr="00E517A7">
          <w:rPr>
            <w:rStyle w:val="Hyperlink"/>
            <w:b/>
            <w:bCs/>
            <w:i/>
            <w:iCs/>
            <w:noProof/>
          </w:rPr>
          <w:t>Links</w:t>
        </w:r>
        <w:r w:rsidR="00E517A7" w:rsidRPr="00E517A7">
          <w:rPr>
            <w:rStyle w:val="Hyperlink"/>
            <w:b/>
            <w:bCs/>
            <w:i/>
            <w:iCs/>
            <w:noProof/>
            <w:lang w:val="el-GR"/>
          </w:rPr>
          <w:t>2</w:t>
        </w:r>
        <w:r w:rsidR="00E517A7" w:rsidRPr="00E517A7">
          <w:rPr>
            <w:rStyle w:val="Hyperlink"/>
            <w:b/>
            <w:bCs/>
            <w:i/>
            <w:iCs/>
            <w:noProof/>
          </w:rPr>
          <w:t>fb</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_Toc78604261 \h </w:instrText>
        </w:r>
        <w:r w:rsidR="00E517A7" w:rsidRPr="00E517A7">
          <w:rPr>
            <w:i/>
            <w:iCs/>
            <w:noProof/>
            <w:webHidden/>
          </w:rPr>
        </w:r>
        <w:r w:rsidR="00E517A7" w:rsidRPr="00E517A7">
          <w:rPr>
            <w:i/>
            <w:iCs/>
            <w:noProof/>
            <w:webHidden/>
          </w:rPr>
          <w:fldChar w:fldCharType="separate"/>
        </w:r>
        <w:r w:rsidR="00E517A7" w:rsidRPr="00E517A7">
          <w:rPr>
            <w:i/>
            <w:iCs/>
            <w:noProof/>
            <w:webHidden/>
          </w:rPr>
          <w:t>23</w:t>
        </w:r>
        <w:r w:rsidR="00E517A7" w:rsidRPr="00E517A7">
          <w:rPr>
            <w:i/>
            <w:iCs/>
            <w:noProof/>
            <w:webHidden/>
          </w:rPr>
          <w:fldChar w:fldCharType="end"/>
        </w:r>
      </w:hyperlink>
    </w:p>
    <w:p w14:paraId="7A360A37" w14:textId="75D52735" w:rsidR="00E517A7" w:rsidRPr="00E517A7" w:rsidRDefault="0055231C">
      <w:pPr>
        <w:pStyle w:val="TableofFigures"/>
        <w:tabs>
          <w:tab w:val="right" w:leader="dot" w:pos="9350"/>
        </w:tabs>
        <w:rPr>
          <w:i/>
          <w:iCs/>
          <w:noProof/>
        </w:rPr>
      </w:pPr>
      <w:hyperlink w:anchor="_Toc78604262" w:history="1">
        <w:r w:rsidR="00E517A7" w:rsidRPr="00E517A7">
          <w:rPr>
            <w:rStyle w:val="Hyperlink"/>
            <w:b/>
            <w:bCs/>
            <w:i/>
            <w:iCs/>
            <w:noProof/>
            <w:lang w:val="el-GR"/>
          </w:rPr>
          <w:t xml:space="preserve">Εικόνα 15: Πίνακας </w:t>
        </w:r>
        <w:r w:rsidR="00E517A7" w:rsidRPr="00E517A7">
          <w:rPr>
            <w:rStyle w:val="Hyperlink"/>
            <w:b/>
            <w:bCs/>
            <w:i/>
            <w:iCs/>
            <w:noProof/>
          </w:rPr>
          <w:t>Media</w:t>
        </w:r>
        <w:r w:rsidR="00E517A7" w:rsidRPr="00E517A7">
          <w:rPr>
            <w:rStyle w:val="Hyperlink"/>
            <w:b/>
            <w:bCs/>
            <w:i/>
            <w:iCs/>
            <w:noProof/>
            <w:lang w:val="el-GR"/>
          </w:rPr>
          <w:t>2</w:t>
        </w:r>
        <w:r w:rsidR="00E517A7" w:rsidRPr="00E517A7">
          <w:rPr>
            <w:rStyle w:val="Hyperlink"/>
            <w:b/>
            <w:bCs/>
            <w:i/>
            <w:iCs/>
            <w:noProof/>
          </w:rPr>
          <w:t>fb</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_Toc78604262 \h </w:instrText>
        </w:r>
        <w:r w:rsidR="00E517A7" w:rsidRPr="00E517A7">
          <w:rPr>
            <w:i/>
            <w:iCs/>
            <w:noProof/>
            <w:webHidden/>
          </w:rPr>
        </w:r>
        <w:r w:rsidR="00E517A7" w:rsidRPr="00E517A7">
          <w:rPr>
            <w:i/>
            <w:iCs/>
            <w:noProof/>
            <w:webHidden/>
          </w:rPr>
          <w:fldChar w:fldCharType="separate"/>
        </w:r>
        <w:r w:rsidR="00E517A7" w:rsidRPr="00E517A7">
          <w:rPr>
            <w:i/>
            <w:iCs/>
            <w:noProof/>
            <w:webHidden/>
          </w:rPr>
          <w:t>23</w:t>
        </w:r>
        <w:r w:rsidR="00E517A7" w:rsidRPr="00E517A7">
          <w:rPr>
            <w:i/>
            <w:iCs/>
            <w:noProof/>
            <w:webHidden/>
          </w:rPr>
          <w:fldChar w:fldCharType="end"/>
        </w:r>
      </w:hyperlink>
    </w:p>
    <w:p w14:paraId="0632E26F" w14:textId="667298BC" w:rsidR="00E517A7" w:rsidRPr="00E517A7" w:rsidRDefault="0055231C">
      <w:pPr>
        <w:pStyle w:val="TableofFigures"/>
        <w:tabs>
          <w:tab w:val="right" w:leader="dot" w:pos="9350"/>
        </w:tabs>
        <w:rPr>
          <w:i/>
          <w:iCs/>
          <w:noProof/>
        </w:rPr>
      </w:pPr>
      <w:hyperlink w:anchor="_Toc78604263" w:history="1">
        <w:r w:rsidR="00E517A7" w:rsidRPr="00E517A7">
          <w:rPr>
            <w:rStyle w:val="Hyperlink"/>
            <w:b/>
            <w:bCs/>
            <w:i/>
            <w:iCs/>
            <w:noProof/>
            <w:lang w:val="el-GR"/>
          </w:rPr>
          <w:t xml:space="preserve">Εικόνα 16: Πίνακας </w:t>
        </w:r>
        <w:r w:rsidR="00E517A7" w:rsidRPr="00E517A7">
          <w:rPr>
            <w:rStyle w:val="Hyperlink"/>
            <w:b/>
            <w:bCs/>
            <w:i/>
            <w:iCs/>
            <w:noProof/>
          </w:rPr>
          <w:t>Hash</w:t>
        </w:r>
        <w:r w:rsidR="00E517A7" w:rsidRPr="00E517A7">
          <w:rPr>
            <w:rStyle w:val="Hyperlink"/>
            <w:b/>
            <w:bCs/>
            <w:i/>
            <w:iCs/>
            <w:noProof/>
            <w:lang w:val="el-GR"/>
          </w:rPr>
          <w:t>2</w:t>
        </w:r>
        <w:r w:rsidR="00E517A7" w:rsidRPr="00E517A7">
          <w:rPr>
            <w:rStyle w:val="Hyperlink"/>
            <w:b/>
            <w:bCs/>
            <w:i/>
            <w:iCs/>
            <w:noProof/>
          </w:rPr>
          <w:t>fb</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_Toc78604263 \h </w:instrText>
        </w:r>
        <w:r w:rsidR="00E517A7" w:rsidRPr="00E517A7">
          <w:rPr>
            <w:i/>
            <w:iCs/>
            <w:noProof/>
            <w:webHidden/>
          </w:rPr>
        </w:r>
        <w:r w:rsidR="00E517A7" w:rsidRPr="00E517A7">
          <w:rPr>
            <w:i/>
            <w:iCs/>
            <w:noProof/>
            <w:webHidden/>
          </w:rPr>
          <w:fldChar w:fldCharType="separate"/>
        </w:r>
        <w:r w:rsidR="00E517A7" w:rsidRPr="00E517A7">
          <w:rPr>
            <w:i/>
            <w:iCs/>
            <w:noProof/>
            <w:webHidden/>
          </w:rPr>
          <w:t>24</w:t>
        </w:r>
        <w:r w:rsidR="00E517A7" w:rsidRPr="00E517A7">
          <w:rPr>
            <w:i/>
            <w:iCs/>
            <w:noProof/>
            <w:webHidden/>
          </w:rPr>
          <w:fldChar w:fldCharType="end"/>
        </w:r>
      </w:hyperlink>
    </w:p>
    <w:p w14:paraId="692578F0" w14:textId="2F1051F1" w:rsidR="00E517A7" w:rsidRPr="00E517A7" w:rsidRDefault="0055231C">
      <w:pPr>
        <w:pStyle w:val="TableofFigures"/>
        <w:tabs>
          <w:tab w:val="right" w:leader="dot" w:pos="9350"/>
        </w:tabs>
        <w:rPr>
          <w:i/>
          <w:iCs/>
          <w:noProof/>
        </w:rPr>
      </w:pPr>
      <w:hyperlink w:anchor="_Toc78604264" w:history="1">
        <w:r w:rsidR="00E517A7" w:rsidRPr="00E517A7">
          <w:rPr>
            <w:rStyle w:val="Hyperlink"/>
            <w:b/>
            <w:bCs/>
            <w:i/>
            <w:iCs/>
            <w:noProof/>
          </w:rPr>
          <w:t xml:space="preserve">Εικόνα 17: </w:t>
        </w:r>
        <w:r w:rsidR="00E517A7" w:rsidRPr="00E517A7">
          <w:rPr>
            <w:rStyle w:val="Hyperlink"/>
            <w:b/>
            <w:bCs/>
            <w:i/>
            <w:iCs/>
            <w:noProof/>
            <w:lang w:val="el-GR"/>
          </w:rPr>
          <w:t>Πίνακας</w:t>
        </w:r>
        <w:r w:rsidR="00E517A7" w:rsidRPr="00E517A7">
          <w:rPr>
            <w:rStyle w:val="Hyperlink"/>
            <w:b/>
            <w:bCs/>
            <w:i/>
            <w:iCs/>
            <w:noProof/>
          </w:rPr>
          <w:t xml:space="preserve"> Instagram_Posts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_Toc78604264 \h </w:instrText>
        </w:r>
        <w:r w:rsidR="00E517A7" w:rsidRPr="00E517A7">
          <w:rPr>
            <w:i/>
            <w:iCs/>
            <w:noProof/>
            <w:webHidden/>
          </w:rPr>
        </w:r>
        <w:r w:rsidR="00E517A7" w:rsidRPr="00E517A7">
          <w:rPr>
            <w:i/>
            <w:iCs/>
            <w:noProof/>
            <w:webHidden/>
          </w:rPr>
          <w:fldChar w:fldCharType="separate"/>
        </w:r>
        <w:r w:rsidR="00E517A7" w:rsidRPr="00E517A7">
          <w:rPr>
            <w:i/>
            <w:iCs/>
            <w:noProof/>
            <w:webHidden/>
          </w:rPr>
          <w:t>24</w:t>
        </w:r>
        <w:r w:rsidR="00E517A7" w:rsidRPr="00E517A7">
          <w:rPr>
            <w:i/>
            <w:iCs/>
            <w:noProof/>
            <w:webHidden/>
          </w:rPr>
          <w:fldChar w:fldCharType="end"/>
        </w:r>
      </w:hyperlink>
    </w:p>
    <w:p w14:paraId="5D9D8D5E" w14:textId="2B8B6AAB" w:rsidR="00E517A7" w:rsidRPr="00E517A7" w:rsidRDefault="0055231C">
      <w:pPr>
        <w:pStyle w:val="TableofFigures"/>
        <w:tabs>
          <w:tab w:val="right" w:leader="dot" w:pos="9350"/>
        </w:tabs>
        <w:rPr>
          <w:i/>
          <w:iCs/>
          <w:noProof/>
        </w:rPr>
      </w:pPr>
      <w:hyperlink w:anchor="_Toc78604265" w:history="1">
        <w:r w:rsidR="00E517A7" w:rsidRPr="00E517A7">
          <w:rPr>
            <w:rStyle w:val="Hyperlink"/>
            <w:b/>
            <w:bCs/>
            <w:i/>
            <w:iCs/>
            <w:noProof/>
          </w:rPr>
          <w:t xml:space="preserve">Εικόνα 18: </w:t>
        </w:r>
        <w:r w:rsidR="00E517A7" w:rsidRPr="00E517A7">
          <w:rPr>
            <w:rStyle w:val="Hyperlink"/>
            <w:b/>
            <w:bCs/>
            <w:i/>
            <w:iCs/>
            <w:noProof/>
            <w:lang w:val="el-GR"/>
          </w:rPr>
          <w:t>Πίνακας</w:t>
        </w:r>
        <w:r w:rsidR="00E517A7" w:rsidRPr="00E517A7">
          <w:rPr>
            <w:rStyle w:val="Hyperlink"/>
            <w:b/>
            <w:bCs/>
            <w:i/>
            <w:iCs/>
            <w:noProof/>
          </w:rPr>
          <w:t xml:space="preserve"> Links2Insta</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_Toc78604265 \h </w:instrText>
        </w:r>
        <w:r w:rsidR="00E517A7" w:rsidRPr="00E517A7">
          <w:rPr>
            <w:i/>
            <w:iCs/>
            <w:noProof/>
            <w:webHidden/>
          </w:rPr>
        </w:r>
        <w:r w:rsidR="00E517A7" w:rsidRPr="00E517A7">
          <w:rPr>
            <w:i/>
            <w:iCs/>
            <w:noProof/>
            <w:webHidden/>
          </w:rPr>
          <w:fldChar w:fldCharType="separate"/>
        </w:r>
        <w:r w:rsidR="00E517A7" w:rsidRPr="00E517A7">
          <w:rPr>
            <w:i/>
            <w:iCs/>
            <w:noProof/>
            <w:webHidden/>
          </w:rPr>
          <w:t>25</w:t>
        </w:r>
        <w:r w:rsidR="00E517A7" w:rsidRPr="00E517A7">
          <w:rPr>
            <w:i/>
            <w:iCs/>
            <w:noProof/>
            <w:webHidden/>
          </w:rPr>
          <w:fldChar w:fldCharType="end"/>
        </w:r>
      </w:hyperlink>
    </w:p>
    <w:p w14:paraId="0045247F" w14:textId="63B85D16" w:rsidR="00E517A7" w:rsidRPr="00E517A7" w:rsidRDefault="0055231C">
      <w:pPr>
        <w:pStyle w:val="TableofFigures"/>
        <w:tabs>
          <w:tab w:val="right" w:leader="dot" w:pos="9350"/>
        </w:tabs>
        <w:rPr>
          <w:i/>
          <w:iCs/>
          <w:noProof/>
        </w:rPr>
      </w:pPr>
      <w:hyperlink w:anchor="_Toc78604266" w:history="1">
        <w:r w:rsidR="00E517A7" w:rsidRPr="00E517A7">
          <w:rPr>
            <w:rStyle w:val="Hyperlink"/>
            <w:b/>
            <w:bCs/>
            <w:i/>
            <w:iCs/>
            <w:noProof/>
          </w:rPr>
          <w:t xml:space="preserve">Εικόνα 19: </w:t>
        </w:r>
        <w:r w:rsidR="00E517A7" w:rsidRPr="00E517A7">
          <w:rPr>
            <w:rStyle w:val="Hyperlink"/>
            <w:b/>
            <w:bCs/>
            <w:i/>
            <w:iCs/>
            <w:noProof/>
            <w:lang w:val="el-GR"/>
          </w:rPr>
          <w:t>Πίνακας</w:t>
        </w:r>
        <w:r w:rsidR="00E517A7" w:rsidRPr="00E517A7">
          <w:rPr>
            <w:rStyle w:val="Hyperlink"/>
            <w:b/>
            <w:bCs/>
            <w:i/>
            <w:iCs/>
            <w:noProof/>
          </w:rPr>
          <w:t xml:space="preserve"> Media2Insta</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_Toc78604266 \h </w:instrText>
        </w:r>
        <w:r w:rsidR="00E517A7" w:rsidRPr="00E517A7">
          <w:rPr>
            <w:i/>
            <w:iCs/>
            <w:noProof/>
            <w:webHidden/>
          </w:rPr>
        </w:r>
        <w:r w:rsidR="00E517A7" w:rsidRPr="00E517A7">
          <w:rPr>
            <w:i/>
            <w:iCs/>
            <w:noProof/>
            <w:webHidden/>
          </w:rPr>
          <w:fldChar w:fldCharType="separate"/>
        </w:r>
        <w:r w:rsidR="00E517A7" w:rsidRPr="00E517A7">
          <w:rPr>
            <w:i/>
            <w:iCs/>
            <w:noProof/>
            <w:webHidden/>
          </w:rPr>
          <w:t>25</w:t>
        </w:r>
        <w:r w:rsidR="00E517A7" w:rsidRPr="00E517A7">
          <w:rPr>
            <w:i/>
            <w:iCs/>
            <w:noProof/>
            <w:webHidden/>
          </w:rPr>
          <w:fldChar w:fldCharType="end"/>
        </w:r>
      </w:hyperlink>
    </w:p>
    <w:p w14:paraId="7795CB57" w14:textId="4EF94322" w:rsidR="00E517A7" w:rsidRPr="00E517A7" w:rsidRDefault="0055231C">
      <w:pPr>
        <w:pStyle w:val="TableofFigures"/>
        <w:tabs>
          <w:tab w:val="right" w:leader="dot" w:pos="9350"/>
        </w:tabs>
        <w:rPr>
          <w:i/>
          <w:iCs/>
          <w:noProof/>
        </w:rPr>
      </w:pPr>
      <w:hyperlink w:anchor="_Toc78604267" w:history="1">
        <w:r w:rsidR="00E517A7" w:rsidRPr="00E517A7">
          <w:rPr>
            <w:rStyle w:val="Hyperlink"/>
            <w:b/>
            <w:bCs/>
            <w:i/>
            <w:iCs/>
            <w:noProof/>
            <w:lang w:val="el-GR"/>
          </w:rPr>
          <w:t xml:space="preserve">Εικόνα 20: Πίνακας </w:t>
        </w:r>
        <w:r w:rsidR="00E517A7" w:rsidRPr="00E517A7">
          <w:rPr>
            <w:rStyle w:val="Hyperlink"/>
            <w:b/>
            <w:bCs/>
            <w:i/>
            <w:iCs/>
            <w:noProof/>
          </w:rPr>
          <w:t>Hash</w:t>
        </w:r>
        <w:r w:rsidR="00E517A7" w:rsidRPr="00E517A7">
          <w:rPr>
            <w:rStyle w:val="Hyperlink"/>
            <w:b/>
            <w:bCs/>
            <w:i/>
            <w:iCs/>
            <w:noProof/>
            <w:lang w:val="el-GR"/>
          </w:rPr>
          <w:t>2</w:t>
        </w:r>
        <w:r w:rsidR="00E517A7" w:rsidRPr="00E517A7">
          <w:rPr>
            <w:rStyle w:val="Hyperlink"/>
            <w:b/>
            <w:bCs/>
            <w:i/>
            <w:iCs/>
            <w:noProof/>
          </w:rPr>
          <w:t>Insta</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_Toc78604267 \h </w:instrText>
        </w:r>
        <w:r w:rsidR="00E517A7" w:rsidRPr="00E517A7">
          <w:rPr>
            <w:i/>
            <w:iCs/>
            <w:noProof/>
            <w:webHidden/>
          </w:rPr>
        </w:r>
        <w:r w:rsidR="00E517A7" w:rsidRPr="00E517A7">
          <w:rPr>
            <w:i/>
            <w:iCs/>
            <w:noProof/>
            <w:webHidden/>
          </w:rPr>
          <w:fldChar w:fldCharType="separate"/>
        </w:r>
        <w:r w:rsidR="00E517A7" w:rsidRPr="00E517A7">
          <w:rPr>
            <w:i/>
            <w:iCs/>
            <w:noProof/>
            <w:webHidden/>
          </w:rPr>
          <w:t>25</w:t>
        </w:r>
        <w:r w:rsidR="00E517A7" w:rsidRPr="00E517A7">
          <w:rPr>
            <w:i/>
            <w:iCs/>
            <w:noProof/>
            <w:webHidden/>
          </w:rPr>
          <w:fldChar w:fldCharType="end"/>
        </w:r>
      </w:hyperlink>
    </w:p>
    <w:p w14:paraId="48A6B314" w14:textId="0E93AAC8" w:rsidR="00E517A7" w:rsidRPr="00E517A7" w:rsidRDefault="0055231C">
      <w:pPr>
        <w:pStyle w:val="TableofFigures"/>
        <w:tabs>
          <w:tab w:val="right" w:leader="dot" w:pos="9350"/>
        </w:tabs>
        <w:rPr>
          <w:i/>
          <w:iCs/>
          <w:noProof/>
        </w:rPr>
      </w:pPr>
      <w:hyperlink w:anchor="_Toc78604268" w:history="1">
        <w:r w:rsidR="00E517A7" w:rsidRPr="00E517A7">
          <w:rPr>
            <w:rStyle w:val="Hyperlink"/>
            <w:b/>
            <w:bCs/>
            <w:i/>
            <w:iCs/>
            <w:noProof/>
          </w:rPr>
          <w:t xml:space="preserve">Εικόνα 21: </w:t>
        </w:r>
        <w:r w:rsidR="00E517A7" w:rsidRPr="00E517A7">
          <w:rPr>
            <w:rStyle w:val="Hyperlink"/>
            <w:b/>
            <w:bCs/>
            <w:i/>
            <w:iCs/>
            <w:noProof/>
            <w:lang w:val="el-GR"/>
          </w:rPr>
          <w:t>Σύνδεση</w:t>
        </w:r>
        <w:r w:rsidR="00E517A7" w:rsidRPr="00E517A7">
          <w:rPr>
            <w:rStyle w:val="Hyperlink"/>
            <w:b/>
            <w:bCs/>
            <w:i/>
            <w:iCs/>
            <w:noProof/>
          </w:rPr>
          <w:t xml:space="preserve"> User-Twitter-Facebook-Instagram</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_Toc78604268 \h </w:instrText>
        </w:r>
        <w:r w:rsidR="00E517A7" w:rsidRPr="00E517A7">
          <w:rPr>
            <w:i/>
            <w:iCs/>
            <w:noProof/>
            <w:webHidden/>
          </w:rPr>
        </w:r>
        <w:r w:rsidR="00E517A7" w:rsidRPr="00E517A7">
          <w:rPr>
            <w:i/>
            <w:iCs/>
            <w:noProof/>
            <w:webHidden/>
          </w:rPr>
          <w:fldChar w:fldCharType="separate"/>
        </w:r>
        <w:r w:rsidR="00E517A7" w:rsidRPr="00E517A7">
          <w:rPr>
            <w:i/>
            <w:iCs/>
            <w:noProof/>
            <w:webHidden/>
          </w:rPr>
          <w:t>26</w:t>
        </w:r>
        <w:r w:rsidR="00E517A7" w:rsidRPr="00E517A7">
          <w:rPr>
            <w:i/>
            <w:iCs/>
            <w:noProof/>
            <w:webHidden/>
          </w:rPr>
          <w:fldChar w:fldCharType="end"/>
        </w:r>
      </w:hyperlink>
    </w:p>
    <w:p w14:paraId="3E30F2D6" w14:textId="6B9064D4" w:rsidR="00E517A7" w:rsidRPr="00E517A7" w:rsidRDefault="0055231C">
      <w:pPr>
        <w:pStyle w:val="TableofFigures"/>
        <w:tabs>
          <w:tab w:val="right" w:leader="dot" w:pos="9350"/>
        </w:tabs>
        <w:rPr>
          <w:i/>
          <w:iCs/>
          <w:noProof/>
        </w:rPr>
      </w:pPr>
      <w:hyperlink w:anchor="_Toc78604269" w:history="1">
        <w:r w:rsidR="00E517A7" w:rsidRPr="00E517A7">
          <w:rPr>
            <w:rStyle w:val="Hyperlink"/>
            <w:b/>
            <w:bCs/>
            <w:i/>
            <w:iCs/>
            <w:noProof/>
            <w:lang w:val="el-GR"/>
          </w:rPr>
          <w:t xml:space="preserve">Εικόνα 22: Πίνακες του κοινωνικού δικτύου </w:t>
        </w:r>
        <w:r w:rsidR="00E517A7" w:rsidRPr="00E517A7">
          <w:rPr>
            <w:rStyle w:val="Hyperlink"/>
            <w:b/>
            <w:bCs/>
            <w:i/>
            <w:iCs/>
            <w:noProof/>
          </w:rPr>
          <w:t>Twitter</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_Toc78604269 \h </w:instrText>
        </w:r>
        <w:r w:rsidR="00E517A7" w:rsidRPr="00E517A7">
          <w:rPr>
            <w:i/>
            <w:iCs/>
            <w:noProof/>
            <w:webHidden/>
          </w:rPr>
        </w:r>
        <w:r w:rsidR="00E517A7" w:rsidRPr="00E517A7">
          <w:rPr>
            <w:i/>
            <w:iCs/>
            <w:noProof/>
            <w:webHidden/>
          </w:rPr>
          <w:fldChar w:fldCharType="separate"/>
        </w:r>
        <w:r w:rsidR="00E517A7" w:rsidRPr="00E517A7">
          <w:rPr>
            <w:i/>
            <w:iCs/>
            <w:noProof/>
            <w:webHidden/>
          </w:rPr>
          <w:t>27</w:t>
        </w:r>
        <w:r w:rsidR="00E517A7" w:rsidRPr="00E517A7">
          <w:rPr>
            <w:i/>
            <w:iCs/>
            <w:noProof/>
            <w:webHidden/>
          </w:rPr>
          <w:fldChar w:fldCharType="end"/>
        </w:r>
      </w:hyperlink>
    </w:p>
    <w:p w14:paraId="76E0DD25" w14:textId="05F0FD21" w:rsidR="00E517A7" w:rsidRPr="00E517A7" w:rsidRDefault="0055231C">
      <w:pPr>
        <w:pStyle w:val="TableofFigures"/>
        <w:tabs>
          <w:tab w:val="right" w:leader="dot" w:pos="9350"/>
        </w:tabs>
        <w:rPr>
          <w:i/>
          <w:iCs/>
          <w:noProof/>
        </w:rPr>
      </w:pPr>
      <w:hyperlink w:anchor="_Toc78604270" w:history="1">
        <w:r w:rsidR="00E517A7" w:rsidRPr="00E517A7">
          <w:rPr>
            <w:rStyle w:val="Hyperlink"/>
            <w:b/>
            <w:bCs/>
            <w:i/>
            <w:iCs/>
            <w:noProof/>
            <w:lang w:val="el-GR"/>
          </w:rPr>
          <w:t xml:space="preserve">Εικόνα 23: Πίνακες του κοινωνικού δικτύου </w:t>
        </w:r>
        <w:r w:rsidR="00E517A7" w:rsidRPr="00E517A7">
          <w:rPr>
            <w:rStyle w:val="Hyperlink"/>
            <w:b/>
            <w:bCs/>
            <w:i/>
            <w:iCs/>
            <w:noProof/>
          </w:rPr>
          <w:t>Facebook</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_Toc78604270 \h </w:instrText>
        </w:r>
        <w:r w:rsidR="00E517A7" w:rsidRPr="00E517A7">
          <w:rPr>
            <w:i/>
            <w:iCs/>
            <w:noProof/>
            <w:webHidden/>
          </w:rPr>
        </w:r>
        <w:r w:rsidR="00E517A7" w:rsidRPr="00E517A7">
          <w:rPr>
            <w:i/>
            <w:iCs/>
            <w:noProof/>
            <w:webHidden/>
          </w:rPr>
          <w:fldChar w:fldCharType="separate"/>
        </w:r>
        <w:r w:rsidR="00E517A7" w:rsidRPr="00E517A7">
          <w:rPr>
            <w:i/>
            <w:iCs/>
            <w:noProof/>
            <w:webHidden/>
          </w:rPr>
          <w:t>28</w:t>
        </w:r>
        <w:r w:rsidR="00E517A7" w:rsidRPr="00E517A7">
          <w:rPr>
            <w:i/>
            <w:iCs/>
            <w:noProof/>
            <w:webHidden/>
          </w:rPr>
          <w:fldChar w:fldCharType="end"/>
        </w:r>
      </w:hyperlink>
    </w:p>
    <w:p w14:paraId="2B90D9BE" w14:textId="4D556EE5" w:rsidR="00E517A7" w:rsidRPr="00E517A7" w:rsidRDefault="0055231C">
      <w:pPr>
        <w:pStyle w:val="TableofFigures"/>
        <w:tabs>
          <w:tab w:val="right" w:leader="dot" w:pos="9350"/>
        </w:tabs>
        <w:rPr>
          <w:i/>
          <w:iCs/>
          <w:noProof/>
        </w:rPr>
      </w:pPr>
      <w:hyperlink w:anchor="_Toc78604271" w:history="1">
        <w:r w:rsidR="00E517A7" w:rsidRPr="00E517A7">
          <w:rPr>
            <w:rStyle w:val="Hyperlink"/>
            <w:b/>
            <w:bCs/>
            <w:i/>
            <w:iCs/>
            <w:noProof/>
            <w:lang w:val="el-GR"/>
          </w:rPr>
          <w:t xml:space="preserve">Εικόνα 24: Πίνακες του κοινωνικού δικτύου </w:t>
        </w:r>
        <w:r w:rsidR="00E517A7" w:rsidRPr="00E517A7">
          <w:rPr>
            <w:rStyle w:val="Hyperlink"/>
            <w:b/>
            <w:bCs/>
            <w:i/>
            <w:iCs/>
            <w:noProof/>
          </w:rPr>
          <w:t>Instagram</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_Toc78604271 \h </w:instrText>
        </w:r>
        <w:r w:rsidR="00E517A7" w:rsidRPr="00E517A7">
          <w:rPr>
            <w:i/>
            <w:iCs/>
            <w:noProof/>
            <w:webHidden/>
          </w:rPr>
        </w:r>
        <w:r w:rsidR="00E517A7" w:rsidRPr="00E517A7">
          <w:rPr>
            <w:i/>
            <w:iCs/>
            <w:noProof/>
            <w:webHidden/>
          </w:rPr>
          <w:fldChar w:fldCharType="separate"/>
        </w:r>
        <w:r w:rsidR="00E517A7" w:rsidRPr="00E517A7">
          <w:rPr>
            <w:i/>
            <w:iCs/>
            <w:noProof/>
            <w:webHidden/>
          </w:rPr>
          <w:t>29</w:t>
        </w:r>
        <w:r w:rsidR="00E517A7" w:rsidRPr="00E517A7">
          <w:rPr>
            <w:i/>
            <w:iCs/>
            <w:noProof/>
            <w:webHidden/>
          </w:rPr>
          <w:fldChar w:fldCharType="end"/>
        </w:r>
      </w:hyperlink>
    </w:p>
    <w:p w14:paraId="6EFE06E4" w14:textId="219740EA" w:rsidR="00E517A7" w:rsidRPr="00E517A7" w:rsidRDefault="0055231C">
      <w:pPr>
        <w:pStyle w:val="TableofFigures"/>
        <w:tabs>
          <w:tab w:val="right" w:leader="dot" w:pos="9350"/>
        </w:tabs>
        <w:rPr>
          <w:i/>
          <w:iCs/>
          <w:noProof/>
        </w:rPr>
      </w:pPr>
      <w:hyperlink w:anchor="_Toc78604272" w:history="1">
        <w:r w:rsidR="00E517A7" w:rsidRPr="00E517A7">
          <w:rPr>
            <w:rStyle w:val="Hyperlink"/>
            <w:b/>
            <w:bCs/>
            <w:i/>
            <w:iCs/>
            <w:noProof/>
            <w:lang w:val="el-GR"/>
          </w:rPr>
          <w:t>Εικόνα 25: Διάγραμμα Οντοτήτων-Συσχετίσεων</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_Toc78604272 \h </w:instrText>
        </w:r>
        <w:r w:rsidR="00E517A7" w:rsidRPr="00E517A7">
          <w:rPr>
            <w:i/>
            <w:iCs/>
            <w:noProof/>
            <w:webHidden/>
          </w:rPr>
        </w:r>
        <w:r w:rsidR="00E517A7" w:rsidRPr="00E517A7">
          <w:rPr>
            <w:i/>
            <w:iCs/>
            <w:noProof/>
            <w:webHidden/>
          </w:rPr>
          <w:fldChar w:fldCharType="separate"/>
        </w:r>
        <w:r w:rsidR="00E517A7" w:rsidRPr="00E517A7">
          <w:rPr>
            <w:i/>
            <w:iCs/>
            <w:noProof/>
            <w:webHidden/>
          </w:rPr>
          <w:t>30</w:t>
        </w:r>
        <w:r w:rsidR="00E517A7" w:rsidRPr="00E517A7">
          <w:rPr>
            <w:i/>
            <w:iCs/>
            <w:noProof/>
            <w:webHidden/>
          </w:rPr>
          <w:fldChar w:fldCharType="end"/>
        </w:r>
      </w:hyperlink>
    </w:p>
    <w:p w14:paraId="225B53DD" w14:textId="75A5ED5E" w:rsidR="00E517A7" w:rsidRPr="00E517A7" w:rsidRDefault="0055231C">
      <w:pPr>
        <w:pStyle w:val="TableofFigures"/>
        <w:tabs>
          <w:tab w:val="right" w:leader="dot" w:pos="9350"/>
        </w:tabs>
        <w:rPr>
          <w:i/>
          <w:iCs/>
          <w:noProof/>
        </w:rPr>
      </w:pPr>
      <w:hyperlink w:anchor="_Toc78604273" w:history="1">
        <w:r w:rsidR="00E517A7" w:rsidRPr="00E517A7">
          <w:rPr>
            <w:rStyle w:val="Hyperlink"/>
            <w:b/>
            <w:bCs/>
            <w:i/>
            <w:iCs/>
            <w:noProof/>
            <w:lang w:val="el-GR"/>
          </w:rPr>
          <w:t xml:space="preserve">Εικόνα 26: Διάγραμμα ροής για το </w:t>
        </w:r>
        <w:r w:rsidR="00E517A7" w:rsidRPr="00E517A7">
          <w:rPr>
            <w:rStyle w:val="Hyperlink"/>
            <w:b/>
            <w:bCs/>
            <w:i/>
            <w:iCs/>
            <w:noProof/>
          </w:rPr>
          <w:t>Twitter</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_Toc78604273 \h </w:instrText>
        </w:r>
        <w:r w:rsidR="00E517A7" w:rsidRPr="00E517A7">
          <w:rPr>
            <w:i/>
            <w:iCs/>
            <w:noProof/>
            <w:webHidden/>
          </w:rPr>
        </w:r>
        <w:r w:rsidR="00E517A7" w:rsidRPr="00E517A7">
          <w:rPr>
            <w:i/>
            <w:iCs/>
            <w:noProof/>
            <w:webHidden/>
          </w:rPr>
          <w:fldChar w:fldCharType="separate"/>
        </w:r>
        <w:r w:rsidR="00E517A7" w:rsidRPr="00E517A7">
          <w:rPr>
            <w:i/>
            <w:iCs/>
            <w:noProof/>
            <w:webHidden/>
          </w:rPr>
          <w:t>32</w:t>
        </w:r>
        <w:r w:rsidR="00E517A7" w:rsidRPr="00E517A7">
          <w:rPr>
            <w:i/>
            <w:iCs/>
            <w:noProof/>
            <w:webHidden/>
          </w:rPr>
          <w:fldChar w:fldCharType="end"/>
        </w:r>
      </w:hyperlink>
    </w:p>
    <w:p w14:paraId="24AD02A7" w14:textId="4FC9C6D6" w:rsidR="00E517A7" w:rsidRPr="00E517A7" w:rsidRDefault="0055231C">
      <w:pPr>
        <w:pStyle w:val="TableofFigures"/>
        <w:tabs>
          <w:tab w:val="right" w:leader="dot" w:pos="9350"/>
        </w:tabs>
        <w:rPr>
          <w:i/>
          <w:iCs/>
          <w:noProof/>
        </w:rPr>
      </w:pPr>
      <w:hyperlink w:anchor="_Toc78604274" w:history="1">
        <w:r w:rsidR="00E517A7" w:rsidRPr="00E517A7">
          <w:rPr>
            <w:rStyle w:val="Hyperlink"/>
            <w:b/>
            <w:bCs/>
            <w:i/>
            <w:iCs/>
            <w:noProof/>
            <w:lang w:val="el-GR"/>
          </w:rPr>
          <w:t xml:space="preserve">Εικόνα 27: </w:t>
        </w:r>
        <w:r w:rsidR="00E517A7" w:rsidRPr="00E517A7">
          <w:rPr>
            <w:rStyle w:val="Hyperlink"/>
            <w:b/>
            <w:bCs/>
            <w:i/>
            <w:iCs/>
            <w:noProof/>
          </w:rPr>
          <w:t>Twitter</w:t>
        </w:r>
        <w:r w:rsidR="00E517A7" w:rsidRPr="00E517A7">
          <w:rPr>
            <w:rStyle w:val="Hyperlink"/>
            <w:b/>
            <w:bCs/>
            <w:i/>
            <w:iCs/>
            <w:noProof/>
            <w:lang w:val="el-GR"/>
          </w:rPr>
          <w:t xml:space="preserve"> </w:t>
        </w:r>
        <w:r w:rsidR="00E517A7" w:rsidRPr="00E517A7">
          <w:rPr>
            <w:rStyle w:val="Hyperlink"/>
            <w:b/>
            <w:bCs/>
            <w:i/>
            <w:iCs/>
            <w:noProof/>
          </w:rPr>
          <w:t>API</w:t>
        </w:r>
        <w:r w:rsidR="00E517A7" w:rsidRPr="00E517A7">
          <w:rPr>
            <w:rStyle w:val="Hyperlink"/>
            <w:b/>
            <w:bCs/>
            <w:i/>
            <w:iCs/>
            <w:noProof/>
            <w:lang w:val="el-GR"/>
          </w:rPr>
          <w:t xml:space="preserve"> - </w:t>
        </w:r>
        <w:r w:rsidR="00E517A7" w:rsidRPr="00E517A7">
          <w:rPr>
            <w:rStyle w:val="Hyperlink"/>
            <w:b/>
            <w:bCs/>
            <w:i/>
            <w:iCs/>
            <w:noProof/>
          </w:rPr>
          <w:t>Authentication</w:t>
        </w:r>
        <w:r w:rsidR="00E517A7" w:rsidRPr="00E517A7">
          <w:rPr>
            <w:rStyle w:val="Hyperlink"/>
            <w:b/>
            <w:bCs/>
            <w:i/>
            <w:iCs/>
            <w:noProof/>
            <w:lang w:val="el-GR"/>
          </w:rPr>
          <w:t xml:space="preserve"> </w:t>
        </w:r>
        <w:r w:rsidR="00E517A7" w:rsidRPr="00E517A7">
          <w:rPr>
            <w:rStyle w:val="Hyperlink"/>
            <w:b/>
            <w:bCs/>
            <w:i/>
            <w:iCs/>
            <w:noProof/>
          </w:rPr>
          <w:t>Tokens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_Toc78604274 \h </w:instrText>
        </w:r>
        <w:r w:rsidR="00E517A7" w:rsidRPr="00E517A7">
          <w:rPr>
            <w:i/>
            <w:iCs/>
            <w:noProof/>
            <w:webHidden/>
          </w:rPr>
        </w:r>
        <w:r w:rsidR="00E517A7" w:rsidRPr="00E517A7">
          <w:rPr>
            <w:i/>
            <w:iCs/>
            <w:noProof/>
            <w:webHidden/>
          </w:rPr>
          <w:fldChar w:fldCharType="separate"/>
        </w:r>
        <w:r w:rsidR="00E517A7" w:rsidRPr="00E517A7">
          <w:rPr>
            <w:i/>
            <w:iCs/>
            <w:noProof/>
            <w:webHidden/>
          </w:rPr>
          <w:t>33</w:t>
        </w:r>
        <w:r w:rsidR="00E517A7" w:rsidRPr="00E517A7">
          <w:rPr>
            <w:i/>
            <w:iCs/>
            <w:noProof/>
            <w:webHidden/>
          </w:rPr>
          <w:fldChar w:fldCharType="end"/>
        </w:r>
      </w:hyperlink>
    </w:p>
    <w:p w14:paraId="1C4B9171" w14:textId="5503A803" w:rsidR="00E517A7" w:rsidRPr="00E517A7" w:rsidRDefault="0055231C">
      <w:pPr>
        <w:pStyle w:val="TableofFigures"/>
        <w:tabs>
          <w:tab w:val="right" w:leader="dot" w:pos="9350"/>
        </w:tabs>
        <w:rPr>
          <w:i/>
          <w:iCs/>
          <w:noProof/>
        </w:rPr>
      </w:pPr>
      <w:hyperlink w:anchor="_Toc78604275" w:history="1">
        <w:r w:rsidR="00E517A7" w:rsidRPr="00E517A7">
          <w:rPr>
            <w:rStyle w:val="Hyperlink"/>
            <w:b/>
            <w:bCs/>
            <w:i/>
            <w:iCs/>
            <w:noProof/>
            <w:lang w:val="el-GR"/>
          </w:rPr>
          <w:t xml:space="preserve">Εικόνα 28: </w:t>
        </w:r>
        <w:r w:rsidR="00E517A7" w:rsidRPr="00E517A7">
          <w:rPr>
            <w:rStyle w:val="Hyperlink"/>
            <w:b/>
            <w:bCs/>
            <w:i/>
            <w:iCs/>
            <w:noProof/>
          </w:rPr>
          <w:t>Csv</w:t>
        </w:r>
        <w:r w:rsidR="00E517A7" w:rsidRPr="00E517A7">
          <w:rPr>
            <w:rStyle w:val="Hyperlink"/>
            <w:b/>
            <w:bCs/>
            <w:i/>
            <w:iCs/>
            <w:noProof/>
            <w:lang w:val="el-GR"/>
          </w:rPr>
          <w:t xml:space="preserve"> αρχείο</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_Toc78604275 \h </w:instrText>
        </w:r>
        <w:r w:rsidR="00E517A7" w:rsidRPr="00E517A7">
          <w:rPr>
            <w:i/>
            <w:iCs/>
            <w:noProof/>
            <w:webHidden/>
          </w:rPr>
        </w:r>
        <w:r w:rsidR="00E517A7" w:rsidRPr="00E517A7">
          <w:rPr>
            <w:i/>
            <w:iCs/>
            <w:noProof/>
            <w:webHidden/>
          </w:rPr>
          <w:fldChar w:fldCharType="separate"/>
        </w:r>
        <w:r w:rsidR="00E517A7" w:rsidRPr="00E517A7">
          <w:rPr>
            <w:i/>
            <w:iCs/>
            <w:noProof/>
            <w:webHidden/>
          </w:rPr>
          <w:t>34</w:t>
        </w:r>
        <w:r w:rsidR="00E517A7" w:rsidRPr="00E517A7">
          <w:rPr>
            <w:i/>
            <w:iCs/>
            <w:noProof/>
            <w:webHidden/>
          </w:rPr>
          <w:fldChar w:fldCharType="end"/>
        </w:r>
      </w:hyperlink>
    </w:p>
    <w:p w14:paraId="1A176E8D" w14:textId="314D0A2C" w:rsidR="00E517A7" w:rsidRPr="00E517A7" w:rsidRDefault="0055231C">
      <w:pPr>
        <w:pStyle w:val="TableofFigures"/>
        <w:tabs>
          <w:tab w:val="right" w:leader="dot" w:pos="9350"/>
        </w:tabs>
        <w:rPr>
          <w:i/>
          <w:iCs/>
          <w:noProof/>
        </w:rPr>
      </w:pPr>
      <w:hyperlink w:anchor="_Toc78604276" w:history="1">
        <w:r w:rsidR="00E517A7" w:rsidRPr="00E517A7">
          <w:rPr>
            <w:rStyle w:val="Hyperlink"/>
            <w:b/>
            <w:bCs/>
            <w:i/>
            <w:iCs/>
            <w:noProof/>
            <w:lang w:val="el-GR"/>
          </w:rPr>
          <w:t xml:space="preserve">Εικόνα 29: Συνάρτηση </w:t>
        </w:r>
        <w:r w:rsidR="00E517A7" w:rsidRPr="00E517A7">
          <w:rPr>
            <w:rStyle w:val="Hyperlink"/>
            <w:b/>
            <w:bCs/>
            <w:i/>
            <w:iCs/>
            <w:noProof/>
          </w:rPr>
          <w:t>main</w:t>
        </w:r>
        <w:r w:rsidR="00E517A7" w:rsidRPr="00E517A7">
          <w:rPr>
            <w:rStyle w:val="Hyperlink"/>
            <w:b/>
            <w:bCs/>
            <w:i/>
            <w:iCs/>
            <w:noProof/>
            <w:lang w:val="el-GR"/>
          </w:rPr>
          <w:t xml:space="preserve"> του προγράμματος - </w:t>
        </w:r>
        <w:r w:rsidR="00E517A7" w:rsidRPr="00E517A7">
          <w:rPr>
            <w:rStyle w:val="Hyperlink"/>
            <w:b/>
            <w:bCs/>
            <w:i/>
            <w:iCs/>
            <w:noProof/>
          </w:rPr>
          <w:t>Twitter</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_Toc78604276 \h </w:instrText>
        </w:r>
        <w:r w:rsidR="00E517A7" w:rsidRPr="00E517A7">
          <w:rPr>
            <w:i/>
            <w:iCs/>
            <w:noProof/>
            <w:webHidden/>
          </w:rPr>
        </w:r>
        <w:r w:rsidR="00E517A7" w:rsidRPr="00E517A7">
          <w:rPr>
            <w:i/>
            <w:iCs/>
            <w:noProof/>
            <w:webHidden/>
          </w:rPr>
          <w:fldChar w:fldCharType="separate"/>
        </w:r>
        <w:r w:rsidR="00E517A7" w:rsidRPr="00E517A7">
          <w:rPr>
            <w:i/>
            <w:iCs/>
            <w:noProof/>
            <w:webHidden/>
          </w:rPr>
          <w:t>35</w:t>
        </w:r>
        <w:r w:rsidR="00E517A7" w:rsidRPr="00E517A7">
          <w:rPr>
            <w:i/>
            <w:iCs/>
            <w:noProof/>
            <w:webHidden/>
          </w:rPr>
          <w:fldChar w:fldCharType="end"/>
        </w:r>
      </w:hyperlink>
    </w:p>
    <w:p w14:paraId="0FF8CA2D" w14:textId="74CE7E97" w:rsidR="00E517A7" w:rsidRPr="00E517A7" w:rsidRDefault="0055231C">
      <w:pPr>
        <w:pStyle w:val="TableofFigures"/>
        <w:tabs>
          <w:tab w:val="right" w:leader="dot" w:pos="9350"/>
        </w:tabs>
        <w:rPr>
          <w:i/>
          <w:iCs/>
          <w:noProof/>
        </w:rPr>
      </w:pPr>
      <w:hyperlink w:anchor="_Toc78604277" w:history="1">
        <w:r w:rsidR="00E517A7" w:rsidRPr="00E517A7">
          <w:rPr>
            <w:rStyle w:val="Hyperlink"/>
            <w:b/>
            <w:bCs/>
            <w:i/>
            <w:iCs/>
            <w:noProof/>
            <w:lang w:val="el-GR"/>
          </w:rPr>
          <w:t>Εικόνα 30: Συναρτήσεις σύνδεσης βάσης δεδομένων</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_Toc78604277 \h </w:instrText>
        </w:r>
        <w:r w:rsidR="00E517A7" w:rsidRPr="00E517A7">
          <w:rPr>
            <w:i/>
            <w:iCs/>
            <w:noProof/>
            <w:webHidden/>
          </w:rPr>
        </w:r>
        <w:r w:rsidR="00E517A7" w:rsidRPr="00E517A7">
          <w:rPr>
            <w:i/>
            <w:iCs/>
            <w:noProof/>
            <w:webHidden/>
          </w:rPr>
          <w:fldChar w:fldCharType="separate"/>
        </w:r>
        <w:r w:rsidR="00E517A7" w:rsidRPr="00E517A7">
          <w:rPr>
            <w:i/>
            <w:iCs/>
            <w:noProof/>
            <w:webHidden/>
          </w:rPr>
          <w:t>35</w:t>
        </w:r>
        <w:r w:rsidR="00E517A7" w:rsidRPr="00E517A7">
          <w:rPr>
            <w:i/>
            <w:iCs/>
            <w:noProof/>
            <w:webHidden/>
          </w:rPr>
          <w:fldChar w:fldCharType="end"/>
        </w:r>
      </w:hyperlink>
    </w:p>
    <w:p w14:paraId="5670E79A" w14:textId="0BE2B23B" w:rsidR="00E517A7" w:rsidRPr="00E517A7" w:rsidRDefault="0055231C">
      <w:pPr>
        <w:pStyle w:val="TableofFigures"/>
        <w:tabs>
          <w:tab w:val="right" w:leader="dot" w:pos="9350"/>
        </w:tabs>
        <w:rPr>
          <w:i/>
          <w:iCs/>
          <w:noProof/>
        </w:rPr>
      </w:pPr>
      <w:hyperlink w:anchor="_Toc78604278" w:history="1">
        <w:r w:rsidR="00E517A7" w:rsidRPr="00E517A7">
          <w:rPr>
            <w:rStyle w:val="Hyperlink"/>
            <w:b/>
            <w:bCs/>
            <w:i/>
            <w:iCs/>
            <w:noProof/>
            <w:lang w:val="el-GR"/>
          </w:rPr>
          <w:t xml:space="preserve">Εικόνα </w:t>
        </w:r>
        <w:r w:rsidR="00E517A7" w:rsidRPr="00E517A7">
          <w:rPr>
            <w:rStyle w:val="Hyperlink"/>
            <w:b/>
            <w:bCs/>
            <w:i/>
            <w:iCs/>
            <w:noProof/>
          </w:rPr>
          <w:t>31</w:t>
        </w:r>
        <w:r w:rsidR="00E517A7" w:rsidRPr="00E517A7">
          <w:rPr>
            <w:rStyle w:val="Hyperlink"/>
            <w:b/>
            <w:bCs/>
            <w:i/>
            <w:iCs/>
            <w:noProof/>
            <w:lang w:val="el-GR"/>
          </w:rPr>
          <w:t>:</w:t>
        </w:r>
        <w:r w:rsidR="00E517A7" w:rsidRPr="00E517A7">
          <w:rPr>
            <w:rStyle w:val="Hyperlink"/>
            <w:b/>
            <w:bCs/>
            <w:i/>
            <w:iCs/>
            <w:noProof/>
          </w:rPr>
          <w:t xml:space="preserve"> Twitter</w:t>
        </w:r>
        <w:r w:rsidR="00E517A7" w:rsidRPr="00E517A7">
          <w:rPr>
            <w:rStyle w:val="Hyperlink"/>
            <w:b/>
            <w:bCs/>
            <w:i/>
            <w:iCs/>
            <w:noProof/>
            <w:lang w:val="el-GR"/>
          </w:rPr>
          <w:t xml:space="preserve"> </w:t>
        </w:r>
        <w:r w:rsidR="00E517A7" w:rsidRPr="00E517A7">
          <w:rPr>
            <w:rStyle w:val="Hyperlink"/>
            <w:b/>
            <w:bCs/>
            <w:i/>
            <w:iCs/>
            <w:noProof/>
          </w:rPr>
          <w:t>API</w:t>
        </w:r>
        <w:r w:rsidR="00E517A7" w:rsidRPr="00E517A7">
          <w:rPr>
            <w:rStyle w:val="Hyperlink"/>
            <w:b/>
            <w:bCs/>
            <w:i/>
            <w:iCs/>
            <w:noProof/>
            <w:lang w:val="el-GR"/>
          </w:rPr>
          <w:t xml:space="preserve"> </w:t>
        </w:r>
        <w:r w:rsidR="00E517A7" w:rsidRPr="00E517A7">
          <w:rPr>
            <w:rStyle w:val="Hyperlink"/>
            <w:b/>
            <w:bCs/>
            <w:i/>
            <w:iCs/>
            <w:noProof/>
          </w:rPr>
          <w:t>Authorization</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_Toc78604278 \h </w:instrText>
        </w:r>
        <w:r w:rsidR="00E517A7" w:rsidRPr="00E517A7">
          <w:rPr>
            <w:i/>
            <w:iCs/>
            <w:noProof/>
            <w:webHidden/>
          </w:rPr>
        </w:r>
        <w:r w:rsidR="00E517A7" w:rsidRPr="00E517A7">
          <w:rPr>
            <w:i/>
            <w:iCs/>
            <w:noProof/>
            <w:webHidden/>
          </w:rPr>
          <w:fldChar w:fldCharType="separate"/>
        </w:r>
        <w:r w:rsidR="00E517A7" w:rsidRPr="00E517A7">
          <w:rPr>
            <w:i/>
            <w:iCs/>
            <w:noProof/>
            <w:webHidden/>
          </w:rPr>
          <w:t>36</w:t>
        </w:r>
        <w:r w:rsidR="00E517A7" w:rsidRPr="00E517A7">
          <w:rPr>
            <w:i/>
            <w:iCs/>
            <w:noProof/>
            <w:webHidden/>
          </w:rPr>
          <w:fldChar w:fldCharType="end"/>
        </w:r>
      </w:hyperlink>
    </w:p>
    <w:p w14:paraId="4471F52F" w14:textId="2F77E9EE" w:rsidR="00E517A7" w:rsidRPr="00E517A7" w:rsidRDefault="009E3824">
      <w:pPr>
        <w:pStyle w:val="TableofFigures"/>
        <w:tabs>
          <w:tab w:val="right" w:leader="dot" w:pos="9350"/>
        </w:tabs>
        <w:rPr>
          <w:i/>
          <w:iCs/>
          <w:noProof/>
        </w:rPr>
      </w:pPr>
      <w:r>
        <w:fldChar w:fldCharType="begin"/>
      </w:r>
      <w:r>
        <w:instrText xml:space="preserve"> HYPERLINK \l "_Toc78604279" </w:instrText>
      </w:r>
      <w:r>
        <w:fldChar w:fldCharType="separate"/>
      </w:r>
      <w:r w:rsidR="00E517A7" w:rsidRPr="00E517A7">
        <w:rPr>
          <w:rStyle w:val="Hyperlink"/>
          <w:b/>
          <w:bCs/>
          <w:i/>
          <w:iCs/>
          <w:noProof/>
          <w:lang w:val="el-GR"/>
        </w:rPr>
        <w:t xml:space="preserve">Εικόνα 32: </w:t>
      </w:r>
      <w:r w:rsidR="00E517A7" w:rsidRPr="00E517A7">
        <w:rPr>
          <w:rStyle w:val="Hyperlink"/>
          <w:b/>
          <w:bCs/>
          <w:i/>
          <w:iCs/>
          <w:noProof/>
        </w:rPr>
        <w:t>Twitter</w:t>
      </w:r>
      <w:r w:rsidR="00E517A7" w:rsidRPr="00E517A7">
        <w:rPr>
          <w:rStyle w:val="Hyperlink"/>
          <w:b/>
          <w:bCs/>
          <w:i/>
          <w:iCs/>
          <w:noProof/>
          <w:lang w:val="el-GR"/>
        </w:rPr>
        <w:t>_</w:t>
      </w:r>
      <w:r w:rsidR="00E517A7" w:rsidRPr="00E517A7">
        <w:rPr>
          <w:rStyle w:val="Hyperlink"/>
          <w:b/>
          <w:bCs/>
          <w:i/>
          <w:iCs/>
          <w:noProof/>
        </w:rPr>
        <w:t>fetch</w:t>
      </w:r>
      <w:r w:rsidR="00E517A7" w:rsidRPr="00E517A7">
        <w:rPr>
          <w:rStyle w:val="Hyperlink"/>
          <w:b/>
          <w:bCs/>
          <w:i/>
          <w:iCs/>
          <w:noProof/>
          <w:lang w:val="el-GR"/>
        </w:rPr>
        <w:t>_</w:t>
      </w:r>
      <w:r w:rsidR="00E517A7" w:rsidRPr="00E517A7">
        <w:rPr>
          <w:rStyle w:val="Hyperlink"/>
          <w:b/>
          <w:bCs/>
          <w:i/>
          <w:iCs/>
          <w:noProof/>
        </w:rPr>
        <w:t>data</w:t>
      </w:r>
      <w:r w:rsidR="00E517A7" w:rsidRPr="00E517A7">
        <w:rPr>
          <w:rStyle w:val="Hyperlink"/>
          <w:b/>
          <w:bCs/>
          <w:i/>
          <w:iCs/>
          <w:noProof/>
          <w:lang w:val="el-GR"/>
        </w:rPr>
        <w:t xml:space="preserve"> </w:t>
      </w:r>
      <w:del w:id="180" w:author="GEORGILAS STYLIANOS" w:date="2021-08-06T19:38:00Z">
        <w:r w:rsidR="00E517A7" w:rsidRPr="00E517A7" w:rsidDel="004508FB">
          <w:rPr>
            <w:rStyle w:val="Hyperlink"/>
            <w:b/>
            <w:bCs/>
            <w:i/>
            <w:iCs/>
            <w:noProof/>
            <w:lang w:val="el-GR"/>
          </w:rPr>
          <w:delText xml:space="preserve"> </w:delText>
        </w:r>
      </w:del>
      <w:r w:rsidR="00E517A7" w:rsidRPr="00E517A7">
        <w:rPr>
          <w:rStyle w:val="Hyperlink"/>
          <w:b/>
          <w:bCs/>
          <w:i/>
          <w:iCs/>
          <w:noProof/>
          <w:lang w:val="el-GR"/>
        </w:rPr>
        <w:t xml:space="preserve">- </w:t>
      </w:r>
      <w:r w:rsidR="00E517A7" w:rsidRPr="00E517A7">
        <w:rPr>
          <w:rStyle w:val="Hyperlink"/>
          <w:b/>
          <w:bCs/>
          <w:i/>
          <w:iCs/>
          <w:noProof/>
        </w:rPr>
        <w:t>Profiles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_Toc78604279 \h </w:instrText>
      </w:r>
      <w:r w:rsidR="00E517A7" w:rsidRPr="00E517A7">
        <w:rPr>
          <w:i/>
          <w:iCs/>
          <w:noProof/>
          <w:webHidden/>
        </w:rPr>
      </w:r>
      <w:r w:rsidR="00E517A7" w:rsidRPr="00E517A7">
        <w:rPr>
          <w:i/>
          <w:iCs/>
          <w:noProof/>
          <w:webHidden/>
        </w:rPr>
        <w:fldChar w:fldCharType="separate"/>
      </w:r>
      <w:r w:rsidR="00E517A7" w:rsidRPr="00E517A7">
        <w:rPr>
          <w:i/>
          <w:iCs/>
          <w:noProof/>
          <w:webHidden/>
        </w:rPr>
        <w:t>36</w:t>
      </w:r>
      <w:r w:rsidR="00E517A7" w:rsidRPr="00E517A7">
        <w:rPr>
          <w:i/>
          <w:iCs/>
          <w:noProof/>
          <w:webHidden/>
        </w:rPr>
        <w:fldChar w:fldCharType="end"/>
      </w:r>
      <w:r>
        <w:rPr>
          <w:i/>
          <w:iCs/>
          <w:noProof/>
        </w:rPr>
        <w:fldChar w:fldCharType="end"/>
      </w:r>
    </w:p>
    <w:p w14:paraId="62D7D7AD" w14:textId="70935293" w:rsidR="00E517A7" w:rsidRPr="00E517A7" w:rsidRDefault="0055231C">
      <w:pPr>
        <w:pStyle w:val="TableofFigures"/>
        <w:tabs>
          <w:tab w:val="right" w:leader="dot" w:pos="9350"/>
        </w:tabs>
        <w:rPr>
          <w:i/>
          <w:iCs/>
          <w:noProof/>
        </w:rPr>
      </w:pPr>
      <w:hyperlink w:anchor="_Toc78604280" w:history="1">
        <w:r w:rsidR="00E517A7" w:rsidRPr="00E517A7">
          <w:rPr>
            <w:rStyle w:val="Hyperlink"/>
            <w:b/>
            <w:bCs/>
            <w:i/>
            <w:iCs/>
            <w:noProof/>
            <w:lang w:val="el-GR"/>
          </w:rPr>
          <w:t xml:space="preserve">Εικόνα 33: Παράδειγμα </w:t>
        </w:r>
        <w:r w:rsidR="00E517A7" w:rsidRPr="00E517A7">
          <w:rPr>
            <w:rStyle w:val="Hyperlink"/>
            <w:b/>
            <w:bCs/>
            <w:i/>
            <w:iCs/>
            <w:noProof/>
          </w:rPr>
          <w:t>Json</w:t>
        </w:r>
        <w:r w:rsidR="00E517A7" w:rsidRPr="00E517A7">
          <w:rPr>
            <w:rStyle w:val="Hyperlink"/>
            <w:b/>
            <w:bCs/>
            <w:i/>
            <w:iCs/>
            <w:noProof/>
            <w:lang w:val="el-GR"/>
          </w:rPr>
          <w:t xml:space="preserve"> αντικειμένου</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_Toc78604280 \h </w:instrText>
        </w:r>
        <w:r w:rsidR="00E517A7" w:rsidRPr="00E517A7">
          <w:rPr>
            <w:i/>
            <w:iCs/>
            <w:noProof/>
            <w:webHidden/>
          </w:rPr>
        </w:r>
        <w:r w:rsidR="00E517A7" w:rsidRPr="00E517A7">
          <w:rPr>
            <w:i/>
            <w:iCs/>
            <w:noProof/>
            <w:webHidden/>
          </w:rPr>
          <w:fldChar w:fldCharType="separate"/>
        </w:r>
        <w:r w:rsidR="00E517A7" w:rsidRPr="00E517A7">
          <w:rPr>
            <w:i/>
            <w:iCs/>
            <w:noProof/>
            <w:webHidden/>
          </w:rPr>
          <w:t>37</w:t>
        </w:r>
        <w:r w:rsidR="00E517A7" w:rsidRPr="00E517A7">
          <w:rPr>
            <w:i/>
            <w:iCs/>
            <w:noProof/>
            <w:webHidden/>
          </w:rPr>
          <w:fldChar w:fldCharType="end"/>
        </w:r>
      </w:hyperlink>
    </w:p>
    <w:p w14:paraId="0D79EC41" w14:textId="4A6608AC" w:rsidR="00E517A7" w:rsidRPr="00E517A7" w:rsidRDefault="0055231C">
      <w:pPr>
        <w:pStyle w:val="TableofFigures"/>
        <w:tabs>
          <w:tab w:val="right" w:leader="dot" w:pos="9350"/>
        </w:tabs>
        <w:rPr>
          <w:i/>
          <w:iCs/>
          <w:noProof/>
        </w:rPr>
      </w:pPr>
      <w:hyperlink w:anchor="_Toc78604281" w:history="1">
        <w:r w:rsidR="00E517A7" w:rsidRPr="00E517A7">
          <w:rPr>
            <w:rStyle w:val="Hyperlink"/>
            <w:b/>
            <w:bCs/>
            <w:i/>
            <w:iCs/>
            <w:noProof/>
          </w:rPr>
          <w:t>Εικόνα 34: Twitter_fetch_data – Tweets 1</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_Toc78604281 \h </w:instrText>
        </w:r>
        <w:r w:rsidR="00E517A7" w:rsidRPr="00E517A7">
          <w:rPr>
            <w:i/>
            <w:iCs/>
            <w:noProof/>
            <w:webHidden/>
          </w:rPr>
        </w:r>
        <w:r w:rsidR="00E517A7" w:rsidRPr="00E517A7">
          <w:rPr>
            <w:i/>
            <w:iCs/>
            <w:noProof/>
            <w:webHidden/>
          </w:rPr>
          <w:fldChar w:fldCharType="separate"/>
        </w:r>
        <w:r w:rsidR="00E517A7" w:rsidRPr="00E517A7">
          <w:rPr>
            <w:i/>
            <w:iCs/>
            <w:noProof/>
            <w:webHidden/>
          </w:rPr>
          <w:t>37</w:t>
        </w:r>
        <w:r w:rsidR="00E517A7" w:rsidRPr="00E517A7">
          <w:rPr>
            <w:i/>
            <w:iCs/>
            <w:noProof/>
            <w:webHidden/>
          </w:rPr>
          <w:fldChar w:fldCharType="end"/>
        </w:r>
      </w:hyperlink>
    </w:p>
    <w:p w14:paraId="19693C61" w14:textId="5020A464" w:rsidR="00E517A7" w:rsidRPr="00E517A7" w:rsidRDefault="0055231C">
      <w:pPr>
        <w:pStyle w:val="TableofFigures"/>
        <w:tabs>
          <w:tab w:val="right" w:leader="dot" w:pos="9350"/>
        </w:tabs>
        <w:rPr>
          <w:i/>
          <w:iCs/>
          <w:noProof/>
        </w:rPr>
      </w:pPr>
      <w:hyperlink w:anchor="_Toc78604282" w:history="1">
        <w:r w:rsidR="00E517A7" w:rsidRPr="00E517A7">
          <w:rPr>
            <w:rStyle w:val="Hyperlink"/>
            <w:b/>
            <w:bCs/>
            <w:i/>
            <w:iCs/>
            <w:noProof/>
          </w:rPr>
          <w:t>Εικόνα 35: Twitter_fetch_data – User Mentions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_Toc78604282 \h </w:instrText>
        </w:r>
        <w:r w:rsidR="00E517A7" w:rsidRPr="00E517A7">
          <w:rPr>
            <w:i/>
            <w:iCs/>
            <w:noProof/>
            <w:webHidden/>
          </w:rPr>
        </w:r>
        <w:r w:rsidR="00E517A7" w:rsidRPr="00E517A7">
          <w:rPr>
            <w:i/>
            <w:iCs/>
            <w:noProof/>
            <w:webHidden/>
          </w:rPr>
          <w:fldChar w:fldCharType="separate"/>
        </w:r>
        <w:r w:rsidR="00E517A7" w:rsidRPr="00E517A7">
          <w:rPr>
            <w:i/>
            <w:iCs/>
            <w:noProof/>
            <w:webHidden/>
          </w:rPr>
          <w:t>38</w:t>
        </w:r>
        <w:r w:rsidR="00E517A7" w:rsidRPr="00E517A7">
          <w:rPr>
            <w:i/>
            <w:iCs/>
            <w:noProof/>
            <w:webHidden/>
          </w:rPr>
          <w:fldChar w:fldCharType="end"/>
        </w:r>
      </w:hyperlink>
    </w:p>
    <w:p w14:paraId="753E02A4" w14:textId="22199496" w:rsidR="00E517A7" w:rsidRPr="00E517A7" w:rsidRDefault="0055231C">
      <w:pPr>
        <w:pStyle w:val="TableofFigures"/>
        <w:tabs>
          <w:tab w:val="right" w:leader="dot" w:pos="9350"/>
        </w:tabs>
        <w:rPr>
          <w:i/>
          <w:iCs/>
          <w:noProof/>
        </w:rPr>
      </w:pPr>
      <w:hyperlink w:anchor="_Toc78604283" w:history="1">
        <w:r w:rsidR="00E517A7" w:rsidRPr="00E517A7">
          <w:rPr>
            <w:rStyle w:val="Hyperlink"/>
            <w:b/>
            <w:bCs/>
            <w:i/>
            <w:iCs/>
            <w:noProof/>
            <w:lang w:val="el-GR"/>
          </w:rPr>
          <w:t xml:space="preserve">Εικόνα 36: </w:t>
        </w:r>
        <w:r w:rsidR="00E517A7" w:rsidRPr="00E517A7">
          <w:rPr>
            <w:rStyle w:val="Hyperlink"/>
            <w:b/>
            <w:bCs/>
            <w:i/>
            <w:iCs/>
            <w:noProof/>
          </w:rPr>
          <w:t>Twitter</w:t>
        </w:r>
        <w:r w:rsidR="00E517A7" w:rsidRPr="00E517A7">
          <w:rPr>
            <w:rStyle w:val="Hyperlink"/>
            <w:b/>
            <w:bCs/>
            <w:i/>
            <w:iCs/>
            <w:noProof/>
            <w:lang w:val="el-GR"/>
          </w:rPr>
          <w:t>_</w:t>
        </w:r>
        <w:r w:rsidR="00E517A7" w:rsidRPr="00E517A7">
          <w:rPr>
            <w:rStyle w:val="Hyperlink"/>
            <w:b/>
            <w:bCs/>
            <w:i/>
            <w:iCs/>
            <w:noProof/>
          </w:rPr>
          <w:t>fetch</w:t>
        </w:r>
        <w:r w:rsidR="00E517A7" w:rsidRPr="00E517A7">
          <w:rPr>
            <w:rStyle w:val="Hyperlink"/>
            <w:b/>
            <w:bCs/>
            <w:i/>
            <w:iCs/>
            <w:noProof/>
            <w:lang w:val="el-GR"/>
          </w:rPr>
          <w:t>_</w:t>
        </w:r>
        <w:r w:rsidR="00E517A7" w:rsidRPr="00E517A7">
          <w:rPr>
            <w:rStyle w:val="Hyperlink"/>
            <w:b/>
            <w:bCs/>
            <w:i/>
            <w:iCs/>
            <w:noProof/>
          </w:rPr>
          <w:t>data</w:t>
        </w:r>
        <w:r w:rsidR="00E517A7" w:rsidRPr="00E517A7">
          <w:rPr>
            <w:rStyle w:val="Hyperlink"/>
            <w:b/>
            <w:bCs/>
            <w:i/>
            <w:iCs/>
            <w:noProof/>
            <w:lang w:val="el-GR"/>
          </w:rPr>
          <w:t xml:space="preserve"> – </w:t>
        </w:r>
        <w:r w:rsidR="00E517A7" w:rsidRPr="00E517A7">
          <w:rPr>
            <w:rStyle w:val="Hyperlink"/>
            <w:b/>
            <w:bCs/>
            <w:i/>
            <w:iCs/>
            <w:noProof/>
          </w:rPr>
          <w:t>Links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_Toc78604283 \h </w:instrText>
        </w:r>
        <w:r w:rsidR="00E517A7" w:rsidRPr="00E517A7">
          <w:rPr>
            <w:i/>
            <w:iCs/>
            <w:noProof/>
            <w:webHidden/>
          </w:rPr>
        </w:r>
        <w:r w:rsidR="00E517A7" w:rsidRPr="00E517A7">
          <w:rPr>
            <w:i/>
            <w:iCs/>
            <w:noProof/>
            <w:webHidden/>
          </w:rPr>
          <w:fldChar w:fldCharType="separate"/>
        </w:r>
        <w:r w:rsidR="00E517A7" w:rsidRPr="00E517A7">
          <w:rPr>
            <w:i/>
            <w:iCs/>
            <w:noProof/>
            <w:webHidden/>
          </w:rPr>
          <w:t>39</w:t>
        </w:r>
        <w:r w:rsidR="00E517A7" w:rsidRPr="00E517A7">
          <w:rPr>
            <w:i/>
            <w:iCs/>
            <w:noProof/>
            <w:webHidden/>
          </w:rPr>
          <w:fldChar w:fldCharType="end"/>
        </w:r>
      </w:hyperlink>
    </w:p>
    <w:p w14:paraId="66F850A0" w14:textId="0EE62AB2" w:rsidR="00E517A7" w:rsidRPr="00E517A7" w:rsidRDefault="0055231C">
      <w:pPr>
        <w:pStyle w:val="TableofFigures"/>
        <w:tabs>
          <w:tab w:val="right" w:leader="dot" w:pos="9350"/>
        </w:tabs>
        <w:rPr>
          <w:i/>
          <w:iCs/>
          <w:noProof/>
        </w:rPr>
      </w:pPr>
      <w:hyperlink w:anchor="_Toc78604284" w:history="1">
        <w:r w:rsidR="00E517A7" w:rsidRPr="00E517A7">
          <w:rPr>
            <w:rStyle w:val="Hyperlink"/>
            <w:b/>
            <w:bCs/>
            <w:i/>
            <w:iCs/>
            <w:noProof/>
            <w:lang w:val="el-GR"/>
          </w:rPr>
          <w:t xml:space="preserve">Εικόνα 37: </w:t>
        </w:r>
        <w:r w:rsidR="00E517A7" w:rsidRPr="00E517A7">
          <w:rPr>
            <w:rStyle w:val="Hyperlink"/>
            <w:b/>
            <w:bCs/>
            <w:i/>
            <w:iCs/>
            <w:noProof/>
          </w:rPr>
          <w:t>Twitter</w:t>
        </w:r>
        <w:r w:rsidR="00E517A7" w:rsidRPr="00E517A7">
          <w:rPr>
            <w:rStyle w:val="Hyperlink"/>
            <w:b/>
            <w:bCs/>
            <w:i/>
            <w:iCs/>
            <w:noProof/>
            <w:lang w:val="el-GR"/>
          </w:rPr>
          <w:t>_</w:t>
        </w:r>
        <w:r w:rsidR="00E517A7" w:rsidRPr="00E517A7">
          <w:rPr>
            <w:rStyle w:val="Hyperlink"/>
            <w:b/>
            <w:bCs/>
            <w:i/>
            <w:iCs/>
            <w:noProof/>
          </w:rPr>
          <w:t>fetch</w:t>
        </w:r>
        <w:r w:rsidR="00E517A7" w:rsidRPr="00E517A7">
          <w:rPr>
            <w:rStyle w:val="Hyperlink"/>
            <w:b/>
            <w:bCs/>
            <w:i/>
            <w:iCs/>
            <w:noProof/>
            <w:lang w:val="el-GR"/>
          </w:rPr>
          <w:t>_</w:t>
        </w:r>
        <w:r w:rsidR="00E517A7" w:rsidRPr="00E517A7">
          <w:rPr>
            <w:rStyle w:val="Hyperlink"/>
            <w:b/>
            <w:bCs/>
            <w:i/>
            <w:iCs/>
            <w:noProof/>
          </w:rPr>
          <w:t>data</w:t>
        </w:r>
        <w:r w:rsidR="00E517A7" w:rsidRPr="00E517A7">
          <w:rPr>
            <w:rStyle w:val="Hyperlink"/>
            <w:b/>
            <w:bCs/>
            <w:i/>
            <w:iCs/>
            <w:noProof/>
            <w:lang w:val="el-GR"/>
          </w:rPr>
          <w:t xml:space="preserve"> - </w:t>
        </w:r>
        <w:r w:rsidR="00E517A7" w:rsidRPr="00E517A7">
          <w:rPr>
            <w:rStyle w:val="Hyperlink"/>
            <w:b/>
            <w:bCs/>
            <w:i/>
            <w:iCs/>
            <w:noProof/>
          </w:rPr>
          <w:t>Media</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_Toc78604284 \h </w:instrText>
        </w:r>
        <w:r w:rsidR="00E517A7" w:rsidRPr="00E517A7">
          <w:rPr>
            <w:i/>
            <w:iCs/>
            <w:noProof/>
            <w:webHidden/>
          </w:rPr>
        </w:r>
        <w:r w:rsidR="00E517A7" w:rsidRPr="00E517A7">
          <w:rPr>
            <w:i/>
            <w:iCs/>
            <w:noProof/>
            <w:webHidden/>
          </w:rPr>
          <w:fldChar w:fldCharType="separate"/>
        </w:r>
        <w:r w:rsidR="00E517A7" w:rsidRPr="00E517A7">
          <w:rPr>
            <w:i/>
            <w:iCs/>
            <w:noProof/>
            <w:webHidden/>
          </w:rPr>
          <w:t>39</w:t>
        </w:r>
        <w:r w:rsidR="00E517A7" w:rsidRPr="00E517A7">
          <w:rPr>
            <w:i/>
            <w:iCs/>
            <w:noProof/>
            <w:webHidden/>
          </w:rPr>
          <w:fldChar w:fldCharType="end"/>
        </w:r>
      </w:hyperlink>
    </w:p>
    <w:p w14:paraId="5F39FE7D" w14:textId="74A38F4B" w:rsidR="00E517A7" w:rsidRPr="00E517A7" w:rsidRDefault="0055231C">
      <w:pPr>
        <w:pStyle w:val="TableofFigures"/>
        <w:tabs>
          <w:tab w:val="right" w:leader="dot" w:pos="9350"/>
        </w:tabs>
        <w:rPr>
          <w:i/>
          <w:iCs/>
          <w:noProof/>
        </w:rPr>
      </w:pPr>
      <w:hyperlink w:anchor="_Toc78604285" w:history="1">
        <w:r w:rsidR="00E517A7" w:rsidRPr="00E517A7">
          <w:rPr>
            <w:rStyle w:val="Hyperlink"/>
            <w:b/>
            <w:bCs/>
            <w:i/>
            <w:iCs/>
            <w:noProof/>
            <w:lang w:val="el-GR"/>
          </w:rPr>
          <w:t>Εικόνα</w:t>
        </w:r>
        <w:r w:rsidR="00E517A7" w:rsidRPr="00E517A7">
          <w:rPr>
            <w:rStyle w:val="Hyperlink"/>
            <w:b/>
            <w:bCs/>
            <w:i/>
            <w:iCs/>
            <w:noProof/>
          </w:rPr>
          <w:t xml:space="preserve"> 38: Twitter_fetch_data – Hashtags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_Toc78604285 \h </w:instrText>
        </w:r>
        <w:r w:rsidR="00E517A7" w:rsidRPr="00E517A7">
          <w:rPr>
            <w:i/>
            <w:iCs/>
            <w:noProof/>
            <w:webHidden/>
          </w:rPr>
        </w:r>
        <w:r w:rsidR="00E517A7" w:rsidRPr="00E517A7">
          <w:rPr>
            <w:i/>
            <w:iCs/>
            <w:noProof/>
            <w:webHidden/>
          </w:rPr>
          <w:fldChar w:fldCharType="separate"/>
        </w:r>
        <w:r w:rsidR="00E517A7" w:rsidRPr="00E517A7">
          <w:rPr>
            <w:i/>
            <w:iCs/>
            <w:noProof/>
            <w:webHidden/>
          </w:rPr>
          <w:t>40</w:t>
        </w:r>
        <w:r w:rsidR="00E517A7" w:rsidRPr="00E517A7">
          <w:rPr>
            <w:i/>
            <w:iCs/>
            <w:noProof/>
            <w:webHidden/>
          </w:rPr>
          <w:fldChar w:fldCharType="end"/>
        </w:r>
      </w:hyperlink>
    </w:p>
    <w:p w14:paraId="4EE4DE9F" w14:textId="0542B659" w:rsidR="00E517A7" w:rsidRPr="00E517A7" w:rsidRDefault="0055231C">
      <w:pPr>
        <w:pStyle w:val="TableofFigures"/>
        <w:tabs>
          <w:tab w:val="right" w:leader="dot" w:pos="9350"/>
        </w:tabs>
        <w:rPr>
          <w:i/>
          <w:iCs/>
          <w:noProof/>
        </w:rPr>
      </w:pPr>
      <w:hyperlink w:anchor="_Toc78604286" w:history="1">
        <w:r w:rsidR="00E517A7" w:rsidRPr="00E517A7">
          <w:rPr>
            <w:rStyle w:val="Hyperlink"/>
            <w:b/>
            <w:bCs/>
            <w:i/>
            <w:iCs/>
            <w:noProof/>
            <w:lang w:val="el-GR"/>
          </w:rPr>
          <w:t xml:space="preserve">Εικόνα 39: Διάγραμμα ροής για το </w:t>
        </w:r>
        <w:r w:rsidR="00E517A7" w:rsidRPr="00E517A7">
          <w:rPr>
            <w:rStyle w:val="Hyperlink"/>
            <w:b/>
            <w:bCs/>
            <w:i/>
            <w:iCs/>
            <w:noProof/>
          </w:rPr>
          <w:t>Facebook</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_Toc78604286 \h </w:instrText>
        </w:r>
        <w:r w:rsidR="00E517A7" w:rsidRPr="00E517A7">
          <w:rPr>
            <w:i/>
            <w:iCs/>
            <w:noProof/>
            <w:webHidden/>
          </w:rPr>
        </w:r>
        <w:r w:rsidR="00E517A7" w:rsidRPr="00E517A7">
          <w:rPr>
            <w:i/>
            <w:iCs/>
            <w:noProof/>
            <w:webHidden/>
          </w:rPr>
          <w:fldChar w:fldCharType="separate"/>
        </w:r>
        <w:r w:rsidR="00E517A7" w:rsidRPr="00E517A7">
          <w:rPr>
            <w:i/>
            <w:iCs/>
            <w:noProof/>
            <w:webHidden/>
          </w:rPr>
          <w:t>41</w:t>
        </w:r>
        <w:r w:rsidR="00E517A7" w:rsidRPr="00E517A7">
          <w:rPr>
            <w:i/>
            <w:iCs/>
            <w:noProof/>
            <w:webHidden/>
          </w:rPr>
          <w:fldChar w:fldCharType="end"/>
        </w:r>
      </w:hyperlink>
    </w:p>
    <w:p w14:paraId="3D3D521A" w14:textId="5F95854F" w:rsidR="00E517A7" w:rsidRPr="00E517A7" w:rsidRDefault="0055231C">
      <w:pPr>
        <w:pStyle w:val="TableofFigures"/>
        <w:tabs>
          <w:tab w:val="right" w:leader="dot" w:pos="9350"/>
        </w:tabs>
        <w:rPr>
          <w:i/>
          <w:iCs/>
          <w:noProof/>
        </w:rPr>
      </w:pPr>
      <w:hyperlink w:anchor="_Toc78604287" w:history="1">
        <w:r w:rsidR="00E517A7" w:rsidRPr="00E517A7">
          <w:rPr>
            <w:rStyle w:val="Hyperlink"/>
            <w:b/>
            <w:bCs/>
            <w:i/>
            <w:iCs/>
            <w:noProof/>
            <w:lang w:val="el-GR"/>
          </w:rPr>
          <w:t xml:space="preserve">Εικόνα 40: Συνάρτηση </w:t>
        </w:r>
        <w:r w:rsidR="00E517A7" w:rsidRPr="00E517A7">
          <w:rPr>
            <w:rStyle w:val="Hyperlink"/>
            <w:b/>
            <w:bCs/>
            <w:i/>
            <w:iCs/>
            <w:noProof/>
          </w:rPr>
          <w:t>main</w:t>
        </w:r>
        <w:r w:rsidR="00E517A7" w:rsidRPr="00E517A7">
          <w:rPr>
            <w:rStyle w:val="Hyperlink"/>
            <w:b/>
            <w:bCs/>
            <w:i/>
            <w:iCs/>
            <w:noProof/>
            <w:lang w:val="el-GR"/>
          </w:rPr>
          <w:t xml:space="preserve"> του προγράμματος – </w:t>
        </w:r>
        <w:r w:rsidR="00E517A7" w:rsidRPr="00E517A7">
          <w:rPr>
            <w:rStyle w:val="Hyperlink"/>
            <w:b/>
            <w:bCs/>
            <w:i/>
            <w:iCs/>
            <w:noProof/>
          </w:rPr>
          <w:t>Facebook</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_Toc78604287 \h </w:instrText>
        </w:r>
        <w:r w:rsidR="00E517A7" w:rsidRPr="00E517A7">
          <w:rPr>
            <w:i/>
            <w:iCs/>
            <w:noProof/>
            <w:webHidden/>
          </w:rPr>
        </w:r>
        <w:r w:rsidR="00E517A7" w:rsidRPr="00E517A7">
          <w:rPr>
            <w:i/>
            <w:iCs/>
            <w:noProof/>
            <w:webHidden/>
          </w:rPr>
          <w:fldChar w:fldCharType="separate"/>
        </w:r>
        <w:r w:rsidR="00E517A7" w:rsidRPr="00E517A7">
          <w:rPr>
            <w:i/>
            <w:iCs/>
            <w:noProof/>
            <w:webHidden/>
          </w:rPr>
          <w:t>42</w:t>
        </w:r>
        <w:r w:rsidR="00E517A7" w:rsidRPr="00E517A7">
          <w:rPr>
            <w:i/>
            <w:iCs/>
            <w:noProof/>
            <w:webHidden/>
          </w:rPr>
          <w:fldChar w:fldCharType="end"/>
        </w:r>
      </w:hyperlink>
    </w:p>
    <w:p w14:paraId="74838F33" w14:textId="2CA0E2C1" w:rsidR="00E517A7" w:rsidRPr="00E517A7" w:rsidRDefault="0055231C">
      <w:pPr>
        <w:pStyle w:val="TableofFigures"/>
        <w:tabs>
          <w:tab w:val="right" w:leader="dot" w:pos="9350"/>
        </w:tabs>
        <w:rPr>
          <w:i/>
          <w:iCs/>
          <w:noProof/>
        </w:rPr>
      </w:pPr>
      <w:hyperlink w:anchor="_Toc78604288" w:history="1">
        <w:r w:rsidR="00E517A7" w:rsidRPr="00E517A7">
          <w:rPr>
            <w:rStyle w:val="Hyperlink"/>
            <w:b/>
            <w:bCs/>
            <w:i/>
            <w:iCs/>
            <w:noProof/>
            <w:lang w:val="el-GR"/>
          </w:rPr>
          <w:t xml:space="preserve">Εικόνα 41: Συνάρτηση </w:t>
        </w:r>
        <w:r w:rsidR="00E517A7" w:rsidRPr="00E517A7">
          <w:rPr>
            <w:rStyle w:val="Hyperlink"/>
            <w:b/>
            <w:bCs/>
            <w:i/>
            <w:iCs/>
            <w:noProof/>
          </w:rPr>
          <w:t>fb</w:t>
        </w:r>
        <w:r w:rsidR="00E517A7" w:rsidRPr="00E517A7">
          <w:rPr>
            <w:rStyle w:val="Hyperlink"/>
            <w:b/>
            <w:bCs/>
            <w:i/>
            <w:iCs/>
            <w:noProof/>
            <w:lang w:val="el-GR"/>
          </w:rPr>
          <w:t>_</w:t>
        </w:r>
        <w:r w:rsidR="00E517A7" w:rsidRPr="00E517A7">
          <w:rPr>
            <w:rStyle w:val="Hyperlink"/>
            <w:b/>
            <w:bCs/>
            <w:i/>
            <w:iCs/>
            <w:noProof/>
          </w:rPr>
          <w:t>scraper</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_Toc78604288 \h </w:instrText>
        </w:r>
        <w:r w:rsidR="00E517A7" w:rsidRPr="00E517A7">
          <w:rPr>
            <w:i/>
            <w:iCs/>
            <w:noProof/>
            <w:webHidden/>
          </w:rPr>
        </w:r>
        <w:r w:rsidR="00E517A7" w:rsidRPr="00E517A7">
          <w:rPr>
            <w:i/>
            <w:iCs/>
            <w:noProof/>
            <w:webHidden/>
          </w:rPr>
          <w:fldChar w:fldCharType="separate"/>
        </w:r>
        <w:r w:rsidR="00E517A7" w:rsidRPr="00E517A7">
          <w:rPr>
            <w:i/>
            <w:iCs/>
            <w:noProof/>
            <w:webHidden/>
          </w:rPr>
          <w:t>43</w:t>
        </w:r>
        <w:r w:rsidR="00E517A7" w:rsidRPr="00E517A7">
          <w:rPr>
            <w:i/>
            <w:iCs/>
            <w:noProof/>
            <w:webHidden/>
          </w:rPr>
          <w:fldChar w:fldCharType="end"/>
        </w:r>
      </w:hyperlink>
    </w:p>
    <w:p w14:paraId="76199CF9" w14:textId="55C977CE" w:rsidR="00E517A7" w:rsidRPr="00E517A7" w:rsidRDefault="0055231C">
      <w:pPr>
        <w:pStyle w:val="TableofFigures"/>
        <w:tabs>
          <w:tab w:val="right" w:leader="dot" w:pos="9350"/>
        </w:tabs>
        <w:rPr>
          <w:i/>
          <w:iCs/>
          <w:noProof/>
        </w:rPr>
      </w:pPr>
      <w:hyperlink w:anchor="_Toc78604289" w:history="1">
        <w:r w:rsidR="00E517A7" w:rsidRPr="00E517A7">
          <w:rPr>
            <w:rStyle w:val="Hyperlink"/>
            <w:b/>
            <w:bCs/>
            <w:i/>
            <w:iCs/>
            <w:noProof/>
            <w:lang w:val="el-GR"/>
          </w:rPr>
          <w:t xml:space="preserve">Εικόνα </w:t>
        </w:r>
        <w:r w:rsidR="00E517A7" w:rsidRPr="00E517A7">
          <w:rPr>
            <w:rStyle w:val="Hyperlink"/>
            <w:b/>
            <w:bCs/>
            <w:i/>
            <w:iCs/>
            <w:noProof/>
          </w:rPr>
          <w:t>42</w:t>
        </w:r>
        <w:r w:rsidR="00E517A7" w:rsidRPr="00E517A7">
          <w:rPr>
            <w:rStyle w:val="Hyperlink"/>
            <w:b/>
            <w:bCs/>
            <w:i/>
            <w:iCs/>
            <w:noProof/>
            <w:lang w:val="el-GR"/>
          </w:rPr>
          <w:t>:</w:t>
        </w:r>
        <w:r w:rsidR="00E517A7" w:rsidRPr="00E517A7">
          <w:rPr>
            <w:rStyle w:val="Hyperlink"/>
            <w:b/>
            <w:bCs/>
            <w:i/>
            <w:iCs/>
            <w:noProof/>
          </w:rPr>
          <w:t xml:space="preserve"> Facebook</w:t>
        </w:r>
        <w:r w:rsidR="00E517A7" w:rsidRPr="00E517A7">
          <w:rPr>
            <w:rStyle w:val="Hyperlink"/>
            <w:b/>
            <w:bCs/>
            <w:i/>
            <w:iCs/>
            <w:noProof/>
            <w:lang w:val="el-GR"/>
          </w:rPr>
          <w:t xml:space="preserve"> </w:t>
        </w:r>
        <w:r w:rsidR="00E517A7" w:rsidRPr="00E517A7">
          <w:rPr>
            <w:rStyle w:val="Hyperlink"/>
            <w:b/>
            <w:bCs/>
            <w:i/>
            <w:iCs/>
            <w:noProof/>
          </w:rPr>
          <w:t>JSON</w:t>
        </w:r>
        <w:r w:rsidR="00E517A7" w:rsidRPr="00E517A7">
          <w:rPr>
            <w:rStyle w:val="Hyperlink"/>
            <w:b/>
            <w:bCs/>
            <w:i/>
            <w:iCs/>
            <w:noProof/>
            <w:lang w:val="el-GR"/>
          </w:rPr>
          <w:t xml:space="preserve"> αντικείμενο</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_Toc78604289 \h </w:instrText>
        </w:r>
        <w:r w:rsidR="00E517A7" w:rsidRPr="00E517A7">
          <w:rPr>
            <w:i/>
            <w:iCs/>
            <w:noProof/>
            <w:webHidden/>
          </w:rPr>
        </w:r>
        <w:r w:rsidR="00E517A7" w:rsidRPr="00E517A7">
          <w:rPr>
            <w:i/>
            <w:iCs/>
            <w:noProof/>
            <w:webHidden/>
          </w:rPr>
          <w:fldChar w:fldCharType="separate"/>
        </w:r>
        <w:r w:rsidR="00E517A7" w:rsidRPr="00E517A7">
          <w:rPr>
            <w:i/>
            <w:iCs/>
            <w:noProof/>
            <w:webHidden/>
          </w:rPr>
          <w:t>43</w:t>
        </w:r>
        <w:r w:rsidR="00E517A7" w:rsidRPr="00E517A7">
          <w:rPr>
            <w:i/>
            <w:iCs/>
            <w:noProof/>
            <w:webHidden/>
          </w:rPr>
          <w:fldChar w:fldCharType="end"/>
        </w:r>
      </w:hyperlink>
    </w:p>
    <w:p w14:paraId="4FA7E9A0" w14:textId="568C84AF" w:rsidR="00E517A7" w:rsidRPr="00E517A7" w:rsidRDefault="0055231C">
      <w:pPr>
        <w:pStyle w:val="TableofFigures"/>
        <w:tabs>
          <w:tab w:val="right" w:leader="dot" w:pos="9350"/>
        </w:tabs>
        <w:rPr>
          <w:i/>
          <w:iCs/>
          <w:noProof/>
        </w:rPr>
      </w:pPr>
      <w:hyperlink w:anchor="_Toc78604290" w:history="1">
        <w:r w:rsidR="00E517A7" w:rsidRPr="00E517A7">
          <w:rPr>
            <w:rStyle w:val="Hyperlink"/>
            <w:b/>
            <w:bCs/>
            <w:i/>
            <w:iCs/>
            <w:noProof/>
            <w:lang w:val="el-GR"/>
          </w:rPr>
          <w:t xml:space="preserve">Εικόνα 43: </w:t>
        </w:r>
        <w:r w:rsidR="00E517A7" w:rsidRPr="00E517A7">
          <w:rPr>
            <w:rStyle w:val="Hyperlink"/>
            <w:b/>
            <w:bCs/>
            <w:i/>
            <w:iCs/>
            <w:noProof/>
          </w:rPr>
          <w:t>RecordFbValuesToDB</w:t>
        </w:r>
        <w:r w:rsidR="00E517A7" w:rsidRPr="00E517A7">
          <w:rPr>
            <w:rStyle w:val="Hyperlink"/>
            <w:b/>
            <w:bCs/>
            <w:i/>
            <w:iCs/>
            <w:noProof/>
            <w:lang w:val="el-GR"/>
          </w:rPr>
          <w:t xml:space="preserve"> - </w:t>
        </w:r>
        <w:r w:rsidR="00E517A7" w:rsidRPr="00E517A7">
          <w:rPr>
            <w:rStyle w:val="Hyperlink"/>
            <w:b/>
            <w:bCs/>
            <w:i/>
            <w:iCs/>
            <w:noProof/>
          </w:rPr>
          <w:t>Users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_Toc78604290 \h </w:instrText>
        </w:r>
        <w:r w:rsidR="00E517A7" w:rsidRPr="00E517A7">
          <w:rPr>
            <w:i/>
            <w:iCs/>
            <w:noProof/>
            <w:webHidden/>
          </w:rPr>
        </w:r>
        <w:r w:rsidR="00E517A7" w:rsidRPr="00E517A7">
          <w:rPr>
            <w:i/>
            <w:iCs/>
            <w:noProof/>
            <w:webHidden/>
          </w:rPr>
          <w:fldChar w:fldCharType="separate"/>
        </w:r>
        <w:r w:rsidR="00E517A7" w:rsidRPr="00E517A7">
          <w:rPr>
            <w:i/>
            <w:iCs/>
            <w:noProof/>
            <w:webHidden/>
          </w:rPr>
          <w:t>44</w:t>
        </w:r>
        <w:r w:rsidR="00E517A7" w:rsidRPr="00E517A7">
          <w:rPr>
            <w:i/>
            <w:iCs/>
            <w:noProof/>
            <w:webHidden/>
          </w:rPr>
          <w:fldChar w:fldCharType="end"/>
        </w:r>
      </w:hyperlink>
    </w:p>
    <w:p w14:paraId="77BA91FD" w14:textId="62EEAE00" w:rsidR="00E517A7" w:rsidRPr="00E517A7" w:rsidRDefault="0055231C">
      <w:pPr>
        <w:pStyle w:val="TableofFigures"/>
        <w:tabs>
          <w:tab w:val="right" w:leader="dot" w:pos="9350"/>
        </w:tabs>
        <w:rPr>
          <w:i/>
          <w:iCs/>
          <w:noProof/>
        </w:rPr>
      </w:pPr>
      <w:hyperlink w:anchor="_Toc78604291" w:history="1">
        <w:r w:rsidR="00E517A7" w:rsidRPr="00E517A7">
          <w:rPr>
            <w:rStyle w:val="Hyperlink"/>
            <w:b/>
            <w:bCs/>
            <w:i/>
            <w:iCs/>
            <w:noProof/>
            <w:lang w:val="el-GR"/>
          </w:rPr>
          <w:t xml:space="preserve">Εικόνα 44: </w:t>
        </w:r>
        <w:r w:rsidR="00E517A7" w:rsidRPr="00E517A7">
          <w:rPr>
            <w:rStyle w:val="Hyperlink"/>
            <w:b/>
            <w:bCs/>
            <w:i/>
            <w:iCs/>
            <w:noProof/>
          </w:rPr>
          <w:t>RecordFbValuesToDB</w:t>
        </w:r>
        <w:r w:rsidR="00E517A7" w:rsidRPr="00E517A7">
          <w:rPr>
            <w:rStyle w:val="Hyperlink"/>
            <w:b/>
            <w:bCs/>
            <w:i/>
            <w:iCs/>
            <w:noProof/>
            <w:lang w:val="el-GR"/>
          </w:rPr>
          <w:t xml:space="preserve"> – </w:t>
        </w:r>
        <w:r w:rsidR="00E517A7" w:rsidRPr="00E517A7">
          <w:rPr>
            <w:rStyle w:val="Hyperlink"/>
            <w:b/>
            <w:bCs/>
            <w:i/>
            <w:iCs/>
            <w:noProof/>
          </w:rPr>
          <w:t>Posts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_Toc78604291 \h </w:instrText>
        </w:r>
        <w:r w:rsidR="00E517A7" w:rsidRPr="00E517A7">
          <w:rPr>
            <w:i/>
            <w:iCs/>
            <w:noProof/>
            <w:webHidden/>
          </w:rPr>
        </w:r>
        <w:r w:rsidR="00E517A7" w:rsidRPr="00E517A7">
          <w:rPr>
            <w:i/>
            <w:iCs/>
            <w:noProof/>
            <w:webHidden/>
          </w:rPr>
          <w:fldChar w:fldCharType="separate"/>
        </w:r>
        <w:r w:rsidR="00E517A7" w:rsidRPr="00E517A7">
          <w:rPr>
            <w:i/>
            <w:iCs/>
            <w:noProof/>
            <w:webHidden/>
          </w:rPr>
          <w:t>45</w:t>
        </w:r>
        <w:r w:rsidR="00E517A7" w:rsidRPr="00E517A7">
          <w:rPr>
            <w:i/>
            <w:iCs/>
            <w:noProof/>
            <w:webHidden/>
          </w:rPr>
          <w:fldChar w:fldCharType="end"/>
        </w:r>
      </w:hyperlink>
    </w:p>
    <w:p w14:paraId="4B7F8235" w14:textId="01526ED9" w:rsidR="00E517A7" w:rsidRPr="00E517A7" w:rsidRDefault="0055231C">
      <w:pPr>
        <w:pStyle w:val="TableofFigures"/>
        <w:tabs>
          <w:tab w:val="right" w:leader="dot" w:pos="9350"/>
        </w:tabs>
        <w:rPr>
          <w:i/>
          <w:iCs/>
          <w:noProof/>
        </w:rPr>
      </w:pPr>
      <w:hyperlink w:anchor="_Toc78604292" w:history="1">
        <w:r w:rsidR="00E517A7" w:rsidRPr="00E517A7">
          <w:rPr>
            <w:rStyle w:val="Hyperlink"/>
            <w:b/>
            <w:bCs/>
            <w:i/>
            <w:iCs/>
            <w:noProof/>
            <w:lang w:val="el-GR"/>
          </w:rPr>
          <w:t xml:space="preserve">Εικόνα 45: </w:t>
        </w:r>
        <w:r w:rsidR="00E517A7" w:rsidRPr="00E517A7">
          <w:rPr>
            <w:rStyle w:val="Hyperlink"/>
            <w:b/>
            <w:bCs/>
            <w:i/>
            <w:iCs/>
            <w:noProof/>
          </w:rPr>
          <w:t>RecordFbValuesToDB</w:t>
        </w:r>
        <w:r w:rsidR="00E517A7" w:rsidRPr="00E517A7">
          <w:rPr>
            <w:rStyle w:val="Hyperlink"/>
            <w:b/>
            <w:bCs/>
            <w:i/>
            <w:iCs/>
            <w:noProof/>
            <w:lang w:val="el-GR"/>
          </w:rPr>
          <w:t xml:space="preserve"> – </w:t>
        </w:r>
        <w:r w:rsidR="00E517A7" w:rsidRPr="00E517A7">
          <w:rPr>
            <w:rStyle w:val="Hyperlink"/>
            <w:b/>
            <w:bCs/>
            <w:i/>
            <w:iCs/>
            <w:noProof/>
          </w:rPr>
          <w:t>Posts</w:t>
        </w:r>
        <w:r w:rsidR="00E517A7" w:rsidRPr="00E517A7">
          <w:rPr>
            <w:rStyle w:val="Hyperlink"/>
            <w:b/>
            <w:bCs/>
            <w:i/>
            <w:iCs/>
            <w:noProof/>
            <w:lang w:val="el-GR"/>
          </w:rPr>
          <w:t xml:space="preserve"> 2</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_Toc78604292 \h </w:instrText>
        </w:r>
        <w:r w:rsidR="00E517A7" w:rsidRPr="00E517A7">
          <w:rPr>
            <w:i/>
            <w:iCs/>
            <w:noProof/>
            <w:webHidden/>
          </w:rPr>
        </w:r>
        <w:r w:rsidR="00E517A7" w:rsidRPr="00E517A7">
          <w:rPr>
            <w:i/>
            <w:iCs/>
            <w:noProof/>
            <w:webHidden/>
          </w:rPr>
          <w:fldChar w:fldCharType="separate"/>
        </w:r>
        <w:r w:rsidR="00E517A7" w:rsidRPr="00E517A7">
          <w:rPr>
            <w:i/>
            <w:iCs/>
            <w:noProof/>
            <w:webHidden/>
          </w:rPr>
          <w:t>45</w:t>
        </w:r>
        <w:r w:rsidR="00E517A7" w:rsidRPr="00E517A7">
          <w:rPr>
            <w:i/>
            <w:iCs/>
            <w:noProof/>
            <w:webHidden/>
          </w:rPr>
          <w:fldChar w:fldCharType="end"/>
        </w:r>
      </w:hyperlink>
    </w:p>
    <w:p w14:paraId="75B30949" w14:textId="7F94E6EB" w:rsidR="00E517A7" w:rsidRPr="00E517A7" w:rsidRDefault="0055231C">
      <w:pPr>
        <w:pStyle w:val="TableofFigures"/>
        <w:tabs>
          <w:tab w:val="right" w:leader="dot" w:pos="9350"/>
        </w:tabs>
        <w:rPr>
          <w:i/>
          <w:iCs/>
          <w:noProof/>
        </w:rPr>
      </w:pPr>
      <w:hyperlink w:anchor="_Toc78604293" w:history="1">
        <w:r w:rsidR="00E517A7" w:rsidRPr="00E517A7">
          <w:rPr>
            <w:rStyle w:val="Hyperlink"/>
            <w:b/>
            <w:bCs/>
            <w:i/>
            <w:iCs/>
            <w:noProof/>
            <w:lang w:val="el-GR"/>
          </w:rPr>
          <w:t xml:space="preserve">Εικόνα 46: </w:t>
        </w:r>
        <w:r w:rsidR="00E517A7" w:rsidRPr="00E517A7">
          <w:rPr>
            <w:rStyle w:val="Hyperlink"/>
            <w:b/>
            <w:bCs/>
            <w:i/>
            <w:iCs/>
            <w:noProof/>
          </w:rPr>
          <w:t>RecordFbValuesToDB</w:t>
        </w:r>
        <w:r w:rsidR="00E517A7" w:rsidRPr="00E517A7">
          <w:rPr>
            <w:rStyle w:val="Hyperlink"/>
            <w:b/>
            <w:bCs/>
            <w:i/>
            <w:iCs/>
            <w:noProof/>
            <w:lang w:val="el-GR"/>
          </w:rPr>
          <w:t xml:space="preserve"> – </w:t>
        </w:r>
        <w:r w:rsidR="00E517A7" w:rsidRPr="00E517A7">
          <w:rPr>
            <w:rStyle w:val="Hyperlink"/>
            <w:b/>
            <w:bCs/>
            <w:i/>
            <w:iCs/>
            <w:noProof/>
          </w:rPr>
          <w:t>Links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_Toc78604293 \h </w:instrText>
        </w:r>
        <w:r w:rsidR="00E517A7" w:rsidRPr="00E517A7">
          <w:rPr>
            <w:i/>
            <w:iCs/>
            <w:noProof/>
            <w:webHidden/>
          </w:rPr>
        </w:r>
        <w:r w:rsidR="00E517A7" w:rsidRPr="00E517A7">
          <w:rPr>
            <w:i/>
            <w:iCs/>
            <w:noProof/>
            <w:webHidden/>
          </w:rPr>
          <w:fldChar w:fldCharType="separate"/>
        </w:r>
        <w:r w:rsidR="00E517A7" w:rsidRPr="00E517A7">
          <w:rPr>
            <w:i/>
            <w:iCs/>
            <w:noProof/>
            <w:webHidden/>
          </w:rPr>
          <w:t>46</w:t>
        </w:r>
        <w:r w:rsidR="00E517A7" w:rsidRPr="00E517A7">
          <w:rPr>
            <w:i/>
            <w:iCs/>
            <w:noProof/>
            <w:webHidden/>
          </w:rPr>
          <w:fldChar w:fldCharType="end"/>
        </w:r>
      </w:hyperlink>
    </w:p>
    <w:p w14:paraId="70783425" w14:textId="6E3B6738" w:rsidR="00E517A7" w:rsidRPr="00E517A7" w:rsidRDefault="0055231C">
      <w:pPr>
        <w:pStyle w:val="TableofFigures"/>
        <w:tabs>
          <w:tab w:val="right" w:leader="dot" w:pos="9350"/>
        </w:tabs>
        <w:rPr>
          <w:i/>
          <w:iCs/>
          <w:noProof/>
        </w:rPr>
      </w:pPr>
      <w:hyperlink w:anchor="_Toc78604294" w:history="1">
        <w:r w:rsidR="00E517A7" w:rsidRPr="00E517A7">
          <w:rPr>
            <w:rStyle w:val="Hyperlink"/>
            <w:b/>
            <w:bCs/>
            <w:i/>
            <w:iCs/>
            <w:noProof/>
            <w:lang w:val="el-GR"/>
          </w:rPr>
          <w:t xml:space="preserve">Εικόνα 47: </w:t>
        </w:r>
        <w:r w:rsidR="00E517A7" w:rsidRPr="00E517A7">
          <w:rPr>
            <w:rStyle w:val="Hyperlink"/>
            <w:b/>
            <w:bCs/>
            <w:i/>
            <w:iCs/>
            <w:noProof/>
          </w:rPr>
          <w:t>RecordFbValuesToDB</w:t>
        </w:r>
        <w:r w:rsidR="00E517A7" w:rsidRPr="00E517A7">
          <w:rPr>
            <w:rStyle w:val="Hyperlink"/>
            <w:b/>
            <w:bCs/>
            <w:i/>
            <w:iCs/>
            <w:noProof/>
            <w:lang w:val="el-GR"/>
          </w:rPr>
          <w:t xml:space="preserve"> – </w:t>
        </w:r>
        <w:r w:rsidR="00E517A7" w:rsidRPr="00E517A7">
          <w:rPr>
            <w:rStyle w:val="Hyperlink"/>
            <w:b/>
            <w:bCs/>
            <w:i/>
            <w:iCs/>
            <w:noProof/>
          </w:rPr>
          <w:t>Media</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_Toc78604294 \h </w:instrText>
        </w:r>
        <w:r w:rsidR="00E517A7" w:rsidRPr="00E517A7">
          <w:rPr>
            <w:i/>
            <w:iCs/>
            <w:noProof/>
            <w:webHidden/>
          </w:rPr>
        </w:r>
        <w:r w:rsidR="00E517A7" w:rsidRPr="00E517A7">
          <w:rPr>
            <w:i/>
            <w:iCs/>
            <w:noProof/>
            <w:webHidden/>
          </w:rPr>
          <w:fldChar w:fldCharType="separate"/>
        </w:r>
        <w:r w:rsidR="00E517A7" w:rsidRPr="00E517A7">
          <w:rPr>
            <w:i/>
            <w:iCs/>
            <w:noProof/>
            <w:webHidden/>
          </w:rPr>
          <w:t>47</w:t>
        </w:r>
        <w:r w:rsidR="00E517A7" w:rsidRPr="00E517A7">
          <w:rPr>
            <w:i/>
            <w:iCs/>
            <w:noProof/>
            <w:webHidden/>
          </w:rPr>
          <w:fldChar w:fldCharType="end"/>
        </w:r>
      </w:hyperlink>
    </w:p>
    <w:p w14:paraId="4E756EBE" w14:textId="5571709C" w:rsidR="00E517A7" w:rsidRPr="00E517A7" w:rsidRDefault="0055231C">
      <w:pPr>
        <w:pStyle w:val="TableofFigures"/>
        <w:tabs>
          <w:tab w:val="right" w:leader="dot" w:pos="9350"/>
        </w:tabs>
        <w:rPr>
          <w:i/>
          <w:iCs/>
          <w:noProof/>
        </w:rPr>
      </w:pPr>
      <w:hyperlink w:anchor="_Toc78604295" w:history="1">
        <w:r w:rsidR="00E517A7" w:rsidRPr="00E517A7">
          <w:rPr>
            <w:rStyle w:val="Hyperlink"/>
            <w:b/>
            <w:bCs/>
            <w:i/>
            <w:iCs/>
            <w:noProof/>
          </w:rPr>
          <w:t>Εικόνα 48:</w:t>
        </w:r>
        <w:r w:rsidR="00E517A7" w:rsidRPr="00E517A7">
          <w:rPr>
            <w:rStyle w:val="Hyperlink"/>
            <w:b/>
            <w:bCs/>
            <w:i/>
            <w:iCs/>
            <w:noProof/>
            <w:lang w:val="el-GR"/>
          </w:rPr>
          <w:t xml:space="preserve"> </w:t>
        </w:r>
        <w:r w:rsidR="00E517A7" w:rsidRPr="00E517A7">
          <w:rPr>
            <w:rStyle w:val="Hyperlink"/>
            <w:b/>
            <w:bCs/>
            <w:i/>
            <w:iCs/>
            <w:noProof/>
          </w:rPr>
          <w:t>RecordFbValuesToDB – Hashtags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_Toc78604295 \h </w:instrText>
        </w:r>
        <w:r w:rsidR="00E517A7" w:rsidRPr="00E517A7">
          <w:rPr>
            <w:i/>
            <w:iCs/>
            <w:noProof/>
            <w:webHidden/>
          </w:rPr>
        </w:r>
        <w:r w:rsidR="00E517A7" w:rsidRPr="00E517A7">
          <w:rPr>
            <w:i/>
            <w:iCs/>
            <w:noProof/>
            <w:webHidden/>
          </w:rPr>
          <w:fldChar w:fldCharType="separate"/>
        </w:r>
        <w:r w:rsidR="00E517A7" w:rsidRPr="00E517A7">
          <w:rPr>
            <w:i/>
            <w:iCs/>
            <w:noProof/>
            <w:webHidden/>
          </w:rPr>
          <w:t>48</w:t>
        </w:r>
        <w:r w:rsidR="00E517A7" w:rsidRPr="00E517A7">
          <w:rPr>
            <w:i/>
            <w:iCs/>
            <w:noProof/>
            <w:webHidden/>
          </w:rPr>
          <w:fldChar w:fldCharType="end"/>
        </w:r>
      </w:hyperlink>
    </w:p>
    <w:p w14:paraId="0A26603E" w14:textId="05AD96C0" w:rsidR="00E517A7" w:rsidRPr="00E517A7" w:rsidRDefault="0055231C">
      <w:pPr>
        <w:pStyle w:val="TableofFigures"/>
        <w:tabs>
          <w:tab w:val="right" w:leader="dot" w:pos="9350"/>
        </w:tabs>
        <w:rPr>
          <w:i/>
          <w:iCs/>
          <w:noProof/>
        </w:rPr>
      </w:pPr>
      <w:hyperlink w:anchor="_Toc78604296" w:history="1">
        <w:r w:rsidR="00E517A7" w:rsidRPr="00E517A7">
          <w:rPr>
            <w:rStyle w:val="Hyperlink"/>
            <w:b/>
            <w:bCs/>
            <w:i/>
            <w:iCs/>
            <w:noProof/>
            <w:lang w:val="el-GR"/>
          </w:rPr>
          <w:t xml:space="preserve">Εικόνα </w:t>
        </w:r>
        <w:r w:rsidR="00E517A7" w:rsidRPr="00E517A7">
          <w:rPr>
            <w:rStyle w:val="Hyperlink"/>
            <w:b/>
            <w:bCs/>
            <w:i/>
            <w:iCs/>
            <w:noProof/>
          </w:rPr>
          <w:t>49</w:t>
        </w:r>
        <w:r w:rsidR="00E517A7" w:rsidRPr="00E517A7">
          <w:rPr>
            <w:rStyle w:val="Hyperlink"/>
            <w:b/>
            <w:bCs/>
            <w:i/>
            <w:iCs/>
            <w:noProof/>
            <w:lang w:val="el-GR"/>
          </w:rPr>
          <w:t xml:space="preserve">: </w:t>
        </w:r>
        <w:r w:rsidR="00E517A7" w:rsidRPr="00E517A7">
          <w:rPr>
            <w:rStyle w:val="Hyperlink"/>
            <w:b/>
            <w:bCs/>
            <w:i/>
            <w:iCs/>
            <w:noProof/>
          </w:rPr>
          <w:t>RecordFbValuesToDB</w:t>
        </w:r>
        <w:r w:rsidR="00E517A7" w:rsidRPr="00E517A7">
          <w:rPr>
            <w:rStyle w:val="Hyperlink"/>
            <w:b/>
            <w:bCs/>
            <w:i/>
            <w:iCs/>
            <w:noProof/>
            <w:lang w:val="el-GR"/>
          </w:rPr>
          <w:t xml:space="preserve"> - </w:t>
        </w:r>
        <w:r w:rsidR="00E517A7" w:rsidRPr="00E517A7">
          <w:rPr>
            <w:rStyle w:val="Hyperlink"/>
            <w:b/>
            <w:bCs/>
            <w:i/>
            <w:iCs/>
            <w:noProof/>
          </w:rPr>
          <w:t>Hashtag</w:t>
        </w:r>
        <w:r w:rsidR="00E517A7" w:rsidRPr="00E517A7">
          <w:rPr>
            <w:rStyle w:val="Hyperlink"/>
            <w:b/>
            <w:bCs/>
            <w:i/>
            <w:iCs/>
            <w:noProof/>
            <w:lang w:val="el-GR"/>
          </w:rPr>
          <w:t xml:space="preserve"> Συνάρτηση</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_Toc78604296 \h </w:instrText>
        </w:r>
        <w:r w:rsidR="00E517A7" w:rsidRPr="00E517A7">
          <w:rPr>
            <w:i/>
            <w:iCs/>
            <w:noProof/>
            <w:webHidden/>
          </w:rPr>
        </w:r>
        <w:r w:rsidR="00E517A7" w:rsidRPr="00E517A7">
          <w:rPr>
            <w:i/>
            <w:iCs/>
            <w:noProof/>
            <w:webHidden/>
          </w:rPr>
          <w:fldChar w:fldCharType="separate"/>
        </w:r>
        <w:r w:rsidR="00E517A7" w:rsidRPr="00E517A7">
          <w:rPr>
            <w:i/>
            <w:iCs/>
            <w:noProof/>
            <w:webHidden/>
          </w:rPr>
          <w:t>48</w:t>
        </w:r>
        <w:r w:rsidR="00E517A7" w:rsidRPr="00E517A7">
          <w:rPr>
            <w:i/>
            <w:iCs/>
            <w:noProof/>
            <w:webHidden/>
          </w:rPr>
          <w:fldChar w:fldCharType="end"/>
        </w:r>
      </w:hyperlink>
    </w:p>
    <w:p w14:paraId="7D46EF9B" w14:textId="058E0D15" w:rsidR="00E517A7" w:rsidRPr="00E517A7" w:rsidRDefault="0055231C">
      <w:pPr>
        <w:pStyle w:val="TableofFigures"/>
        <w:tabs>
          <w:tab w:val="right" w:leader="dot" w:pos="9350"/>
        </w:tabs>
        <w:rPr>
          <w:i/>
          <w:iCs/>
          <w:noProof/>
        </w:rPr>
      </w:pPr>
      <w:hyperlink w:anchor="_Toc78604297" w:history="1">
        <w:r w:rsidR="00E517A7" w:rsidRPr="00E517A7">
          <w:rPr>
            <w:rStyle w:val="Hyperlink"/>
            <w:b/>
            <w:bCs/>
            <w:i/>
            <w:iCs/>
            <w:noProof/>
            <w:lang w:val="el-GR"/>
          </w:rPr>
          <w:t xml:space="preserve">Εικόνα 50: Διάγραμμα ροής για το </w:t>
        </w:r>
        <w:r w:rsidR="00E517A7" w:rsidRPr="00E517A7">
          <w:rPr>
            <w:rStyle w:val="Hyperlink"/>
            <w:b/>
            <w:bCs/>
            <w:i/>
            <w:iCs/>
            <w:noProof/>
          </w:rPr>
          <w:t>Instagram</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_Toc78604297 \h </w:instrText>
        </w:r>
        <w:r w:rsidR="00E517A7" w:rsidRPr="00E517A7">
          <w:rPr>
            <w:i/>
            <w:iCs/>
            <w:noProof/>
            <w:webHidden/>
          </w:rPr>
        </w:r>
        <w:r w:rsidR="00E517A7" w:rsidRPr="00E517A7">
          <w:rPr>
            <w:i/>
            <w:iCs/>
            <w:noProof/>
            <w:webHidden/>
          </w:rPr>
          <w:fldChar w:fldCharType="separate"/>
        </w:r>
        <w:r w:rsidR="00E517A7" w:rsidRPr="00E517A7">
          <w:rPr>
            <w:i/>
            <w:iCs/>
            <w:noProof/>
            <w:webHidden/>
          </w:rPr>
          <w:t>49</w:t>
        </w:r>
        <w:r w:rsidR="00E517A7" w:rsidRPr="00E517A7">
          <w:rPr>
            <w:i/>
            <w:iCs/>
            <w:noProof/>
            <w:webHidden/>
          </w:rPr>
          <w:fldChar w:fldCharType="end"/>
        </w:r>
      </w:hyperlink>
    </w:p>
    <w:p w14:paraId="2562F948" w14:textId="39D2FED3" w:rsidR="00E517A7" w:rsidRPr="00E517A7" w:rsidRDefault="0055231C">
      <w:pPr>
        <w:pStyle w:val="TableofFigures"/>
        <w:tabs>
          <w:tab w:val="right" w:leader="dot" w:pos="9350"/>
        </w:tabs>
        <w:rPr>
          <w:i/>
          <w:iCs/>
          <w:noProof/>
        </w:rPr>
      </w:pPr>
      <w:hyperlink w:anchor="_Toc78604298" w:history="1">
        <w:r w:rsidR="00E517A7" w:rsidRPr="00E517A7">
          <w:rPr>
            <w:rStyle w:val="Hyperlink"/>
            <w:b/>
            <w:bCs/>
            <w:i/>
            <w:iCs/>
            <w:noProof/>
            <w:lang w:val="el-GR"/>
          </w:rPr>
          <w:t xml:space="preserve">Εικόνα 51: Συνάρτηση </w:t>
        </w:r>
        <w:r w:rsidR="00E517A7" w:rsidRPr="00E517A7">
          <w:rPr>
            <w:rStyle w:val="Hyperlink"/>
            <w:b/>
            <w:bCs/>
            <w:i/>
            <w:iCs/>
            <w:noProof/>
          </w:rPr>
          <w:t>main</w:t>
        </w:r>
        <w:r w:rsidR="00E517A7" w:rsidRPr="00E517A7">
          <w:rPr>
            <w:rStyle w:val="Hyperlink"/>
            <w:b/>
            <w:bCs/>
            <w:i/>
            <w:iCs/>
            <w:noProof/>
            <w:lang w:val="el-GR"/>
          </w:rPr>
          <w:t xml:space="preserve"> του προγράμματος – </w:t>
        </w:r>
        <w:r w:rsidR="00E517A7" w:rsidRPr="00E517A7">
          <w:rPr>
            <w:rStyle w:val="Hyperlink"/>
            <w:b/>
            <w:bCs/>
            <w:i/>
            <w:iCs/>
            <w:noProof/>
          </w:rPr>
          <w:t>Instagram</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_Toc78604298 \h </w:instrText>
        </w:r>
        <w:r w:rsidR="00E517A7" w:rsidRPr="00E517A7">
          <w:rPr>
            <w:i/>
            <w:iCs/>
            <w:noProof/>
            <w:webHidden/>
          </w:rPr>
        </w:r>
        <w:r w:rsidR="00E517A7" w:rsidRPr="00E517A7">
          <w:rPr>
            <w:i/>
            <w:iCs/>
            <w:noProof/>
            <w:webHidden/>
          </w:rPr>
          <w:fldChar w:fldCharType="separate"/>
        </w:r>
        <w:r w:rsidR="00E517A7" w:rsidRPr="00E517A7">
          <w:rPr>
            <w:i/>
            <w:iCs/>
            <w:noProof/>
            <w:webHidden/>
          </w:rPr>
          <w:t>50</w:t>
        </w:r>
        <w:r w:rsidR="00E517A7" w:rsidRPr="00E517A7">
          <w:rPr>
            <w:i/>
            <w:iCs/>
            <w:noProof/>
            <w:webHidden/>
          </w:rPr>
          <w:fldChar w:fldCharType="end"/>
        </w:r>
      </w:hyperlink>
    </w:p>
    <w:p w14:paraId="61020F41" w14:textId="4BAD9DF2" w:rsidR="00E517A7" w:rsidRPr="00E517A7" w:rsidRDefault="0055231C">
      <w:pPr>
        <w:pStyle w:val="TableofFigures"/>
        <w:tabs>
          <w:tab w:val="right" w:leader="dot" w:pos="9350"/>
        </w:tabs>
        <w:rPr>
          <w:i/>
          <w:iCs/>
          <w:noProof/>
        </w:rPr>
      </w:pPr>
      <w:hyperlink w:anchor="_Toc78604299" w:history="1">
        <w:r w:rsidR="00E517A7" w:rsidRPr="00E517A7">
          <w:rPr>
            <w:rStyle w:val="Hyperlink"/>
            <w:b/>
            <w:bCs/>
            <w:i/>
            <w:iCs/>
            <w:noProof/>
            <w:lang w:val="el-GR"/>
          </w:rPr>
          <w:t xml:space="preserve">Εικόνα 52: Συνάρτηση </w:t>
        </w:r>
        <w:r w:rsidR="00E517A7" w:rsidRPr="00E517A7">
          <w:rPr>
            <w:rStyle w:val="Hyperlink"/>
            <w:b/>
            <w:bCs/>
            <w:i/>
            <w:iCs/>
            <w:noProof/>
          </w:rPr>
          <w:t>openwebdriver</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_Toc78604299 \h </w:instrText>
        </w:r>
        <w:r w:rsidR="00E517A7" w:rsidRPr="00E517A7">
          <w:rPr>
            <w:i/>
            <w:iCs/>
            <w:noProof/>
            <w:webHidden/>
          </w:rPr>
        </w:r>
        <w:r w:rsidR="00E517A7" w:rsidRPr="00E517A7">
          <w:rPr>
            <w:i/>
            <w:iCs/>
            <w:noProof/>
            <w:webHidden/>
          </w:rPr>
          <w:fldChar w:fldCharType="separate"/>
        </w:r>
        <w:r w:rsidR="00E517A7" w:rsidRPr="00E517A7">
          <w:rPr>
            <w:i/>
            <w:iCs/>
            <w:noProof/>
            <w:webHidden/>
          </w:rPr>
          <w:t>51</w:t>
        </w:r>
        <w:r w:rsidR="00E517A7" w:rsidRPr="00E517A7">
          <w:rPr>
            <w:i/>
            <w:iCs/>
            <w:noProof/>
            <w:webHidden/>
          </w:rPr>
          <w:fldChar w:fldCharType="end"/>
        </w:r>
      </w:hyperlink>
    </w:p>
    <w:p w14:paraId="2710111F" w14:textId="0EE27E72" w:rsidR="00E517A7" w:rsidRPr="00E517A7" w:rsidRDefault="0055231C">
      <w:pPr>
        <w:pStyle w:val="TableofFigures"/>
        <w:tabs>
          <w:tab w:val="right" w:leader="dot" w:pos="9350"/>
        </w:tabs>
        <w:rPr>
          <w:i/>
          <w:iCs/>
          <w:noProof/>
        </w:rPr>
      </w:pPr>
      <w:hyperlink w:anchor="_Toc78604300" w:history="1">
        <w:r w:rsidR="00E517A7" w:rsidRPr="00E517A7">
          <w:rPr>
            <w:rStyle w:val="Hyperlink"/>
            <w:b/>
            <w:bCs/>
            <w:i/>
            <w:iCs/>
            <w:noProof/>
            <w:lang w:val="el-GR"/>
          </w:rPr>
          <w:t xml:space="preserve">Εικόνα 53: Συναρτήσεις </w:t>
        </w:r>
        <w:r w:rsidR="00E517A7" w:rsidRPr="00E517A7">
          <w:rPr>
            <w:rStyle w:val="Hyperlink"/>
            <w:b/>
            <w:bCs/>
            <w:i/>
            <w:iCs/>
            <w:noProof/>
          </w:rPr>
          <w:t>searchforuser</w:t>
        </w:r>
        <w:r w:rsidR="00E517A7" w:rsidRPr="00E517A7">
          <w:rPr>
            <w:rStyle w:val="Hyperlink"/>
            <w:b/>
            <w:bCs/>
            <w:i/>
            <w:iCs/>
            <w:noProof/>
            <w:lang w:val="el-GR"/>
          </w:rPr>
          <w:t xml:space="preserve"> και </w:t>
        </w:r>
        <w:r w:rsidR="00E517A7" w:rsidRPr="00E517A7">
          <w:rPr>
            <w:rStyle w:val="Hyperlink"/>
            <w:b/>
            <w:bCs/>
            <w:i/>
            <w:iCs/>
            <w:noProof/>
          </w:rPr>
          <w:t>scrolldown</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_Toc78604300 \h </w:instrText>
        </w:r>
        <w:r w:rsidR="00E517A7" w:rsidRPr="00E517A7">
          <w:rPr>
            <w:i/>
            <w:iCs/>
            <w:noProof/>
            <w:webHidden/>
          </w:rPr>
        </w:r>
        <w:r w:rsidR="00E517A7" w:rsidRPr="00E517A7">
          <w:rPr>
            <w:i/>
            <w:iCs/>
            <w:noProof/>
            <w:webHidden/>
          </w:rPr>
          <w:fldChar w:fldCharType="separate"/>
        </w:r>
        <w:r w:rsidR="00E517A7" w:rsidRPr="00E517A7">
          <w:rPr>
            <w:i/>
            <w:iCs/>
            <w:noProof/>
            <w:webHidden/>
          </w:rPr>
          <w:t>51</w:t>
        </w:r>
        <w:r w:rsidR="00E517A7" w:rsidRPr="00E517A7">
          <w:rPr>
            <w:i/>
            <w:iCs/>
            <w:noProof/>
            <w:webHidden/>
          </w:rPr>
          <w:fldChar w:fldCharType="end"/>
        </w:r>
      </w:hyperlink>
    </w:p>
    <w:p w14:paraId="2E6DAA4E" w14:textId="7CDC7C78" w:rsidR="00E517A7" w:rsidRPr="00E517A7" w:rsidRDefault="0055231C">
      <w:pPr>
        <w:pStyle w:val="TableofFigures"/>
        <w:tabs>
          <w:tab w:val="right" w:leader="dot" w:pos="9350"/>
        </w:tabs>
        <w:rPr>
          <w:i/>
          <w:iCs/>
          <w:noProof/>
        </w:rPr>
      </w:pPr>
      <w:hyperlink w:anchor="_Toc78604301" w:history="1">
        <w:r w:rsidR="00E517A7" w:rsidRPr="00E517A7">
          <w:rPr>
            <w:rStyle w:val="Hyperlink"/>
            <w:b/>
            <w:bCs/>
            <w:i/>
            <w:iCs/>
            <w:noProof/>
            <w:lang w:val="el-GR"/>
          </w:rPr>
          <w:t xml:space="preserve">Εικόνα 54: Συνάρτηση </w:t>
        </w:r>
        <w:r w:rsidR="00E517A7" w:rsidRPr="00E517A7">
          <w:rPr>
            <w:rStyle w:val="Hyperlink"/>
            <w:b/>
            <w:bCs/>
            <w:i/>
            <w:iCs/>
            <w:noProof/>
          </w:rPr>
          <w:t>takepostlinks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_Toc78604301 \h </w:instrText>
        </w:r>
        <w:r w:rsidR="00E517A7" w:rsidRPr="00E517A7">
          <w:rPr>
            <w:i/>
            <w:iCs/>
            <w:noProof/>
            <w:webHidden/>
          </w:rPr>
        </w:r>
        <w:r w:rsidR="00E517A7" w:rsidRPr="00E517A7">
          <w:rPr>
            <w:i/>
            <w:iCs/>
            <w:noProof/>
            <w:webHidden/>
          </w:rPr>
          <w:fldChar w:fldCharType="separate"/>
        </w:r>
        <w:r w:rsidR="00E517A7" w:rsidRPr="00E517A7">
          <w:rPr>
            <w:i/>
            <w:iCs/>
            <w:noProof/>
            <w:webHidden/>
          </w:rPr>
          <w:t>52</w:t>
        </w:r>
        <w:r w:rsidR="00E517A7" w:rsidRPr="00E517A7">
          <w:rPr>
            <w:i/>
            <w:iCs/>
            <w:noProof/>
            <w:webHidden/>
          </w:rPr>
          <w:fldChar w:fldCharType="end"/>
        </w:r>
      </w:hyperlink>
    </w:p>
    <w:p w14:paraId="402B3639" w14:textId="65637568" w:rsidR="00E517A7" w:rsidRPr="00E517A7" w:rsidRDefault="0055231C">
      <w:pPr>
        <w:pStyle w:val="TableofFigures"/>
        <w:tabs>
          <w:tab w:val="right" w:leader="dot" w:pos="9350"/>
        </w:tabs>
        <w:rPr>
          <w:i/>
          <w:iCs/>
          <w:noProof/>
        </w:rPr>
      </w:pPr>
      <w:hyperlink w:anchor="_Toc78604302" w:history="1">
        <w:r w:rsidR="00E517A7" w:rsidRPr="00E517A7">
          <w:rPr>
            <w:rStyle w:val="Hyperlink"/>
            <w:b/>
            <w:bCs/>
            <w:i/>
            <w:iCs/>
            <w:noProof/>
            <w:lang w:val="el-GR"/>
          </w:rPr>
          <w:t xml:space="preserve">Εικόνα 55: </w:t>
        </w:r>
        <w:r w:rsidR="00E517A7" w:rsidRPr="00E517A7">
          <w:rPr>
            <w:rStyle w:val="Hyperlink"/>
            <w:b/>
            <w:bCs/>
            <w:i/>
            <w:iCs/>
            <w:noProof/>
          </w:rPr>
          <w:t>RecordInstaValuesToDB</w:t>
        </w:r>
        <w:r w:rsidR="00E517A7" w:rsidRPr="00E517A7">
          <w:rPr>
            <w:rStyle w:val="Hyperlink"/>
            <w:b/>
            <w:bCs/>
            <w:i/>
            <w:iCs/>
            <w:noProof/>
            <w:lang w:val="el-GR"/>
          </w:rPr>
          <w:t xml:space="preserve"> -</w:t>
        </w:r>
        <w:r w:rsidR="00E517A7" w:rsidRPr="00E517A7">
          <w:rPr>
            <w:rStyle w:val="Hyperlink"/>
            <w:b/>
            <w:bCs/>
            <w:i/>
            <w:iCs/>
            <w:noProof/>
          </w:rPr>
          <w:t>Users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_Toc78604302 \h </w:instrText>
        </w:r>
        <w:r w:rsidR="00E517A7" w:rsidRPr="00E517A7">
          <w:rPr>
            <w:i/>
            <w:iCs/>
            <w:noProof/>
            <w:webHidden/>
          </w:rPr>
        </w:r>
        <w:r w:rsidR="00E517A7" w:rsidRPr="00E517A7">
          <w:rPr>
            <w:i/>
            <w:iCs/>
            <w:noProof/>
            <w:webHidden/>
          </w:rPr>
          <w:fldChar w:fldCharType="separate"/>
        </w:r>
        <w:r w:rsidR="00E517A7" w:rsidRPr="00E517A7">
          <w:rPr>
            <w:i/>
            <w:iCs/>
            <w:noProof/>
            <w:webHidden/>
          </w:rPr>
          <w:t>52</w:t>
        </w:r>
        <w:r w:rsidR="00E517A7" w:rsidRPr="00E517A7">
          <w:rPr>
            <w:i/>
            <w:iCs/>
            <w:noProof/>
            <w:webHidden/>
          </w:rPr>
          <w:fldChar w:fldCharType="end"/>
        </w:r>
      </w:hyperlink>
    </w:p>
    <w:p w14:paraId="54CBF1E9" w14:textId="37A47419" w:rsidR="00E517A7" w:rsidRPr="00E517A7" w:rsidRDefault="0055231C">
      <w:pPr>
        <w:pStyle w:val="TableofFigures"/>
        <w:tabs>
          <w:tab w:val="right" w:leader="dot" w:pos="9350"/>
        </w:tabs>
        <w:rPr>
          <w:i/>
          <w:iCs/>
          <w:noProof/>
        </w:rPr>
      </w:pPr>
      <w:hyperlink w:anchor="_Toc78604303" w:history="1">
        <w:r w:rsidR="00E517A7" w:rsidRPr="00E517A7">
          <w:rPr>
            <w:rStyle w:val="Hyperlink"/>
            <w:b/>
            <w:bCs/>
            <w:i/>
            <w:iCs/>
            <w:noProof/>
            <w:lang w:val="el-GR"/>
          </w:rPr>
          <w:t xml:space="preserve">Εικόνα 56: </w:t>
        </w:r>
        <w:r w:rsidR="00E517A7" w:rsidRPr="00E517A7">
          <w:rPr>
            <w:rStyle w:val="Hyperlink"/>
            <w:b/>
            <w:bCs/>
            <w:i/>
            <w:iCs/>
            <w:noProof/>
          </w:rPr>
          <w:t>RecordInstaValuesToDB</w:t>
        </w:r>
        <w:r w:rsidR="00E517A7" w:rsidRPr="00E517A7">
          <w:rPr>
            <w:rStyle w:val="Hyperlink"/>
            <w:b/>
            <w:bCs/>
            <w:i/>
            <w:iCs/>
            <w:noProof/>
            <w:lang w:val="el-GR"/>
          </w:rPr>
          <w:t xml:space="preserve"> -</w:t>
        </w:r>
        <w:r w:rsidR="00E517A7" w:rsidRPr="00E517A7">
          <w:rPr>
            <w:rStyle w:val="Hyperlink"/>
            <w:b/>
            <w:bCs/>
            <w:i/>
            <w:iCs/>
            <w:noProof/>
          </w:rPr>
          <w:t>Posts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_Toc78604303 \h </w:instrText>
        </w:r>
        <w:r w:rsidR="00E517A7" w:rsidRPr="00E517A7">
          <w:rPr>
            <w:i/>
            <w:iCs/>
            <w:noProof/>
            <w:webHidden/>
          </w:rPr>
        </w:r>
        <w:r w:rsidR="00E517A7" w:rsidRPr="00E517A7">
          <w:rPr>
            <w:i/>
            <w:iCs/>
            <w:noProof/>
            <w:webHidden/>
          </w:rPr>
          <w:fldChar w:fldCharType="separate"/>
        </w:r>
        <w:r w:rsidR="00E517A7" w:rsidRPr="00E517A7">
          <w:rPr>
            <w:i/>
            <w:iCs/>
            <w:noProof/>
            <w:webHidden/>
          </w:rPr>
          <w:t>53</w:t>
        </w:r>
        <w:r w:rsidR="00E517A7" w:rsidRPr="00E517A7">
          <w:rPr>
            <w:i/>
            <w:iCs/>
            <w:noProof/>
            <w:webHidden/>
          </w:rPr>
          <w:fldChar w:fldCharType="end"/>
        </w:r>
      </w:hyperlink>
    </w:p>
    <w:p w14:paraId="2F0C633E" w14:textId="052CCF67" w:rsidR="00E517A7" w:rsidRPr="00E517A7" w:rsidRDefault="0055231C">
      <w:pPr>
        <w:pStyle w:val="TableofFigures"/>
        <w:tabs>
          <w:tab w:val="right" w:leader="dot" w:pos="9350"/>
        </w:tabs>
        <w:rPr>
          <w:i/>
          <w:iCs/>
          <w:noProof/>
        </w:rPr>
      </w:pPr>
      <w:hyperlink w:anchor="_Toc78604304" w:history="1">
        <w:r w:rsidR="00E517A7" w:rsidRPr="00E517A7">
          <w:rPr>
            <w:rStyle w:val="Hyperlink"/>
            <w:b/>
            <w:bCs/>
            <w:i/>
            <w:iCs/>
            <w:noProof/>
            <w:lang w:val="el-GR"/>
          </w:rPr>
          <w:t xml:space="preserve">Εικόνα 57: Συνάρτηση </w:t>
        </w:r>
        <w:r w:rsidR="00E517A7" w:rsidRPr="00E517A7">
          <w:rPr>
            <w:rStyle w:val="Hyperlink"/>
            <w:b/>
            <w:bCs/>
            <w:i/>
            <w:iCs/>
            <w:noProof/>
          </w:rPr>
          <w:t>getjsonofpost</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_Toc78604304 \h </w:instrText>
        </w:r>
        <w:r w:rsidR="00E517A7" w:rsidRPr="00E517A7">
          <w:rPr>
            <w:i/>
            <w:iCs/>
            <w:noProof/>
            <w:webHidden/>
          </w:rPr>
        </w:r>
        <w:r w:rsidR="00E517A7" w:rsidRPr="00E517A7">
          <w:rPr>
            <w:i/>
            <w:iCs/>
            <w:noProof/>
            <w:webHidden/>
          </w:rPr>
          <w:fldChar w:fldCharType="separate"/>
        </w:r>
        <w:r w:rsidR="00E517A7" w:rsidRPr="00E517A7">
          <w:rPr>
            <w:i/>
            <w:iCs/>
            <w:noProof/>
            <w:webHidden/>
          </w:rPr>
          <w:t>53</w:t>
        </w:r>
        <w:r w:rsidR="00E517A7" w:rsidRPr="00E517A7">
          <w:rPr>
            <w:i/>
            <w:iCs/>
            <w:noProof/>
            <w:webHidden/>
          </w:rPr>
          <w:fldChar w:fldCharType="end"/>
        </w:r>
      </w:hyperlink>
    </w:p>
    <w:p w14:paraId="09481512" w14:textId="01CE2FF2" w:rsidR="00E517A7" w:rsidRPr="00E517A7" w:rsidRDefault="0055231C">
      <w:pPr>
        <w:pStyle w:val="TableofFigures"/>
        <w:tabs>
          <w:tab w:val="right" w:leader="dot" w:pos="9350"/>
        </w:tabs>
        <w:rPr>
          <w:i/>
          <w:iCs/>
          <w:noProof/>
        </w:rPr>
      </w:pPr>
      <w:hyperlink w:anchor="_Toc78604305" w:history="1">
        <w:r w:rsidR="00E517A7" w:rsidRPr="00E517A7">
          <w:rPr>
            <w:rStyle w:val="Hyperlink"/>
            <w:b/>
            <w:bCs/>
            <w:i/>
            <w:iCs/>
            <w:noProof/>
            <w:lang w:val="el-GR"/>
          </w:rPr>
          <w:t xml:space="preserve">Εικόνα 58: Συνάρτηση </w:t>
        </w:r>
        <w:r w:rsidR="00E517A7" w:rsidRPr="00E517A7">
          <w:rPr>
            <w:rStyle w:val="Hyperlink"/>
            <w:b/>
            <w:bCs/>
            <w:i/>
            <w:iCs/>
            <w:noProof/>
          </w:rPr>
          <w:t>getpostmetadata</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_Toc78604305 \h </w:instrText>
        </w:r>
        <w:r w:rsidR="00E517A7" w:rsidRPr="00E517A7">
          <w:rPr>
            <w:i/>
            <w:iCs/>
            <w:noProof/>
            <w:webHidden/>
          </w:rPr>
        </w:r>
        <w:r w:rsidR="00E517A7" w:rsidRPr="00E517A7">
          <w:rPr>
            <w:i/>
            <w:iCs/>
            <w:noProof/>
            <w:webHidden/>
          </w:rPr>
          <w:fldChar w:fldCharType="separate"/>
        </w:r>
        <w:r w:rsidR="00E517A7" w:rsidRPr="00E517A7">
          <w:rPr>
            <w:i/>
            <w:iCs/>
            <w:noProof/>
            <w:webHidden/>
          </w:rPr>
          <w:t>54</w:t>
        </w:r>
        <w:r w:rsidR="00E517A7" w:rsidRPr="00E517A7">
          <w:rPr>
            <w:i/>
            <w:iCs/>
            <w:noProof/>
            <w:webHidden/>
          </w:rPr>
          <w:fldChar w:fldCharType="end"/>
        </w:r>
      </w:hyperlink>
    </w:p>
    <w:p w14:paraId="2D5D1B52" w14:textId="5D45C2FA" w:rsidR="00E517A7" w:rsidRPr="00E517A7" w:rsidRDefault="0055231C">
      <w:pPr>
        <w:pStyle w:val="TableofFigures"/>
        <w:tabs>
          <w:tab w:val="right" w:leader="dot" w:pos="9350"/>
        </w:tabs>
        <w:rPr>
          <w:i/>
          <w:iCs/>
          <w:noProof/>
        </w:rPr>
      </w:pPr>
      <w:hyperlink w:anchor="_Toc78604306" w:history="1">
        <w:r w:rsidR="00E517A7" w:rsidRPr="00E517A7">
          <w:rPr>
            <w:rStyle w:val="Hyperlink"/>
            <w:b/>
            <w:bCs/>
            <w:i/>
            <w:iCs/>
            <w:noProof/>
            <w:lang w:val="el-GR"/>
          </w:rPr>
          <w:t xml:space="preserve">Εικόνα 59: </w:t>
        </w:r>
        <w:r w:rsidR="00E517A7" w:rsidRPr="00E517A7">
          <w:rPr>
            <w:rStyle w:val="Hyperlink"/>
            <w:b/>
            <w:bCs/>
            <w:i/>
            <w:iCs/>
            <w:noProof/>
          </w:rPr>
          <w:t>RecordInstaValuesToDB</w:t>
        </w:r>
        <w:r w:rsidR="00E517A7" w:rsidRPr="00E517A7">
          <w:rPr>
            <w:rStyle w:val="Hyperlink"/>
            <w:b/>
            <w:bCs/>
            <w:i/>
            <w:iCs/>
            <w:noProof/>
            <w:lang w:val="el-GR"/>
          </w:rPr>
          <w:t xml:space="preserve"> -</w:t>
        </w:r>
        <w:r w:rsidR="00E517A7" w:rsidRPr="00E517A7">
          <w:rPr>
            <w:rStyle w:val="Hyperlink"/>
            <w:b/>
            <w:bCs/>
            <w:i/>
            <w:iCs/>
            <w:noProof/>
          </w:rPr>
          <w:t>Posts</w:t>
        </w:r>
        <w:r w:rsidR="00E517A7" w:rsidRPr="00E517A7">
          <w:rPr>
            <w:rStyle w:val="Hyperlink"/>
            <w:b/>
            <w:bCs/>
            <w:i/>
            <w:iCs/>
            <w:noProof/>
            <w:lang w:val="el-GR"/>
          </w:rPr>
          <w:t xml:space="preserve"> 2</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_Toc78604306 \h </w:instrText>
        </w:r>
        <w:r w:rsidR="00E517A7" w:rsidRPr="00E517A7">
          <w:rPr>
            <w:i/>
            <w:iCs/>
            <w:noProof/>
            <w:webHidden/>
          </w:rPr>
        </w:r>
        <w:r w:rsidR="00E517A7" w:rsidRPr="00E517A7">
          <w:rPr>
            <w:i/>
            <w:iCs/>
            <w:noProof/>
            <w:webHidden/>
          </w:rPr>
          <w:fldChar w:fldCharType="separate"/>
        </w:r>
        <w:r w:rsidR="00E517A7" w:rsidRPr="00E517A7">
          <w:rPr>
            <w:i/>
            <w:iCs/>
            <w:noProof/>
            <w:webHidden/>
          </w:rPr>
          <w:t>54</w:t>
        </w:r>
        <w:r w:rsidR="00E517A7" w:rsidRPr="00E517A7">
          <w:rPr>
            <w:i/>
            <w:iCs/>
            <w:noProof/>
            <w:webHidden/>
          </w:rPr>
          <w:fldChar w:fldCharType="end"/>
        </w:r>
      </w:hyperlink>
    </w:p>
    <w:p w14:paraId="67EDF313" w14:textId="70E18122" w:rsidR="00E517A7" w:rsidRPr="00E517A7" w:rsidRDefault="0055231C">
      <w:pPr>
        <w:pStyle w:val="TableofFigures"/>
        <w:tabs>
          <w:tab w:val="right" w:leader="dot" w:pos="9350"/>
        </w:tabs>
        <w:rPr>
          <w:i/>
          <w:iCs/>
          <w:noProof/>
        </w:rPr>
      </w:pPr>
      <w:hyperlink w:anchor="_Toc78604307" w:history="1">
        <w:r w:rsidR="00E517A7" w:rsidRPr="00E517A7">
          <w:rPr>
            <w:rStyle w:val="Hyperlink"/>
            <w:b/>
            <w:bCs/>
            <w:i/>
            <w:iCs/>
            <w:noProof/>
            <w:lang w:val="el-GR"/>
          </w:rPr>
          <w:t xml:space="preserve">Εικόνα 60: </w:t>
        </w:r>
        <w:r w:rsidR="00E517A7" w:rsidRPr="00E517A7">
          <w:rPr>
            <w:rStyle w:val="Hyperlink"/>
            <w:b/>
            <w:bCs/>
            <w:i/>
            <w:iCs/>
            <w:noProof/>
          </w:rPr>
          <w:t>RecordInstaValueToDB</w:t>
        </w:r>
        <w:r w:rsidR="00E517A7" w:rsidRPr="00E517A7">
          <w:rPr>
            <w:rStyle w:val="Hyperlink"/>
            <w:b/>
            <w:bCs/>
            <w:i/>
            <w:iCs/>
            <w:noProof/>
            <w:lang w:val="el-GR"/>
          </w:rPr>
          <w:t xml:space="preserve"> - </w:t>
        </w:r>
        <w:r w:rsidR="00E517A7" w:rsidRPr="00E517A7">
          <w:rPr>
            <w:rStyle w:val="Hyperlink"/>
            <w:b/>
            <w:bCs/>
            <w:i/>
            <w:iCs/>
            <w:noProof/>
          </w:rPr>
          <w:t>Posts</w:t>
        </w:r>
        <w:r w:rsidR="00E517A7" w:rsidRPr="00E517A7">
          <w:rPr>
            <w:rStyle w:val="Hyperlink"/>
            <w:b/>
            <w:bCs/>
            <w:i/>
            <w:iCs/>
            <w:noProof/>
            <w:lang w:val="el-GR"/>
          </w:rPr>
          <w:t xml:space="preserve"> 3</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_Toc78604307 \h </w:instrText>
        </w:r>
        <w:r w:rsidR="00E517A7" w:rsidRPr="00E517A7">
          <w:rPr>
            <w:i/>
            <w:iCs/>
            <w:noProof/>
            <w:webHidden/>
          </w:rPr>
        </w:r>
        <w:r w:rsidR="00E517A7" w:rsidRPr="00E517A7">
          <w:rPr>
            <w:i/>
            <w:iCs/>
            <w:noProof/>
            <w:webHidden/>
          </w:rPr>
          <w:fldChar w:fldCharType="separate"/>
        </w:r>
        <w:r w:rsidR="00E517A7" w:rsidRPr="00E517A7">
          <w:rPr>
            <w:i/>
            <w:iCs/>
            <w:noProof/>
            <w:webHidden/>
          </w:rPr>
          <w:t>55</w:t>
        </w:r>
        <w:r w:rsidR="00E517A7" w:rsidRPr="00E517A7">
          <w:rPr>
            <w:i/>
            <w:iCs/>
            <w:noProof/>
            <w:webHidden/>
          </w:rPr>
          <w:fldChar w:fldCharType="end"/>
        </w:r>
      </w:hyperlink>
    </w:p>
    <w:p w14:paraId="2E931B63" w14:textId="380D75EA" w:rsidR="00E517A7" w:rsidRPr="00E517A7" w:rsidRDefault="0055231C">
      <w:pPr>
        <w:pStyle w:val="TableofFigures"/>
        <w:tabs>
          <w:tab w:val="right" w:leader="dot" w:pos="9350"/>
        </w:tabs>
        <w:rPr>
          <w:i/>
          <w:iCs/>
          <w:noProof/>
        </w:rPr>
      </w:pPr>
      <w:hyperlink w:anchor="_Toc78604308" w:history="1">
        <w:r w:rsidR="00E517A7" w:rsidRPr="00E517A7">
          <w:rPr>
            <w:rStyle w:val="Hyperlink"/>
            <w:b/>
            <w:bCs/>
            <w:i/>
            <w:iCs/>
            <w:noProof/>
            <w:lang w:val="el-GR"/>
          </w:rPr>
          <w:t xml:space="preserve">Εικόνα 61: Συνάρτηση </w:t>
        </w:r>
        <w:r w:rsidR="00E517A7" w:rsidRPr="00E517A7">
          <w:rPr>
            <w:rStyle w:val="Hyperlink"/>
            <w:b/>
            <w:bCs/>
            <w:i/>
            <w:iCs/>
            <w:noProof/>
          </w:rPr>
          <w:t>getpostmedia</w:t>
        </w:r>
        <w:r w:rsidR="00E517A7" w:rsidRPr="00E517A7">
          <w:rPr>
            <w:rStyle w:val="Hyperlink"/>
            <w:b/>
            <w:bCs/>
            <w:i/>
            <w:iCs/>
            <w:noProof/>
            <w:lang w:val="el-GR"/>
          </w:rPr>
          <w:t xml:space="preserve"> 1</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_Toc78604308 \h </w:instrText>
        </w:r>
        <w:r w:rsidR="00E517A7" w:rsidRPr="00E517A7">
          <w:rPr>
            <w:i/>
            <w:iCs/>
            <w:noProof/>
            <w:webHidden/>
          </w:rPr>
        </w:r>
        <w:r w:rsidR="00E517A7" w:rsidRPr="00E517A7">
          <w:rPr>
            <w:i/>
            <w:iCs/>
            <w:noProof/>
            <w:webHidden/>
          </w:rPr>
          <w:fldChar w:fldCharType="separate"/>
        </w:r>
        <w:r w:rsidR="00E517A7" w:rsidRPr="00E517A7">
          <w:rPr>
            <w:i/>
            <w:iCs/>
            <w:noProof/>
            <w:webHidden/>
          </w:rPr>
          <w:t>55</w:t>
        </w:r>
        <w:r w:rsidR="00E517A7" w:rsidRPr="00E517A7">
          <w:rPr>
            <w:i/>
            <w:iCs/>
            <w:noProof/>
            <w:webHidden/>
          </w:rPr>
          <w:fldChar w:fldCharType="end"/>
        </w:r>
      </w:hyperlink>
    </w:p>
    <w:p w14:paraId="5C8E65A0" w14:textId="16A3A1CA" w:rsidR="00E517A7" w:rsidRPr="00E517A7" w:rsidRDefault="0055231C">
      <w:pPr>
        <w:pStyle w:val="TableofFigures"/>
        <w:tabs>
          <w:tab w:val="right" w:leader="dot" w:pos="9350"/>
        </w:tabs>
        <w:rPr>
          <w:i/>
          <w:iCs/>
          <w:noProof/>
        </w:rPr>
      </w:pPr>
      <w:hyperlink w:anchor="_Toc78604309" w:history="1">
        <w:r w:rsidR="00E517A7" w:rsidRPr="00E517A7">
          <w:rPr>
            <w:rStyle w:val="Hyperlink"/>
            <w:b/>
            <w:bCs/>
            <w:i/>
            <w:iCs/>
            <w:noProof/>
            <w:lang w:val="el-GR"/>
          </w:rPr>
          <w:t xml:space="preserve">Εικόνα 62: Συνάρτηση </w:t>
        </w:r>
        <w:r w:rsidR="00E517A7" w:rsidRPr="00E517A7">
          <w:rPr>
            <w:rStyle w:val="Hyperlink"/>
            <w:b/>
            <w:bCs/>
            <w:i/>
            <w:iCs/>
            <w:noProof/>
          </w:rPr>
          <w:t>getpostmedia</w:t>
        </w:r>
        <w:r w:rsidR="00E517A7" w:rsidRPr="00E517A7">
          <w:rPr>
            <w:rStyle w:val="Hyperlink"/>
            <w:b/>
            <w:bCs/>
            <w:i/>
            <w:iCs/>
            <w:noProof/>
            <w:lang w:val="el-GR"/>
          </w:rPr>
          <w:t xml:space="preserve"> 2</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_Toc78604309 \h </w:instrText>
        </w:r>
        <w:r w:rsidR="00E517A7" w:rsidRPr="00E517A7">
          <w:rPr>
            <w:i/>
            <w:iCs/>
            <w:noProof/>
            <w:webHidden/>
          </w:rPr>
        </w:r>
        <w:r w:rsidR="00E517A7" w:rsidRPr="00E517A7">
          <w:rPr>
            <w:i/>
            <w:iCs/>
            <w:noProof/>
            <w:webHidden/>
          </w:rPr>
          <w:fldChar w:fldCharType="separate"/>
        </w:r>
        <w:r w:rsidR="00E517A7" w:rsidRPr="00E517A7">
          <w:rPr>
            <w:i/>
            <w:iCs/>
            <w:noProof/>
            <w:webHidden/>
          </w:rPr>
          <w:t>56</w:t>
        </w:r>
        <w:r w:rsidR="00E517A7" w:rsidRPr="00E517A7">
          <w:rPr>
            <w:i/>
            <w:iCs/>
            <w:noProof/>
            <w:webHidden/>
          </w:rPr>
          <w:fldChar w:fldCharType="end"/>
        </w:r>
      </w:hyperlink>
    </w:p>
    <w:p w14:paraId="5DDDA1F6" w14:textId="2AA1C381" w:rsidR="00E517A7" w:rsidRPr="00E517A7" w:rsidRDefault="0055231C">
      <w:pPr>
        <w:pStyle w:val="TableofFigures"/>
        <w:tabs>
          <w:tab w:val="right" w:leader="dot" w:pos="9350"/>
        </w:tabs>
        <w:rPr>
          <w:i/>
          <w:iCs/>
          <w:noProof/>
        </w:rPr>
      </w:pPr>
      <w:hyperlink w:anchor="_Toc78604310" w:history="1">
        <w:r w:rsidR="00E517A7" w:rsidRPr="00E517A7">
          <w:rPr>
            <w:rStyle w:val="Hyperlink"/>
            <w:b/>
            <w:bCs/>
            <w:i/>
            <w:iCs/>
            <w:noProof/>
            <w:lang w:val="el-GR"/>
          </w:rPr>
          <w:t xml:space="preserve">Εικόνα 63: Συνάρτηση </w:t>
        </w:r>
        <w:r w:rsidR="00E517A7" w:rsidRPr="00E517A7">
          <w:rPr>
            <w:rStyle w:val="Hyperlink"/>
            <w:b/>
            <w:bCs/>
            <w:i/>
            <w:iCs/>
            <w:noProof/>
          </w:rPr>
          <w:t>getpostmedia</w:t>
        </w:r>
        <w:r w:rsidR="00E517A7" w:rsidRPr="00E517A7">
          <w:rPr>
            <w:rStyle w:val="Hyperlink"/>
            <w:b/>
            <w:bCs/>
            <w:i/>
            <w:iCs/>
            <w:noProof/>
            <w:lang w:val="el-GR"/>
          </w:rPr>
          <w:t xml:space="preserve"> 3</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_Toc78604310 \h </w:instrText>
        </w:r>
        <w:r w:rsidR="00E517A7" w:rsidRPr="00E517A7">
          <w:rPr>
            <w:i/>
            <w:iCs/>
            <w:noProof/>
            <w:webHidden/>
          </w:rPr>
        </w:r>
        <w:r w:rsidR="00E517A7" w:rsidRPr="00E517A7">
          <w:rPr>
            <w:i/>
            <w:iCs/>
            <w:noProof/>
            <w:webHidden/>
          </w:rPr>
          <w:fldChar w:fldCharType="separate"/>
        </w:r>
        <w:r w:rsidR="00E517A7" w:rsidRPr="00E517A7">
          <w:rPr>
            <w:i/>
            <w:iCs/>
            <w:noProof/>
            <w:webHidden/>
          </w:rPr>
          <w:t>56</w:t>
        </w:r>
        <w:r w:rsidR="00E517A7" w:rsidRPr="00E517A7">
          <w:rPr>
            <w:i/>
            <w:iCs/>
            <w:noProof/>
            <w:webHidden/>
          </w:rPr>
          <w:fldChar w:fldCharType="end"/>
        </w:r>
      </w:hyperlink>
    </w:p>
    <w:p w14:paraId="1A9B375B" w14:textId="62E3ABB0" w:rsidR="00E517A7" w:rsidRPr="00E517A7" w:rsidRDefault="0055231C">
      <w:pPr>
        <w:pStyle w:val="TableofFigures"/>
        <w:tabs>
          <w:tab w:val="right" w:leader="dot" w:pos="9350"/>
        </w:tabs>
        <w:rPr>
          <w:i/>
          <w:iCs/>
          <w:noProof/>
        </w:rPr>
      </w:pPr>
      <w:hyperlink w:anchor="_Toc78604311" w:history="1">
        <w:r w:rsidR="00E517A7" w:rsidRPr="00E517A7">
          <w:rPr>
            <w:rStyle w:val="Hyperlink"/>
            <w:b/>
            <w:bCs/>
            <w:i/>
            <w:iCs/>
            <w:noProof/>
            <w:lang w:val="el-GR"/>
          </w:rPr>
          <w:t xml:space="preserve">Εικόνα 64: Συνάρτηση </w:t>
        </w:r>
        <w:r w:rsidR="00E517A7" w:rsidRPr="00E517A7">
          <w:rPr>
            <w:rStyle w:val="Hyperlink"/>
            <w:b/>
            <w:bCs/>
            <w:i/>
            <w:iCs/>
            <w:noProof/>
          </w:rPr>
          <w:t>getposthashtags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_Toc78604311 \h </w:instrText>
        </w:r>
        <w:r w:rsidR="00E517A7" w:rsidRPr="00E517A7">
          <w:rPr>
            <w:i/>
            <w:iCs/>
            <w:noProof/>
            <w:webHidden/>
          </w:rPr>
        </w:r>
        <w:r w:rsidR="00E517A7" w:rsidRPr="00E517A7">
          <w:rPr>
            <w:i/>
            <w:iCs/>
            <w:noProof/>
            <w:webHidden/>
          </w:rPr>
          <w:fldChar w:fldCharType="separate"/>
        </w:r>
        <w:r w:rsidR="00E517A7" w:rsidRPr="00E517A7">
          <w:rPr>
            <w:i/>
            <w:iCs/>
            <w:noProof/>
            <w:webHidden/>
          </w:rPr>
          <w:t>57</w:t>
        </w:r>
        <w:r w:rsidR="00E517A7" w:rsidRPr="00E517A7">
          <w:rPr>
            <w:i/>
            <w:iCs/>
            <w:noProof/>
            <w:webHidden/>
          </w:rPr>
          <w:fldChar w:fldCharType="end"/>
        </w:r>
      </w:hyperlink>
    </w:p>
    <w:p w14:paraId="4FA7617E" w14:textId="2D8F6CBB" w:rsidR="00E517A7" w:rsidRPr="00E517A7" w:rsidRDefault="0055231C">
      <w:pPr>
        <w:pStyle w:val="TableofFigures"/>
        <w:tabs>
          <w:tab w:val="right" w:leader="dot" w:pos="9350"/>
        </w:tabs>
        <w:rPr>
          <w:i/>
          <w:iCs/>
          <w:noProof/>
        </w:rPr>
      </w:pPr>
      <w:hyperlink w:anchor="_Toc78604312" w:history="1">
        <w:r w:rsidR="00E517A7" w:rsidRPr="00E517A7">
          <w:rPr>
            <w:rStyle w:val="Hyperlink"/>
            <w:b/>
            <w:bCs/>
            <w:i/>
            <w:iCs/>
            <w:noProof/>
            <w:lang w:val="el-GR"/>
          </w:rPr>
          <w:t xml:space="preserve">Εικόνα 65: Συνάρτηση </w:t>
        </w:r>
        <w:r w:rsidR="00E517A7" w:rsidRPr="00E517A7">
          <w:rPr>
            <w:rStyle w:val="Hyperlink"/>
            <w:b/>
            <w:bCs/>
            <w:i/>
            <w:iCs/>
            <w:noProof/>
          </w:rPr>
          <w:t>getposthashtags</w:t>
        </w:r>
        <w:r w:rsidR="00E517A7" w:rsidRPr="00E517A7">
          <w:rPr>
            <w:rStyle w:val="Hyperlink"/>
            <w:b/>
            <w:bCs/>
            <w:i/>
            <w:iCs/>
            <w:noProof/>
            <w:lang w:val="el-GR"/>
          </w:rPr>
          <w:t xml:space="preserve"> 2</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_Toc78604312 \h </w:instrText>
        </w:r>
        <w:r w:rsidR="00E517A7" w:rsidRPr="00E517A7">
          <w:rPr>
            <w:i/>
            <w:iCs/>
            <w:noProof/>
            <w:webHidden/>
          </w:rPr>
        </w:r>
        <w:r w:rsidR="00E517A7" w:rsidRPr="00E517A7">
          <w:rPr>
            <w:i/>
            <w:iCs/>
            <w:noProof/>
            <w:webHidden/>
          </w:rPr>
          <w:fldChar w:fldCharType="separate"/>
        </w:r>
        <w:r w:rsidR="00E517A7" w:rsidRPr="00E517A7">
          <w:rPr>
            <w:i/>
            <w:iCs/>
            <w:noProof/>
            <w:webHidden/>
          </w:rPr>
          <w:t>57</w:t>
        </w:r>
        <w:r w:rsidR="00E517A7" w:rsidRPr="00E517A7">
          <w:rPr>
            <w:i/>
            <w:iCs/>
            <w:noProof/>
            <w:webHidden/>
          </w:rPr>
          <w:fldChar w:fldCharType="end"/>
        </w:r>
      </w:hyperlink>
    </w:p>
    <w:p w14:paraId="63540AE5" w14:textId="112AC1F8" w:rsidR="00E517A7" w:rsidRPr="00E517A7" w:rsidRDefault="0055231C">
      <w:pPr>
        <w:pStyle w:val="TableofFigures"/>
        <w:tabs>
          <w:tab w:val="right" w:leader="dot" w:pos="9350"/>
        </w:tabs>
        <w:rPr>
          <w:i/>
          <w:iCs/>
          <w:noProof/>
        </w:rPr>
      </w:pPr>
      <w:hyperlink w:anchor="_Toc78604313" w:history="1">
        <w:r w:rsidR="00E517A7" w:rsidRPr="00E517A7">
          <w:rPr>
            <w:rStyle w:val="Hyperlink"/>
            <w:b/>
            <w:bCs/>
            <w:i/>
            <w:iCs/>
            <w:noProof/>
          </w:rPr>
          <w:t>Εικόνα 66: Hashtags - Twitter</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_Toc78604313 \h </w:instrText>
        </w:r>
        <w:r w:rsidR="00E517A7" w:rsidRPr="00E517A7">
          <w:rPr>
            <w:i/>
            <w:iCs/>
            <w:noProof/>
            <w:webHidden/>
          </w:rPr>
        </w:r>
        <w:r w:rsidR="00E517A7" w:rsidRPr="00E517A7">
          <w:rPr>
            <w:i/>
            <w:iCs/>
            <w:noProof/>
            <w:webHidden/>
          </w:rPr>
          <w:fldChar w:fldCharType="separate"/>
        </w:r>
        <w:r w:rsidR="00E517A7" w:rsidRPr="00E517A7">
          <w:rPr>
            <w:i/>
            <w:iCs/>
            <w:noProof/>
            <w:webHidden/>
          </w:rPr>
          <w:t>58</w:t>
        </w:r>
        <w:r w:rsidR="00E517A7" w:rsidRPr="00E517A7">
          <w:rPr>
            <w:i/>
            <w:iCs/>
            <w:noProof/>
            <w:webHidden/>
          </w:rPr>
          <w:fldChar w:fldCharType="end"/>
        </w:r>
      </w:hyperlink>
    </w:p>
    <w:p w14:paraId="2A32D127" w14:textId="1AC18D33" w:rsidR="00E517A7" w:rsidRPr="00E517A7" w:rsidRDefault="0055231C">
      <w:pPr>
        <w:pStyle w:val="TableofFigures"/>
        <w:tabs>
          <w:tab w:val="right" w:leader="dot" w:pos="9350"/>
        </w:tabs>
        <w:rPr>
          <w:i/>
          <w:iCs/>
          <w:noProof/>
        </w:rPr>
      </w:pPr>
      <w:hyperlink w:anchor="_Toc78604314" w:history="1">
        <w:r w:rsidR="00E517A7" w:rsidRPr="00E517A7">
          <w:rPr>
            <w:rStyle w:val="Hyperlink"/>
            <w:b/>
            <w:bCs/>
            <w:i/>
            <w:iCs/>
            <w:noProof/>
            <w:lang w:val="el-GR"/>
          </w:rPr>
          <w:t xml:space="preserve">Εικόνα 67: </w:t>
        </w:r>
        <w:r w:rsidR="00E517A7" w:rsidRPr="00E517A7">
          <w:rPr>
            <w:rStyle w:val="Hyperlink"/>
            <w:b/>
            <w:bCs/>
            <w:i/>
            <w:iCs/>
            <w:noProof/>
          </w:rPr>
          <w:t>Hashtags</w:t>
        </w:r>
        <w:r w:rsidR="00E517A7" w:rsidRPr="00E517A7">
          <w:rPr>
            <w:rStyle w:val="Hyperlink"/>
            <w:b/>
            <w:bCs/>
            <w:i/>
            <w:iCs/>
            <w:noProof/>
            <w:lang w:val="el-GR"/>
          </w:rPr>
          <w:t xml:space="preserve"> - </w:t>
        </w:r>
        <w:r w:rsidR="00E517A7" w:rsidRPr="00E517A7">
          <w:rPr>
            <w:rStyle w:val="Hyperlink"/>
            <w:b/>
            <w:bCs/>
            <w:i/>
            <w:iCs/>
            <w:noProof/>
          </w:rPr>
          <w:t>Facebook</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_Toc78604314 \h </w:instrText>
        </w:r>
        <w:r w:rsidR="00E517A7" w:rsidRPr="00E517A7">
          <w:rPr>
            <w:i/>
            <w:iCs/>
            <w:noProof/>
            <w:webHidden/>
          </w:rPr>
        </w:r>
        <w:r w:rsidR="00E517A7" w:rsidRPr="00E517A7">
          <w:rPr>
            <w:i/>
            <w:iCs/>
            <w:noProof/>
            <w:webHidden/>
          </w:rPr>
          <w:fldChar w:fldCharType="separate"/>
        </w:r>
        <w:r w:rsidR="00E517A7" w:rsidRPr="00E517A7">
          <w:rPr>
            <w:i/>
            <w:iCs/>
            <w:noProof/>
            <w:webHidden/>
          </w:rPr>
          <w:t>59</w:t>
        </w:r>
        <w:r w:rsidR="00E517A7" w:rsidRPr="00E517A7">
          <w:rPr>
            <w:i/>
            <w:iCs/>
            <w:noProof/>
            <w:webHidden/>
          </w:rPr>
          <w:fldChar w:fldCharType="end"/>
        </w:r>
      </w:hyperlink>
    </w:p>
    <w:p w14:paraId="7A8E9676" w14:textId="29831C65" w:rsidR="00E517A7" w:rsidRPr="00E517A7" w:rsidRDefault="0055231C">
      <w:pPr>
        <w:pStyle w:val="TableofFigures"/>
        <w:tabs>
          <w:tab w:val="right" w:leader="dot" w:pos="9350"/>
        </w:tabs>
        <w:rPr>
          <w:i/>
          <w:iCs/>
          <w:noProof/>
        </w:rPr>
      </w:pPr>
      <w:hyperlink w:anchor="_Toc78604315" w:history="1">
        <w:r w:rsidR="00E517A7" w:rsidRPr="00E517A7">
          <w:rPr>
            <w:rStyle w:val="Hyperlink"/>
            <w:b/>
            <w:bCs/>
            <w:i/>
            <w:iCs/>
            <w:noProof/>
            <w:lang w:val="el-GR"/>
          </w:rPr>
          <w:t xml:space="preserve">Εικόνα 68: </w:t>
        </w:r>
        <w:r w:rsidR="00E517A7" w:rsidRPr="00E517A7">
          <w:rPr>
            <w:rStyle w:val="Hyperlink"/>
            <w:b/>
            <w:bCs/>
            <w:i/>
            <w:iCs/>
            <w:noProof/>
          </w:rPr>
          <w:t>Hashtags</w:t>
        </w:r>
        <w:r w:rsidR="00E517A7" w:rsidRPr="00E517A7">
          <w:rPr>
            <w:rStyle w:val="Hyperlink"/>
            <w:b/>
            <w:bCs/>
            <w:i/>
            <w:iCs/>
            <w:noProof/>
            <w:lang w:val="el-GR"/>
          </w:rPr>
          <w:t xml:space="preserve"> - </w:t>
        </w:r>
        <w:r w:rsidR="00E517A7" w:rsidRPr="00E517A7">
          <w:rPr>
            <w:rStyle w:val="Hyperlink"/>
            <w:b/>
            <w:bCs/>
            <w:i/>
            <w:iCs/>
            <w:noProof/>
          </w:rPr>
          <w:t>Instagram</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_Toc78604315 \h </w:instrText>
        </w:r>
        <w:r w:rsidR="00E517A7" w:rsidRPr="00E517A7">
          <w:rPr>
            <w:i/>
            <w:iCs/>
            <w:noProof/>
            <w:webHidden/>
          </w:rPr>
        </w:r>
        <w:r w:rsidR="00E517A7" w:rsidRPr="00E517A7">
          <w:rPr>
            <w:i/>
            <w:iCs/>
            <w:noProof/>
            <w:webHidden/>
          </w:rPr>
          <w:fldChar w:fldCharType="separate"/>
        </w:r>
        <w:r w:rsidR="00E517A7" w:rsidRPr="00E517A7">
          <w:rPr>
            <w:i/>
            <w:iCs/>
            <w:noProof/>
            <w:webHidden/>
          </w:rPr>
          <w:t>60</w:t>
        </w:r>
        <w:r w:rsidR="00E517A7" w:rsidRPr="00E517A7">
          <w:rPr>
            <w:i/>
            <w:iCs/>
            <w:noProof/>
            <w:webHidden/>
          </w:rPr>
          <w:fldChar w:fldCharType="end"/>
        </w:r>
      </w:hyperlink>
    </w:p>
    <w:p w14:paraId="4B2F3024" w14:textId="481508CC" w:rsidR="00E517A7" w:rsidRPr="00E517A7" w:rsidRDefault="0055231C">
      <w:pPr>
        <w:pStyle w:val="TableofFigures"/>
        <w:tabs>
          <w:tab w:val="right" w:leader="dot" w:pos="9350"/>
        </w:tabs>
        <w:rPr>
          <w:i/>
          <w:iCs/>
          <w:noProof/>
        </w:rPr>
      </w:pPr>
      <w:hyperlink w:anchor="_Toc78604316" w:history="1">
        <w:r w:rsidR="00E517A7" w:rsidRPr="00E517A7">
          <w:rPr>
            <w:rStyle w:val="Hyperlink"/>
            <w:b/>
            <w:bCs/>
            <w:i/>
            <w:iCs/>
            <w:noProof/>
            <w:lang w:val="el-GR"/>
          </w:rPr>
          <w:t xml:space="preserve">Εικόνα 69: </w:t>
        </w:r>
        <w:r w:rsidR="00E517A7" w:rsidRPr="00E517A7">
          <w:rPr>
            <w:rStyle w:val="Hyperlink"/>
            <w:b/>
            <w:bCs/>
            <w:i/>
            <w:iCs/>
            <w:noProof/>
          </w:rPr>
          <w:t>Hashtags</w:t>
        </w:r>
        <w:r w:rsidR="00E517A7" w:rsidRPr="00E517A7">
          <w:rPr>
            <w:rStyle w:val="Hyperlink"/>
            <w:b/>
            <w:bCs/>
            <w:i/>
            <w:iCs/>
            <w:noProof/>
            <w:lang w:val="el-GR"/>
          </w:rPr>
          <w:t xml:space="preserve"> </w:t>
        </w:r>
        <w:r w:rsidR="00E517A7" w:rsidRPr="00E517A7">
          <w:rPr>
            <w:rStyle w:val="Hyperlink"/>
            <w:b/>
            <w:bCs/>
            <w:i/>
            <w:iCs/>
            <w:noProof/>
          </w:rPr>
          <w:t>Per</w:t>
        </w:r>
        <w:r w:rsidR="00E517A7" w:rsidRPr="00E517A7">
          <w:rPr>
            <w:rStyle w:val="Hyperlink"/>
            <w:b/>
            <w:bCs/>
            <w:i/>
            <w:iCs/>
            <w:noProof/>
            <w:lang w:val="el-GR"/>
          </w:rPr>
          <w:t xml:space="preserve"> </w:t>
        </w:r>
        <w:r w:rsidR="00E517A7" w:rsidRPr="00E517A7">
          <w:rPr>
            <w:rStyle w:val="Hyperlink"/>
            <w:b/>
            <w:bCs/>
            <w:i/>
            <w:iCs/>
            <w:noProof/>
          </w:rPr>
          <w:t>User</w:t>
        </w:r>
        <w:r w:rsidR="00E517A7" w:rsidRPr="00E517A7">
          <w:rPr>
            <w:rStyle w:val="Hyperlink"/>
            <w:b/>
            <w:bCs/>
            <w:i/>
            <w:iCs/>
            <w:noProof/>
            <w:lang w:val="el-GR"/>
          </w:rPr>
          <w:t xml:space="preserve"> - </w:t>
        </w:r>
        <w:r w:rsidR="00E517A7" w:rsidRPr="00E517A7">
          <w:rPr>
            <w:rStyle w:val="Hyperlink"/>
            <w:b/>
            <w:bCs/>
            <w:i/>
            <w:iCs/>
            <w:noProof/>
          </w:rPr>
          <w:t>Twitter</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_Toc78604316 \h </w:instrText>
        </w:r>
        <w:r w:rsidR="00E517A7" w:rsidRPr="00E517A7">
          <w:rPr>
            <w:i/>
            <w:iCs/>
            <w:noProof/>
            <w:webHidden/>
          </w:rPr>
        </w:r>
        <w:r w:rsidR="00E517A7" w:rsidRPr="00E517A7">
          <w:rPr>
            <w:i/>
            <w:iCs/>
            <w:noProof/>
            <w:webHidden/>
          </w:rPr>
          <w:fldChar w:fldCharType="separate"/>
        </w:r>
        <w:r w:rsidR="00E517A7" w:rsidRPr="00E517A7">
          <w:rPr>
            <w:i/>
            <w:iCs/>
            <w:noProof/>
            <w:webHidden/>
          </w:rPr>
          <w:t>60</w:t>
        </w:r>
        <w:r w:rsidR="00E517A7" w:rsidRPr="00E517A7">
          <w:rPr>
            <w:i/>
            <w:iCs/>
            <w:noProof/>
            <w:webHidden/>
          </w:rPr>
          <w:fldChar w:fldCharType="end"/>
        </w:r>
      </w:hyperlink>
    </w:p>
    <w:p w14:paraId="6C56B7E8" w14:textId="2D1F8F72" w:rsidR="00E517A7" w:rsidRPr="00E517A7" w:rsidRDefault="0055231C">
      <w:pPr>
        <w:pStyle w:val="TableofFigures"/>
        <w:tabs>
          <w:tab w:val="right" w:leader="dot" w:pos="9350"/>
        </w:tabs>
        <w:rPr>
          <w:i/>
          <w:iCs/>
          <w:noProof/>
        </w:rPr>
      </w:pPr>
      <w:hyperlink w:anchor="_Toc78604317" w:history="1">
        <w:r w:rsidR="00E517A7" w:rsidRPr="00E517A7">
          <w:rPr>
            <w:rStyle w:val="Hyperlink"/>
            <w:b/>
            <w:bCs/>
            <w:i/>
            <w:iCs/>
            <w:noProof/>
          </w:rPr>
          <w:t>Εικόνα 70: Hashtags Per User – Facebook</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_Toc78604317 \h </w:instrText>
        </w:r>
        <w:r w:rsidR="00E517A7" w:rsidRPr="00E517A7">
          <w:rPr>
            <w:i/>
            <w:iCs/>
            <w:noProof/>
            <w:webHidden/>
          </w:rPr>
        </w:r>
        <w:r w:rsidR="00E517A7" w:rsidRPr="00E517A7">
          <w:rPr>
            <w:i/>
            <w:iCs/>
            <w:noProof/>
            <w:webHidden/>
          </w:rPr>
          <w:fldChar w:fldCharType="separate"/>
        </w:r>
        <w:r w:rsidR="00E517A7" w:rsidRPr="00E517A7">
          <w:rPr>
            <w:i/>
            <w:iCs/>
            <w:noProof/>
            <w:webHidden/>
          </w:rPr>
          <w:t>61</w:t>
        </w:r>
        <w:r w:rsidR="00E517A7" w:rsidRPr="00E517A7">
          <w:rPr>
            <w:i/>
            <w:iCs/>
            <w:noProof/>
            <w:webHidden/>
          </w:rPr>
          <w:fldChar w:fldCharType="end"/>
        </w:r>
      </w:hyperlink>
    </w:p>
    <w:p w14:paraId="55DA2F86" w14:textId="0381760D" w:rsidR="00E517A7" w:rsidRPr="00E517A7" w:rsidRDefault="0055231C">
      <w:pPr>
        <w:pStyle w:val="TableofFigures"/>
        <w:tabs>
          <w:tab w:val="right" w:leader="dot" w:pos="9350"/>
        </w:tabs>
        <w:rPr>
          <w:i/>
          <w:iCs/>
          <w:noProof/>
        </w:rPr>
      </w:pPr>
      <w:hyperlink w:anchor="_Toc78604318" w:history="1">
        <w:r w:rsidR="00E517A7" w:rsidRPr="00E517A7">
          <w:rPr>
            <w:rStyle w:val="Hyperlink"/>
            <w:b/>
            <w:bCs/>
            <w:i/>
            <w:iCs/>
            <w:noProof/>
            <w:lang w:val="el-GR"/>
          </w:rPr>
          <w:t xml:space="preserve">Εικόνα 71: </w:t>
        </w:r>
        <w:r w:rsidR="00E517A7" w:rsidRPr="00E517A7">
          <w:rPr>
            <w:rStyle w:val="Hyperlink"/>
            <w:b/>
            <w:bCs/>
            <w:i/>
            <w:iCs/>
            <w:noProof/>
          </w:rPr>
          <w:t>Hashtags</w:t>
        </w:r>
        <w:r w:rsidR="00E517A7" w:rsidRPr="00E517A7">
          <w:rPr>
            <w:rStyle w:val="Hyperlink"/>
            <w:b/>
            <w:bCs/>
            <w:i/>
            <w:iCs/>
            <w:noProof/>
            <w:lang w:val="el-GR"/>
          </w:rPr>
          <w:t xml:space="preserve"> </w:t>
        </w:r>
        <w:r w:rsidR="00E517A7" w:rsidRPr="00E517A7">
          <w:rPr>
            <w:rStyle w:val="Hyperlink"/>
            <w:b/>
            <w:bCs/>
            <w:i/>
            <w:iCs/>
            <w:noProof/>
          </w:rPr>
          <w:t>Per</w:t>
        </w:r>
        <w:r w:rsidR="00E517A7" w:rsidRPr="00E517A7">
          <w:rPr>
            <w:rStyle w:val="Hyperlink"/>
            <w:b/>
            <w:bCs/>
            <w:i/>
            <w:iCs/>
            <w:noProof/>
            <w:lang w:val="el-GR"/>
          </w:rPr>
          <w:t xml:space="preserve"> </w:t>
        </w:r>
        <w:r w:rsidR="00E517A7" w:rsidRPr="00E517A7">
          <w:rPr>
            <w:rStyle w:val="Hyperlink"/>
            <w:b/>
            <w:bCs/>
            <w:i/>
            <w:iCs/>
            <w:noProof/>
          </w:rPr>
          <w:t>User</w:t>
        </w:r>
        <w:r w:rsidR="00E517A7" w:rsidRPr="00E517A7">
          <w:rPr>
            <w:rStyle w:val="Hyperlink"/>
            <w:b/>
            <w:bCs/>
            <w:i/>
            <w:iCs/>
            <w:noProof/>
            <w:lang w:val="el-GR"/>
          </w:rPr>
          <w:t xml:space="preserve"> - </w:t>
        </w:r>
        <w:r w:rsidR="00E517A7" w:rsidRPr="00E517A7">
          <w:rPr>
            <w:rStyle w:val="Hyperlink"/>
            <w:b/>
            <w:bCs/>
            <w:i/>
            <w:iCs/>
            <w:noProof/>
          </w:rPr>
          <w:t>Instagram</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_Toc78604318 \h </w:instrText>
        </w:r>
        <w:r w:rsidR="00E517A7" w:rsidRPr="00E517A7">
          <w:rPr>
            <w:i/>
            <w:iCs/>
            <w:noProof/>
            <w:webHidden/>
          </w:rPr>
        </w:r>
        <w:r w:rsidR="00E517A7" w:rsidRPr="00E517A7">
          <w:rPr>
            <w:i/>
            <w:iCs/>
            <w:noProof/>
            <w:webHidden/>
          </w:rPr>
          <w:fldChar w:fldCharType="separate"/>
        </w:r>
        <w:r w:rsidR="00E517A7" w:rsidRPr="00E517A7">
          <w:rPr>
            <w:i/>
            <w:iCs/>
            <w:noProof/>
            <w:webHidden/>
          </w:rPr>
          <w:t>61</w:t>
        </w:r>
        <w:r w:rsidR="00E517A7" w:rsidRPr="00E517A7">
          <w:rPr>
            <w:i/>
            <w:iCs/>
            <w:noProof/>
            <w:webHidden/>
          </w:rPr>
          <w:fldChar w:fldCharType="end"/>
        </w:r>
      </w:hyperlink>
    </w:p>
    <w:p w14:paraId="2E5E056B" w14:textId="4CED2787" w:rsidR="00E517A7" w:rsidRPr="00E517A7" w:rsidRDefault="0055231C">
      <w:pPr>
        <w:pStyle w:val="TableofFigures"/>
        <w:tabs>
          <w:tab w:val="right" w:leader="dot" w:pos="9350"/>
        </w:tabs>
        <w:rPr>
          <w:i/>
          <w:iCs/>
          <w:noProof/>
        </w:rPr>
      </w:pPr>
      <w:hyperlink w:anchor="_Toc78604319" w:history="1">
        <w:r w:rsidR="00E517A7" w:rsidRPr="00E517A7">
          <w:rPr>
            <w:rStyle w:val="Hyperlink"/>
            <w:b/>
            <w:bCs/>
            <w:i/>
            <w:iCs/>
            <w:noProof/>
            <w:lang w:val="el-GR"/>
          </w:rPr>
          <w:t xml:space="preserve">Εικόνα 72: </w:t>
        </w:r>
        <w:r w:rsidR="00E517A7" w:rsidRPr="00E517A7">
          <w:rPr>
            <w:rStyle w:val="Hyperlink"/>
            <w:b/>
            <w:bCs/>
            <w:i/>
            <w:iCs/>
            <w:noProof/>
          </w:rPr>
          <w:t>Intersection</w:t>
        </w:r>
        <w:r w:rsidR="00E517A7" w:rsidRPr="00E517A7">
          <w:rPr>
            <w:rStyle w:val="Hyperlink"/>
            <w:b/>
            <w:bCs/>
            <w:i/>
            <w:iCs/>
            <w:noProof/>
            <w:lang w:val="el-GR"/>
          </w:rPr>
          <w:t xml:space="preserve"> </w:t>
        </w:r>
        <w:r w:rsidR="00E517A7" w:rsidRPr="00E517A7">
          <w:rPr>
            <w:rStyle w:val="Hyperlink"/>
            <w:b/>
            <w:bCs/>
            <w:i/>
            <w:iCs/>
            <w:noProof/>
          </w:rPr>
          <w:t>of</w:t>
        </w:r>
        <w:r w:rsidR="00E517A7" w:rsidRPr="00E517A7">
          <w:rPr>
            <w:rStyle w:val="Hyperlink"/>
            <w:b/>
            <w:bCs/>
            <w:i/>
            <w:iCs/>
            <w:noProof/>
            <w:lang w:val="el-GR"/>
          </w:rPr>
          <w:t xml:space="preserve"> </w:t>
        </w:r>
        <w:r w:rsidR="00E517A7" w:rsidRPr="00E517A7">
          <w:rPr>
            <w:rStyle w:val="Hyperlink"/>
            <w:b/>
            <w:bCs/>
            <w:i/>
            <w:iCs/>
            <w:noProof/>
          </w:rPr>
          <w:t>Hashtags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_Toc78604319 \h </w:instrText>
        </w:r>
        <w:r w:rsidR="00E517A7" w:rsidRPr="00E517A7">
          <w:rPr>
            <w:i/>
            <w:iCs/>
            <w:noProof/>
            <w:webHidden/>
          </w:rPr>
        </w:r>
        <w:r w:rsidR="00E517A7" w:rsidRPr="00E517A7">
          <w:rPr>
            <w:i/>
            <w:iCs/>
            <w:noProof/>
            <w:webHidden/>
          </w:rPr>
          <w:fldChar w:fldCharType="separate"/>
        </w:r>
        <w:r w:rsidR="00E517A7" w:rsidRPr="00E517A7">
          <w:rPr>
            <w:i/>
            <w:iCs/>
            <w:noProof/>
            <w:webHidden/>
          </w:rPr>
          <w:t>62</w:t>
        </w:r>
        <w:r w:rsidR="00E517A7" w:rsidRPr="00E517A7">
          <w:rPr>
            <w:i/>
            <w:iCs/>
            <w:noProof/>
            <w:webHidden/>
          </w:rPr>
          <w:fldChar w:fldCharType="end"/>
        </w:r>
      </w:hyperlink>
    </w:p>
    <w:p w14:paraId="68029643" w14:textId="5597D723" w:rsidR="00E517A7" w:rsidRPr="00E517A7" w:rsidRDefault="0055231C">
      <w:pPr>
        <w:pStyle w:val="TableofFigures"/>
        <w:tabs>
          <w:tab w:val="right" w:leader="dot" w:pos="9350"/>
        </w:tabs>
        <w:rPr>
          <w:i/>
          <w:iCs/>
          <w:noProof/>
        </w:rPr>
      </w:pPr>
      <w:hyperlink w:anchor="_Toc78604320" w:history="1">
        <w:r w:rsidR="00E517A7" w:rsidRPr="00E517A7">
          <w:rPr>
            <w:rStyle w:val="Hyperlink"/>
            <w:b/>
            <w:bCs/>
            <w:i/>
            <w:iCs/>
            <w:noProof/>
          </w:rPr>
          <w:t>Εικόνα 73: Top 10% Hashtags per post - Users – Twitter</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_Toc78604320 \h </w:instrText>
        </w:r>
        <w:r w:rsidR="00E517A7" w:rsidRPr="00E517A7">
          <w:rPr>
            <w:i/>
            <w:iCs/>
            <w:noProof/>
            <w:webHidden/>
          </w:rPr>
        </w:r>
        <w:r w:rsidR="00E517A7" w:rsidRPr="00E517A7">
          <w:rPr>
            <w:i/>
            <w:iCs/>
            <w:noProof/>
            <w:webHidden/>
          </w:rPr>
          <w:fldChar w:fldCharType="separate"/>
        </w:r>
        <w:r w:rsidR="00E517A7" w:rsidRPr="00E517A7">
          <w:rPr>
            <w:i/>
            <w:iCs/>
            <w:noProof/>
            <w:webHidden/>
          </w:rPr>
          <w:t>63</w:t>
        </w:r>
        <w:r w:rsidR="00E517A7" w:rsidRPr="00E517A7">
          <w:rPr>
            <w:i/>
            <w:iCs/>
            <w:noProof/>
            <w:webHidden/>
          </w:rPr>
          <w:fldChar w:fldCharType="end"/>
        </w:r>
      </w:hyperlink>
    </w:p>
    <w:p w14:paraId="464B719D" w14:textId="7B409C4F" w:rsidR="00E517A7" w:rsidRPr="00E517A7" w:rsidRDefault="0055231C">
      <w:pPr>
        <w:pStyle w:val="TableofFigures"/>
        <w:tabs>
          <w:tab w:val="right" w:leader="dot" w:pos="9350"/>
        </w:tabs>
        <w:rPr>
          <w:i/>
          <w:iCs/>
          <w:noProof/>
        </w:rPr>
      </w:pPr>
      <w:hyperlink w:anchor="_Toc78604321" w:history="1">
        <w:r w:rsidR="00E517A7" w:rsidRPr="00E517A7">
          <w:rPr>
            <w:rStyle w:val="Hyperlink"/>
            <w:b/>
            <w:bCs/>
            <w:i/>
            <w:iCs/>
            <w:noProof/>
          </w:rPr>
          <w:t>Εικόνα 74: Top 10% Hashtags Per Post - Users - Facebook</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_Toc78604321 \h </w:instrText>
        </w:r>
        <w:r w:rsidR="00E517A7" w:rsidRPr="00E517A7">
          <w:rPr>
            <w:i/>
            <w:iCs/>
            <w:noProof/>
            <w:webHidden/>
          </w:rPr>
        </w:r>
        <w:r w:rsidR="00E517A7" w:rsidRPr="00E517A7">
          <w:rPr>
            <w:i/>
            <w:iCs/>
            <w:noProof/>
            <w:webHidden/>
          </w:rPr>
          <w:fldChar w:fldCharType="separate"/>
        </w:r>
        <w:r w:rsidR="00E517A7" w:rsidRPr="00E517A7">
          <w:rPr>
            <w:i/>
            <w:iCs/>
            <w:noProof/>
            <w:webHidden/>
          </w:rPr>
          <w:t>64</w:t>
        </w:r>
        <w:r w:rsidR="00E517A7" w:rsidRPr="00E517A7">
          <w:rPr>
            <w:i/>
            <w:iCs/>
            <w:noProof/>
            <w:webHidden/>
          </w:rPr>
          <w:fldChar w:fldCharType="end"/>
        </w:r>
      </w:hyperlink>
    </w:p>
    <w:p w14:paraId="575275BE" w14:textId="426782A1" w:rsidR="00E517A7" w:rsidRPr="00E517A7" w:rsidRDefault="0055231C">
      <w:pPr>
        <w:pStyle w:val="TableofFigures"/>
        <w:tabs>
          <w:tab w:val="right" w:leader="dot" w:pos="9350"/>
        </w:tabs>
        <w:rPr>
          <w:i/>
          <w:iCs/>
          <w:noProof/>
        </w:rPr>
      </w:pPr>
      <w:hyperlink w:anchor="_Toc78604322" w:history="1">
        <w:r w:rsidR="00E517A7" w:rsidRPr="00E517A7">
          <w:rPr>
            <w:rStyle w:val="Hyperlink"/>
            <w:b/>
            <w:bCs/>
            <w:i/>
            <w:iCs/>
            <w:noProof/>
            <w:lang w:val="el-GR"/>
          </w:rPr>
          <w:t>Εικόνα</w:t>
        </w:r>
        <w:r w:rsidR="00E517A7" w:rsidRPr="00E517A7">
          <w:rPr>
            <w:rStyle w:val="Hyperlink"/>
            <w:b/>
            <w:bCs/>
            <w:i/>
            <w:iCs/>
            <w:noProof/>
          </w:rPr>
          <w:t xml:space="preserve"> 75: Top 10% Hashtags per post - users – Instagram</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_Toc78604322 \h </w:instrText>
        </w:r>
        <w:r w:rsidR="00E517A7" w:rsidRPr="00E517A7">
          <w:rPr>
            <w:i/>
            <w:iCs/>
            <w:noProof/>
            <w:webHidden/>
          </w:rPr>
        </w:r>
        <w:r w:rsidR="00E517A7" w:rsidRPr="00E517A7">
          <w:rPr>
            <w:i/>
            <w:iCs/>
            <w:noProof/>
            <w:webHidden/>
          </w:rPr>
          <w:fldChar w:fldCharType="separate"/>
        </w:r>
        <w:r w:rsidR="00E517A7" w:rsidRPr="00E517A7">
          <w:rPr>
            <w:i/>
            <w:iCs/>
            <w:noProof/>
            <w:webHidden/>
          </w:rPr>
          <w:t>64</w:t>
        </w:r>
        <w:r w:rsidR="00E517A7" w:rsidRPr="00E517A7">
          <w:rPr>
            <w:i/>
            <w:iCs/>
            <w:noProof/>
            <w:webHidden/>
          </w:rPr>
          <w:fldChar w:fldCharType="end"/>
        </w:r>
      </w:hyperlink>
    </w:p>
    <w:p w14:paraId="117BCE79" w14:textId="181F23D5" w:rsidR="00E517A7" w:rsidRPr="00E517A7" w:rsidRDefault="0055231C">
      <w:pPr>
        <w:pStyle w:val="TableofFigures"/>
        <w:tabs>
          <w:tab w:val="right" w:leader="dot" w:pos="9350"/>
        </w:tabs>
        <w:rPr>
          <w:i/>
          <w:iCs/>
          <w:noProof/>
        </w:rPr>
      </w:pPr>
      <w:hyperlink w:anchor="_Toc78604323" w:history="1">
        <w:r w:rsidR="00E517A7" w:rsidRPr="00E517A7">
          <w:rPr>
            <w:rStyle w:val="Hyperlink"/>
            <w:b/>
            <w:bCs/>
            <w:i/>
            <w:iCs/>
            <w:noProof/>
            <w:lang w:val="el-GR"/>
          </w:rPr>
          <w:t xml:space="preserve">Εικόνα 76: </w:t>
        </w:r>
        <w:r w:rsidR="00E517A7" w:rsidRPr="00E517A7">
          <w:rPr>
            <w:rStyle w:val="Hyperlink"/>
            <w:b/>
            <w:bCs/>
            <w:i/>
            <w:iCs/>
            <w:noProof/>
          </w:rPr>
          <w:t>Hashtags</w:t>
        </w:r>
        <w:r w:rsidR="00E517A7" w:rsidRPr="00E517A7">
          <w:rPr>
            <w:rStyle w:val="Hyperlink"/>
            <w:b/>
            <w:bCs/>
            <w:i/>
            <w:iCs/>
            <w:noProof/>
            <w:lang w:val="el-GR"/>
          </w:rPr>
          <w:t xml:space="preserve"> </w:t>
        </w:r>
        <w:r w:rsidR="00E517A7" w:rsidRPr="00E517A7">
          <w:rPr>
            <w:rStyle w:val="Hyperlink"/>
            <w:b/>
            <w:bCs/>
            <w:i/>
            <w:iCs/>
            <w:noProof/>
          </w:rPr>
          <w:t>Per</w:t>
        </w:r>
        <w:r w:rsidR="00E517A7" w:rsidRPr="00E517A7">
          <w:rPr>
            <w:rStyle w:val="Hyperlink"/>
            <w:b/>
            <w:bCs/>
            <w:i/>
            <w:iCs/>
            <w:noProof/>
            <w:lang w:val="el-GR"/>
          </w:rPr>
          <w:t xml:space="preserve"> </w:t>
        </w:r>
        <w:r w:rsidR="00E517A7" w:rsidRPr="00E517A7">
          <w:rPr>
            <w:rStyle w:val="Hyperlink"/>
            <w:b/>
            <w:bCs/>
            <w:i/>
            <w:iCs/>
            <w:noProof/>
          </w:rPr>
          <w:t>Post</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_Toc78604323 \h </w:instrText>
        </w:r>
        <w:r w:rsidR="00E517A7" w:rsidRPr="00E517A7">
          <w:rPr>
            <w:i/>
            <w:iCs/>
            <w:noProof/>
            <w:webHidden/>
          </w:rPr>
        </w:r>
        <w:r w:rsidR="00E517A7" w:rsidRPr="00E517A7">
          <w:rPr>
            <w:i/>
            <w:iCs/>
            <w:noProof/>
            <w:webHidden/>
          </w:rPr>
          <w:fldChar w:fldCharType="separate"/>
        </w:r>
        <w:r w:rsidR="00E517A7" w:rsidRPr="00E517A7">
          <w:rPr>
            <w:i/>
            <w:iCs/>
            <w:noProof/>
            <w:webHidden/>
          </w:rPr>
          <w:t>65</w:t>
        </w:r>
        <w:r w:rsidR="00E517A7" w:rsidRPr="00E517A7">
          <w:rPr>
            <w:i/>
            <w:iCs/>
            <w:noProof/>
            <w:webHidden/>
          </w:rPr>
          <w:fldChar w:fldCharType="end"/>
        </w:r>
      </w:hyperlink>
    </w:p>
    <w:p w14:paraId="55ACA044" w14:textId="647EB083" w:rsidR="00E517A7" w:rsidRPr="00E517A7" w:rsidRDefault="0055231C">
      <w:pPr>
        <w:pStyle w:val="TableofFigures"/>
        <w:tabs>
          <w:tab w:val="right" w:leader="dot" w:pos="9350"/>
        </w:tabs>
        <w:rPr>
          <w:i/>
          <w:iCs/>
          <w:noProof/>
        </w:rPr>
      </w:pPr>
      <w:hyperlink w:anchor="_Toc78604324" w:history="1">
        <w:r w:rsidR="00E517A7" w:rsidRPr="00E517A7">
          <w:rPr>
            <w:rStyle w:val="Hyperlink"/>
            <w:b/>
            <w:bCs/>
            <w:i/>
            <w:iCs/>
            <w:noProof/>
            <w:lang w:val="el-GR"/>
          </w:rPr>
          <w:t xml:space="preserve">Εικόνα 77: </w:t>
        </w:r>
        <w:r w:rsidR="00E517A7" w:rsidRPr="00E517A7">
          <w:rPr>
            <w:rStyle w:val="Hyperlink"/>
            <w:b/>
            <w:bCs/>
            <w:i/>
            <w:iCs/>
            <w:noProof/>
          </w:rPr>
          <w:t>Average</w:t>
        </w:r>
        <w:r w:rsidR="00E517A7" w:rsidRPr="00E517A7">
          <w:rPr>
            <w:rStyle w:val="Hyperlink"/>
            <w:b/>
            <w:bCs/>
            <w:i/>
            <w:iCs/>
            <w:noProof/>
            <w:lang w:val="el-GR"/>
          </w:rPr>
          <w:t xml:space="preserve"> </w:t>
        </w:r>
        <w:r w:rsidR="00E517A7" w:rsidRPr="00E517A7">
          <w:rPr>
            <w:rStyle w:val="Hyperlink"/>
            <w:b/>
            <w:bCs/>
            <w:i/>
            <w:iCs/>
            <w:noProof/>
          </w:rPr>
          <w:t>Hashtags</w:t>
        </w:r>
        <w:r w:rsidR="00E517A7" w:rsidRPr="00E517A7">
          <w:rPr>
            <w:rStyle w:val="Hyperlink"/>
            <w:b/>
            <w:bCs/>
            <w:i/>
            <w:iCs/>
            <w:noProof/>
            <w:lang w:val="el-GR"/>
          </w:rPr>
          <w:t xml:space="preserve"> - </w:t>
        </w:r>
        <w:r w:rsidR="00E517A7" w:rsidRPr="00E517A7">
          <w:rPr>
            <w:rStyle w:val="Hyperlink"/>
            <w:b/>
            <w:bCs/>
            <w:i/>
            <w:iCs/>
            <w:noProof/>
          </w:rPr>
          <w:t>Facebook</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_Toc78604324 \h </w:instrText>
        </w:r>
        <w:r w:rsidR="00E517A7" w:rsidRPr="00E517A7">
          <w:rPr>
            <w:i/>
            <w:iCs/>
            <w:noProof/>
            <w:webHidden/>
          </w:rPr>
        </w:r>
        <w:r w:rsidR="00E517A7" w:rsidRPr="00E517A7">
          <w:rPr>
            <w:i/>
            <w:iCs/>
            <w:noProof/>
            <w:webHidden/>
          </w:rPr>
          <w:fldChar w:fldCharType="separate"/>
        </w:r>
        <w:r w:rsidR="00E517A7" w:rsidRPr="00E517A7">
          <w:rPr>
            <w:i/>
            <w:iCs/>
            <w:noProof/>
            <w:webHidden/>
          </w:rPr>
          <w:t>66</w:t>
        </w:r>
        <w:r w:rsidR="00E517A7" w:rsidRPr="00E517A7">
          <w:rPr>
            <w:i/>
            <w:iCs/>
            <w:noProof/>
            <w:webHidden/>
          </w:rPr>
          <w:fldChar w:fldCharType="end"/>
        </w:r>
      </w:hyperlink>
    </w:p>
    <w:p w14:paraId="5A8D4644" w14:textId="5B449E76" w:rsidR="00E517A7" w:rsidRPr="00E517A7" w:rsidRDefault="0055231C">
      <w:pPr>
        <w:pStyle w:val="TableofFigures"/>
        <w:tabs>
          <w:tab w:val="right" w:leader="dot" w:pos="9350"/>
        </w:tabs>
        <w:rPr>
          <w:i/>
          <w:iCs/>
          <w:noProof/>
        </w:rPr>
      </w:pPr>
      <w:hyperlink w:anchor="_Toc78604325" w:history="1">
        <w:r w:rsidR="00E517A7" w:rsidRPr="00E517A7">
          <w:rPr>
            <w:rStyle w:val="Hyperlink"/>
            <w:b/>
            <w:bCs/>
            <w:i/>
            <w:iCs/>
            <w:noProof/>
            <w:lang w:val="el-GR"/>
          </w:rPr>
          <w:t xml:space="preserve">Εικόνα 78: </w:t>
        </w:r>
        <w:r w:rsidR="00E517A7" w:rsidRPr="00E517A7">
          <w:rPr>
            <w:rStyle w:val="Hyperlink"/>
            <w:b/>
            <w:bCs/>
            <w:i/>
            <w:iCs/>
            <w:noProof/>
          </w:rPr>
          <w:t>Average</w:t>
        </w:r>
        <w:r w:rsidR="00E517A7" w:rsidRPr="00E517A7">
          <w:rPr>
            <w:rStyle w:val="Hyperlink"/>
            <w:b/>
            <w:bCs/>
            <w:i/>
            <w:iCs/>
            <w:noProof/>
            <w:lang w:val="el-GR"/>
          </w:rPr>
          <w:t xml:space="preserve"> </w:t>
        </w:r>
        <w:r w:rsidR="00E517A7" w:rsidRPr="00E517A7">
          <w:rPr>
            <w:rStyle w:val="Hyperlink"/>
            <w:b/>
            <w:bCs/>
            <w:i/>
            <w:iCs/>
            <w:noProof/>
          </w:rPr>
          <w:t>Hashtags</w:t>
        </w:r>
        <w:r w:rsidR="00E517A7" w:rsidRPr="00E517A7">
          <w:rPr>
            <w:rStyle w:val="Hyperlink"/>
            <w:b/>
            <w:bCs/>
            <w:i/>
            <w:iCs/>
            <w:noProof/>
            <w:lang w:val="el-GR"/>
          </w:rPr>
          <w:t xml:space="preserve"> - </w:t>
        </w:r>
        <w:r w:rsidR="00E517A7" w:rsidRPr="00E517A7">
          <w:rPr>
            <w:rStyle w:val="Hyperlink"/>
            <w:b/>
            <w:bCs/>
            <w:i/>
            <w:iCs/>
            <w:noProof/>
          </w:rPr>
          <w:t>Twitter</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_Toc78604325 \h </w:instrText>
        </w:r>
        <w:r w:rsidR="00E517A7" w:rsidRPr="00E517A7">
          <w:rPr>
            <w:i/>
            <w:iCs/>
            <w:noProof/>
            <w:webHidden/>
          </w:rPr>
        </w:r>
        <w:r w:rsidR="00E517A7" w:rsidRPr="00E517A7">
          <w:rPr>
            <w:i/>
            <w:iCs/>
            <w:noProof/>
            <w:webHidden/>
          </w:rPr>
          <w:fldChar w:fldCharType="separate"/>
        </w:r>
        <w:r w:rsidR="00E517A7" w:rsidRPr="00E517A7">
          <w:rPr>
            <w:i/>
            <w:iCs/>
            <w:noProof/>
            <w:webHidden/>
          </w:rPr>
          <w:t>66</w:t>
        </w:r>
        <w:r w:rsidR="00E517A7" w:rsidRPr="00E517A7">
          <w:rPr>
            <w:i/>
            <w:iCs/>
            <w:noProof/>
            <w:webHidden/>
          </w:rPr>
          <w:fldChar w:fldCharType="end"/>
        </w:r>
      </w:hyperlink>
    </w:p>
    <w:p w14:paraId="78CD7850" w14:textId="5D579687" w:rsidR="00E517A7" w:rsidRPr="00E517A7" w:rsidRDefault="0055231C">
      <w:pPr>
        <w:pStyle w:val="TableofFigures"/>
        <w:tabs>
          <w:tab w:val="right" w:leader="dot" w:pos="9350"/>
        </w:tabs>
        <w:rPr>
          <w:i/>
          <w:iCs/>
          <w:noProof/>
        </w:rPr>
      </w:pPr>
      <w:hyperlink w:anchor="_Toc78604326" w:history="1">
        <w:r w:rsidR="00E517A7" w:rsidRPr="00E517A7">
          <w:rPr>
            <w:rStyle w:val="Hyperlink"/>
            <w:b/>
            <w:bCs/>
            <w:i/>
            <w:iCs/>
            <w:noProof/>
            <w:lang w:val="el-GR"/>
          </w:rPr>
          <w:t xml:space="preserve">Εικόνα 79: </w:t>
        </w:r>
        <w:r w:rsidR="00E517A7" w:rsidRPr="00E517A7">
          <w:rPr>
            <w:rStyle w:val="Hyperlink"/>
            <w:b/>
            <w:bCs/>
            <w:i/>
            <w:iCs/>
            <w:noProof/>
          </w:rPr>
          <w:t>Average</w:t>
        </w:r>
        <w:r w:rsidR="00E517A7" w:rsidRPr="00E517A7">
          <w:rPr>
            <w:rStyle w:val="Hyperlink"/>
            <w:b/>
            <w:bCs/>
            <w:i/>
            <w:iCs/>
            <w:noProof/>
            <w:lang w:val="el-GR"/>
          </w:rPr>
          <w:t xml:space="preserve"> </w:t>
        </w:r>
        <w:r w:rsidR="00E517A7" w:rsidRPr="00E517A7">
          <w:rPr>
            <w:rStyle w:val="Hyperlink"/>
            <w:b/>
            <w:bCs/>
            <w:i/>
            <w:iCs/>
            <w:noProof/>
          </w:rPr>
          <w:t>Hashtags</w:t>
        </w:r>
        <w:r w:rsidR="00E517A7" w:rsidRPr="00E517A7">
          <w:rPr>
            <w:rStyle w:val="Hyperlink"/>
            <w:b/>
            <w:bCs/>
            <w:i/>
            <w:iCs/>
            <w:noProof/>
            <w:lang w:val="el-GR"/>
          </w:rPr>
          <w:t xml:space="preserve"> - </w:t>
        </w:r>
        <w:r w:rsidR="00E517A7" w:rsidRPr="00E517A7">
          <w:rPr>
            <w:rStyle w:val="Hyperlink"/>
            <w:b/>
            <w:bCs/>
            <w:i/>
            <w:iCs/>
            <w:noProof/>
          </w:rPr>
          <w:t>Instagram</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_Toc78604326 \h </w:instrText>
        </w:r>
        <w:r w:rsidR="00E517A7" w:rsidRPr="00E517A7">
          <w:rPr>
            <w:i/>
            <w:iCs/>
            <w:noProof/>
            <w:webHidden/>
          </w:rPr>
        </w:r>
        <w:r w:rsidR="00E517A7" w:rsidRPr="00E517A7">
          <w:rPr>
            <w:i/>
            <w:iCs/>
            <w:noProof/>
            <w:webHidden/>
          </w:rPr>
          <w:fldChar w:fldCharType="separate"/>
        </w:r>
        <w:r w:rsidR="00E517A7" w:rsidRPr="00E517A7">
          <w:rPr>
            <w:i/>
            <w:iCs/>
            <w:noProof/>
            <w:webHidden/>
          </w:rPr>
          <w:t>67</w:t>
        </w:r>
        <w:r w:rsidR="00E517A7" w:rsidRPr="00E517A7">
          <w:rPr>
            <w:i/>
            <w:iCs/>
            <w:noProof/>
            <w:webHidden/>
          </w:rPr>
          <w:fldChar w:fldCharType="end"/>
        </w:r>
      </w:hyperlink>
    </w:p>
    <w:p w14:paraId="7D8D9E8D" w14:textId="5ED8812F" w:rsidR="00E517A7" w:rsidRPr="00E517A7" w:rsidRDefault="0055231C">
      <w:pPr>
        <w:pStyle w:val="TableofFigures"/>
        <w:tabs>
          <w:tab w:val="right" w:leader="dot" w:pos="9350"/>
        </w:tabs>
        <w:rPr>
          <w:i/>
          <w:iCs/>
          <w:noProof/>
        </w:rPr>
      </w:pPr>
      <w:hyperlink w:anchor="_Toc78604327" w:history="1">
        <w:r w:rsidR="00E517A7" w:rsidRPr="00E517A7">
          <w:rPr>
            <w:rStyle w:val="Hyperlink"/>
            <w:b/>
            <w:bCs/>
            <w:i/>
            <w:iCs/>
            <w:noProof/>
          </w:rPr>
          <w:t>Εικόνα 80: Links - Twitter</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_Toc78604327 \h </w:instrText>
        </w:r>
        <w:r w:rsidR="00E517A7" w:rsidRPr="00E517A7">
          <w:rPr>
            <w:i/>
            <w:iCs/>
            <w:noProof/>
            <w:webHidden/>
          </w:rPr>
        </w:r>
        <w:r w:rsidR="00E517A7" w:rsidRPr="00E517A7">
          <w:rPr>
            <w:i/>
            <w:iCs/>
            <w:noProof/>
            <w:webHidden/>
          </w:rPr>
          <w:fldChar w:fldCharType="separate"/>
        </w:r>
        <w:r w:rsidR="00E517A7" w:rsidRPr="00E517A7">
          <w:rPr>
            <w:i/>
            <w:iCs/>
            <w:noProof/>
            <w:webHidden/>
          </w:rPr>
          <w:t>68</w:t>
        </w:r>
        <w:r w:rsidR="00E517A7" w:rsidRPr="00E517A7">
          <w:rPr>
            <w:i/>
            <w:iCs/>
            <w:noProof/>
            <w:webHidden/>
          </w:rPr>
          <w:fldChar w:fldCharType="end"/>
        </w:r>
      </w:hyperlink>
    </w:p>
    <w:p w14:paraId="3D08936A" w14:textId="4E211FBC" w:rsidR="00E517A7" w:rsidRPr="00E517A7" w:rsidRDefault="0055231C">
      <w:pPr>
        <w:pStyle w:val="TableofFigures"/>
        <w:tabs>
          <w:tab w:val="right" w:leader="dot" w:pos="9350"/>
        </w:tabs>
        <w:rPr>
          <w:i/>
          <w:iCs/>
          <w:noProof/>
        </w:rPr>
      </w:pPr>
      <w:hyperlink w:anchor="_Toc78604328" w:history="1">
        <w:r w:rsidR="00E517A7" w:rsidRPr="00E517A7">
          <w:rPr>
            <w:rStyle w:val="Hyperlink"/>
            <w:b/>
            <w:bCs/>
            <w:i/>
            <w:iCs/>
            <w:noProof/>
            <w:lang w:val="el-GR"/>
          </w:rPr>
          <w:t xml:space="preserve">Εικόνα 81: </w:t>
        </w:r>
        <w:r w:rsidR="00E517A7" w:rsidRPr="00E517A7">
          <w:rPr>
            <w:rStyle w:val="Hyperlink"/>
            <w:b/>
            <w:bCs/>
            <w:i/>
            <w:iCs/>
            <w:noProof/>
          </w:rPr>
          <w:t>Links</w:t>
        </w:r>
        <w:r w:rsidR="00E517A7" w:rsidRPr="00E517A7">
          <w:rPr>
            <w:rStyle w:val="Hyperlink"/>
            <w:b/>
            <w:bCs/>
            <w:i/>
            <w:iCs/>
            <w:noProof/>
            <w:lang w:val="el-GR"/>
          </w:rPr>
          <w:t xml:space="preserve"> - </w:t>
        </w:r>
        <w:r w:rsidR="00E517A7" w:rsidRPr="00E517A7">
          <w:rPr>
            <w:rStyle w:val="Hyperlink"/>
            <w:b/>
            <w:bCs/>
            <w:i/>
            <w:iCs/>
            <w:noProof/>
          </w:rPr>
          <w:t>Facebook</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_Toc78604328 \h </w:instrText>
        </w:r>
        <w:r w:rsidR="00E517A7" w:rsidRPr="00E517A7">
          <w:rPr>
            <w:i/>
            <w:iCs/>
            <w:noProof/>
            <w:webHidden/>
          </w:rPr>
        </w:r>
        <w:r w:rsidR="00E517A7" w:rsidRPr="00E517A7">
          <w:rPr>
            <w:i/>
            <w:iCs/>
            <w:noProof/>
            <w:webHidden/>
          </w:rPr>
          <w:fldChar w:fldCharType="separate"/>
        </w:r>
        <w:r w:rsidR="00E517A7" w:rsidRPr="00E517A7">
          <w:rPr>
            <w:i/>
            <w:iCs/>
            <w:noProof/>
            <w:webHidden/>
          </w:rPr>
          <w:t>68</w:t>
        </w:r>
        <w:r w:rsidR="00E517A7" w:rsidRPr="00E517A7">
          <w:rPr>
            <w:i/>
            <w:iCs/>
            <w:noProof/>
            <w:webHidden/>
          </w:rPr>
          <w:fldChar w:fldCharType="end"/>
        </w:r>
      </w:hyperlink>
    </w:p>
    <w:p w14:paraId="0D0C1DA8" w14:textId="0686C84A" w:rsidR="00E517A7" w:rsidRPr="00E517A7" w:rsidRDefault="0055231C">
      <w:pPr>
        <w:pStyle w:val="TableofFigures"/>
        <w:tabs>
          <w:tab w:val="right" w:leader="dot" w:pos="9350"/>
        </w:tabs>
        <w:rPr>
          <w:i/>
          <w:iCs/>
          <w:noProof/>
        </w:rPr>
      </w:pPr>
      <w:hyperlink w:anchor="_Toc78604329" w:history="1">
        <w:r w:rsidR="00E517A7" w:rsidRPr="00E517A7">
          <w:rPr>
            <w:rStyle w:val="Hyperlink"/>
            <w:b/>
            <w:bCs/>
            <w:i/>
            <w:iCs/>
            <w:noProof/>
            <w:lang w:val="el-GR"/>
          </w:rPr>
          <w:t xml:space="preserve">Εικόνα 82: </w:t>
        </w:r>
        <w:r w:rsidR="00E517A7" w:rsidRPr="00E517A7">
          <w:rPr>
            <w:rStyle w:val="Hyperlink"/>
            <w:b/>
            <w:bCs/>
            <w:i/>
            <w:iCs/>
            <w:noProof/>
          </w:rPr>
          <w:t>Links</w:t>
        </w:r>
        <w:r w:rsidR="00E517A7" w:rsidRPr="00E517A7">
          <w:rPr>
            <w:rStyle w:val="Hyperlink"/>
            <w:b/>
            <w:bCs/>
            <w:i/>
            <w:iCs/>
            <w:noProof/>
            <w:lang w:val="el-GR"/>
          </w:rPr>
          <w:t xml:space="preserve"> </w:t>
        </w:r>
        <w:r w:rsidR="00E517A7" w:rsidRPr="00E517A7">
          <w:rPr>
            <w:rStyle w:val="Hyperlink"/>
            <w:b/>
            <w:bCs/>
            <w:i/>
            <w:iCs/>
            <w:noProof/>
          </w:rPr>
          <w:t>Per</w:t>
        </w:r>
        <w:r w:rsidR="00E517A7" w:rsidRPr="00E517A7">
          <w:rPr>
            <w:rStyle w:val="Hyperlink"/>
            <w:b/>
            <w:bCs/>
            <w:i/>
            <w:iCs/>
            <w:noProof/>
            <w:lang w:val="el-GR"/>
          </w:rPr>
          <w:t xml:space="preserve"> </w:t>
        </w:r>
        <w:r w:rsidR="00E517A7" w:rsidRPr="00E517A7">
          <w:rPr>
            <w:rStyle w:val="Hyperlink"/>
            <w:b/>
            <w:bCs/>
            <w:i/>
            <w:iCs/>
            <w:noProof/>
          </w:rPr>
          <w:t>Post</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_Toc78604329 \h </w:instrText>
        </w:r>
        <w:r w:rsidR="00E517A7" w:rsidRPr="00E517A7">
          <w:rPr>
            <w:i/>
            <w:iCs/>
            <w:noProof/>
            <w:webHidden/>
          </w:rPr>
        </w:r>
        <w:r w:rsidR="00E517A7" w:rsidRPr="00E517A7">
          <w:rPr>
            <w:i/>
            <w:iCs/>
            <w:noProof/>
            <w:webHidden/>
          </w:rPr>
          <w:fldChar w:fldCharType="separate"/>
        </w:r>
        <w:r w:rsidR="00E517A7" w:rsidRPr="00E517A7">
          <w:rPr>
            <w:i/>
            <w:iCs/>
            <w:noProof/>
            <w:webHidden/>
          </w:rPr>
          <w:t>69</w:t>
        </w:r>
        <w:r w:rsidR="00E517A7" w:rsidRPr="00E517A7">
          <w:rPr>
            <w:i/>
            <w:iCs/>
            <w:noProof/>
            <w:webHidden/>
          </w:rPr>
          <w:fldChar w:fldCharType="end"/>
        </w:r>
      </w:hyperlink>
    </w:p>
    <w:p w14:paraId="24DA68D6" w14:textId="54953B4A" w:rsidR="00E517A7" w:rsidRPr="00E517A7" w:rsidRDefault="0055231C">
      <w:pPr>
        <w:pStyle w:val="TableofFigures"/>
        <w:tabs>
          <w:tab w:val="right" w:leader="dot" w:pos="9350"/>
        </w:tabs>
        <w:rPr>
          <w:i/>
          <w:iCs/>
          <w:noProof/>
        </w:rPr>
      </w:pPr>
      <w:hyperlink w:anchor="_Toc78604330" w:history="1">
        <w:r w:rsidR="00E517A7" w:rsidRPr="00E517A7">
          <w:rPr>
            <w:rStyle w:val="Hyperlink"/>
            <w:b/>
            <w:bCs/>
            <w:i/>
            <w:iCs/>
            <w:noProof/>
          </w:rPr>
          <w:t>Εικόνα 83: Domains - Twitter</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_Toc78604330 \h </w:instrText>
        </w:r>
        <w:r w:rsidR="00E517A7" w:rsidRPr="00E517A7">
          <w:rPr>
            <w:i/>
            <w:iCs/>
            <w:noProof/>
            <w:webHidden/>
          </w:rPr>
        </w:r>
        <w:r w:rsidR="00E517A7" w:rsidRPr="00E517A7">
          <w:rPr>
            <w:i/>
            <w:iCs/>
            <w:noProof/>
            <w:webHidden/>
          </w:rPr>
          <w:fldChar w:fldCharType="separate"/>
        </w:r>
        <w:r w:rsidR="00E517A7" w:rsidRPr="00E517A7">
          <w:rPr>
            <w:i/>
            <w:iCs/>
            <w:noProof/>
            <w:webHidden/>
          </w:rPr>
          <w:t>70</w:t>
        </w:r>
        <w:r w:rsidR="00E517A7" w:rsidRPr="00E517A7">
          <w:rPr>
            <w:i/>
            <w:iCs/>
            <w:noProof/>
            <w:webHidden/>
          </w:rPr>
          <w:fldChar w:fldCharType="end"/>
        </w:r>
      </w:hyperlink>
    </w:p>
    <w:p w14:paraId="69F4930F" w14:textId="1ED11607" w:rsidR="00E517A7" w:rsidRPr="00E517A7" w:rsidRDefault="0055231C">
      <w:pPr>
        <w:pStyle w:val="TableofFigures"/>
        <w:tabs>
          <w:tab w:val="right" w:leader="dot" w:pos="9350"/>
        </w:tabs>
        <w:rPr>
          <w:i/>
          <w:iCs/>
          <w:noProof/>
        </w:rPr>
      </w:pPr>
      <w:hyperlink w:anchor="_Toc78604331" w:history="1">
        <w:r w:rsidR="00E517A7" w:rsidRPr="00E517A7">
          <w:rPr>
            <w:rStyle w:val="Hyperlink"/>
            <w:b/>
            <w:bCs/>
            <w:i/>
            <w:iCs/>
            <w:noProof/>
            <w:lang w:val="el-GR"/>
          </w:rPr>
          <w:t xml:space="preserve">Εικόνα 84: </w:t>
        </w:r>
        <w:r w:rsidR="00E517A7" w:rsidRPr="00E517A7">
          <w:rPr>
            <w:rStyle w:val="Hyperlink"/>
            <w:b/>
            <w:bCs/>
            <w:i/>
            <w:iCs/>
            <w:noProof/>
          </w:rPr>
          <w:t>Domains</w:t>
        </w:r>
        <w:r w:rsidR="00E517A7" w:rsidRPr="00E517A7">
          <w:rPr>
            <w:rStyle w:val="Hyperlink"/>
            <w:b/>
            <w:bCs/>
            <w:i/>
            <w:iCs/>
            <w:noProof/>
            <w:lang w:val="el-GR"/>
          </w:rPr>
          <w:t xml:space="preserve"> - </w:t>
        </w:r>
        <w:r w:rsidR="00E517A7" w:rsidRPr="00E517A7">
          <w:rPr>
            <w:rStyle w:val="Hyperlink"/>
            <w:b/>
            <w:bCs/>
            <w:i/>
            <w:iCs/>
            <w:noProof/>
          </w:rPr>
          <w:t>Facebook</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_Toc78604331 \h </w:instrText>
        </w:r>
        <w:r w:rsidR="00E517A7" w:rsidRPr="00E517A7">
          <w:rPr>
            <w:i/>
            <w:iCs/>
            <w:noProof/>
            <w:webHidden/>
          </w:rPr>
        </w:r>
        <w:r w:rsidR="00E517A7" w:rsidRPr="00E517A7">
          <w:rPr>
            <w:i/>
            <w:iCs/>
            <w:noProof/>
            <w:webHidden/>
          </w:rPr>
          <w:fldChar w:fldCharType="separate"/>
        </w:r>
        <w:r w:rsidR="00E517A7" w:rsidRPr="00E517A7">
          <w:rPr>
            <w:i/>
            <w:iCs/>
            <w:noProof/>
            <w:webHidden/>
          </w:rPr>
          <w:t>70</w:t>
        </w:r>
        <w:r w:rsidR="00E517A7" w:rsidRPr="00E517A7">
          <w:rPr>
            <w:i/>
            <w:iCs/>
            <w:noProof/>
            <w:webHidden/>
          </w:rPr>
          <w:fldChar w:fldCharType="end"/>
        </w:r>
      </w:hyperlink>
    </w:p>
    <w:p w14:paraId="66BAA4ED" w14:textId="74351F14" w:rsidR="00E517A7" w:rsidRPr="00E517A7" w:rsidRDefault="0055231C">
      <w:pPr>
        <w:pStyle w:val="TableofFigures"/>
        <w:tabs>
          <w:tab w:val="right" w:leader="dot" w:pos="9350"/>
        </w:tabs>
        <w:rPr>
          <w:i/>
          <w:iCs/>
          <w:noProof/>
        </w:rPr>
      </w:pPr>
      <w:hyperlink w:anchor="_Toc78604332" w:history="1">
        <w:r w:rsidR="00E517A7" w:rsidRPr="00E517A7">
          <w:rPr>
            <w:rStyle w:val="Hyperlink"/>
            <w:b/>
            <w:bCs/>
            <w:i/>
            <w:iCs/>
            <w:noProof/>
            <w:lang w:val="el-GR"/>
          </w:rPr>
          <w:t xml:space="preserve">Εικόνα 85: </w:t>
        </w:r>
        <w:r w:rsidR="00E517A7" w:rsidRPr="00E517A7">
          <w:rPr>
            <w:rStyle w:val="Hyperlink"/>
            <w:b/>
            <w:bCs/>
            <w:i/>
            <w:iCs/>
            <w:noProof/>
          </w:rPr>
          <w:t>Intersection</w:t>
        </w:r>
        <w:r w:rsidR="00E517A7" w:rsidRPr="00E517A7">
          <w:rPr>
            <w:rStyle w:val="Hyperlink"/>
            <w:b/>
            <w:bCs/>
            <w:i/>
            <w:iCs/>
            <w:noProof/>
            <w:lang w:val="el-GR"/>
          </w:rPr>
          <w:t xml:space="preserve"> </w:t>
        </w:r>
        <w:r w:rsidR="00E517A7" w:rsidRPr="00E517A7">
          <w:rPr>
            <w:rStyle w:val="Hyperlink"/>
            <w:b/>
            <w:bCs/>
            <w:i/>
            <w:iCs/>
            <w:noProof/>
          </w:rPr>
          <w:t>of</w:t>
        </w:r>
        <w:r w:rsidR="00E517A7" w:rsidRPr="00E517A7">
          <w:rPr>
            <w:rStyle w:val="Hyperlink"/>
            <w:b/>
            <w:bCs/>
            <w:i/>
            <w:iCs/>
            <w:noProof/>
            <w:lang w:val="el-GR"/>
          </w:rPr>
          <w:t xml:space="preserve"> </w:t>
        </w:r>
        <w:r w:rsidR="00E517A7" w:rsidRPr="00E517A7">
          <w:rPr>
            <w:rStyle w:val="Hyperlink"/>
            <w:b/>
            <w:bCs/>
            <w:i/>
            <w:iCs/>
            <w:noProof/>
          </w:rPr>
          <w:t>Domains</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_Toc78604332 \h </w:instrText>
        </w:r>
        <w:r w:rsidR="00E517A7" w:rsidRPr="00E517A7">
          <w:rPr>
            <w:i/>
            <w:iCs/>
            <w:noProof/>
            <w:webHidden/>
          </w:rPr>
        </w:r>
        <w:r w:rsidR="00E517A7" w:rsidRPr="00E517A7">
          <w:rPr>
            <w:i/>
            <w:iCs/>
            <w:noProof/>
            <w:webHidden/>
          </w:rPr>
          <w:fldChar w:fldCharType="separate"/>
        </w:r>
        <w:r w:rsidR="00E517A7" w:rsidRPr="00E517A7">
          <w:rPr>
            <w:i/>
            <w:iCs/>
            <w:noProof/>
            <w:webHidden/>
          </w:rPr>
          <w:t>71</w:t>
        </w:r>
        <w:r w:rsidR="00E517A7" w:rsidRPr="00E517A7">
          <w:rPr>
            <w:i/>
            <w:iCs/>
            <w:noProof/>
            <w:webHidden/>
          </w:rPr>
          <w:fldChar w:fldCharType="end"/>
        </w:r>
      </w:hyperlink>
    </w:p>
    <w:p w14:paraId="21560951" w14:textId="3C4B22E4" w:rsidR="00E517A7" w:rsidRPr="00E517A7" w:rsidRDefault="0055231C">
      <w:pPr>
        <w:pStyle w:val="TableofFigures"/>
        <w:tabs>
          <w:tab w:val="right" w:leader="dot" w:pos="9350"/>
        </w:tabs>
        <w:rPr>
          <w:i/>
          <w:iCs/>
          <w:noProof/>
        </w:rPr>
      </w:pPr>
      <w:hyperlink w:anchor="_Toc78604333" w:history="1">
        <w:r w:rsidR="00E517A7" w:rsidRPr="00E517A7">
          <w:rPr>
            <w:rStyle w:val="Hyperlink"/>
            <w:b/>
            <w:bCs/>
            <w:i/>
            <w:iCs/>
            <w:noProof/>
            <w:lang w:val="el-GR"/>
          </w:rPr>
          <w:t xml:space="preserve">Εικόνα 86: </w:t>
        </w:r>
        <w:r w:rsidR="00E517A7" w:rsidRPr="00E517A7">
          <w:rPr>
            <w:rStyle w:val="Hyperlink"/>
            <w:b/>
            <w:bCs/>
            <w:i/>
            <w:iCs/>
            <w:noProof/>
          </w:rPr>
          <w:t>Media</w:t>
        </w:r>
        <w:r w:rsidR="00E517A7" w:rsidRPr="00E517A7">
          <w:rPr>
            <w:rStyle w:val="Hyperlink"/>
            <w:b/>
            <w:bCs/>
            <w:i/>
            <w:iCs/>
            <w:noProof/>
            <w:lang w:val="el-GR"/>
          </w:rPr>
          <w:t xml:space="preserve"> </w:t>
        </w:r>
        <w:r w:rsidR="00E517A7" w:rsidRPr="00E517A7">
          <w:rPr>
            <w:rStyle w:val="Hyperlink"/>
            <w:b/>
            <w:bCs/>
            <w:i/>
            <w:iCs/>
            <w:noProof/>
          </w:rPr>
          <w:t>Per</w:t>
        </w:r>
        <w:r w:rsidR="00E517A7" w:rsidRPr="00E517A7">
          <w:rPr>
            <w:rStyle w:val="Hyperlink"/>
            <w:b/>
            <w:bCs/>
            <w:i/>
            <w:iCs/>
            <w:noProof/>
            <w:lang w:val="el-GR"/>
          </w:rPr>
          <w:t xml:space="preserve"> </w:t>
        </w:r>
        <w:r w:rsidR="00E517A7" w:rsidRPr="00E517A7">
          <w:rPr>
            <w:rStyle w:val="Hyperlink"/>
            <w:b/>
            <w:bCs/>
            <w:i/>
            <w:iCs/>
            <w:noProof/>
          </w:rPr>
          <w:t>Post</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_Toc78604333 \h </w:instrText>
        </w:r>
        <w:r w:rsidR="00E517A7" w:rsidRPr="00E517A7">
          <w:rPr>
            <w:i/>
            <w:iCs/>
            <w:noProof/>
            <w:webHidden/>
          </w:rPr>
        </w:r>
        <w:r w:rsidR="00E517A7" w:rsidRPr="00E517A7">
          <w:rPr>
            <w:i/>
            <w:iCs/>
            <w:noProof/>
            <w:webHidden/>
          </w:rPr>
          <w:fldChar w:fldCharType="separate"/>
        </w:r>
        <w:r w:rsidR="00E517A7" w:rsidRPr="00E517A7">
          <w:rPr>
            <w:i/>
            <w:iCs/>
            <w:noProof/>
            <w:webHidden/>
          </w:rPr>
          <w:t>72</w:t>
        </w:r>
        <w:r w:rsidR="00E517A7" w:rsidRPr="00E517A7">
          <w:rPr>
            <w:i/>
            <w:iCs/>
            <w:noProof/>
            <w:webHidden/>
          </w:rPr>
          <w:fldChar w:fldCharType="end"/>
        </w:r>
      </w:hyperlink>
    </w:p>
    <w:p w14:paraId="7CB02D82" w14:textId="19F94923" w:rsidR="00E517A7" w:rsidRPr="00E517A7" w:rsidRDefault="0055231C">
      <w:pPr>
        <w:pStyle w:val="TableofFigures"/>
        <w:tabs>
          <w:tab w:val="right" w:leader="dot" w:pos="9350"/>
        </w:tabs>
        <w:rPr>
          <w:i/>
          <w:iCs/>
          <w:noProof/>
        </w:rPr>
      </w:pPr>
      <w:hyperlink w:anchor="_Toc78604334" w:history="1">
        <w:r w:rsidR="00E517A7" w:rsidRPr="00E517A7">
          <w:rPr>
            <w:rStyle w:val="Hyperlink"/>
            <w:b/>
            <w:bCs/>
            <w:i/>
            <w:iCs/>
            <w:noProof/>
          </w:rPr>
          <w:t>Εικόνα 87: Media – Twitter</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_Toc78604334 \h </w:instrText>
        </w:r>
        <w:r w:rsidR="00E517A7" w:rsidRPr="00E517A7">
          <w:rPr>
            <w:i/>
            <w:iCs/>
            <w:noProof/>
            <w:webHidden/>
          </w:rPr>
        </w:r>
        <w:r w:rsidR="00E517A7" w:rsidRPr="00E517A7">
          <w:rPr>
            <w:i/>
            <w:iCs/>
            <w:noProof/>
            <w:webHidden/>
          </w:rPr>
          <w:fldChar w:fldCharType="separate"/>
        </w:r>
        <w:r w:rsidR="00E517A7" w:rsidRPr="00E517A7">
          <w:rPr>
            <w:i/>
            <w:iCs/>
            <w:noProof/>
            <w:webHidden/>
          </w:rPr>
          <w:t>73</w:t>
        </w:r>
        <w:r w:rsidR="00E517A7" w:rsidRPr="00E517A7">
          <w:rPr>
            <w:i/>
            <w:iCs/>
            <w:noProof/>
            <w:webHidden/>
          </w:rPr>
          <w:fldChar w:fldCharType="end"/>
        </w:r>
      </w:hyperlink>
    </w:p>
    <w:p w14:paraId="0DCEC034" w14:textId="2FA30B11" w:rsidR="00E517A7" w:rsidRPr="00E517A7" w:rsidRDefault="0055231C">
      <w:pPr>
        <w:pStyle w:val="TableofFigures"/>
        <w:tabs>
          <w:tab w:val="right" w:leader="dot" w:pos="9350"/>
        </w:tabs>
        <w:rPr>
          <w:i/>
          <w:iCs/>
          <w:noProof/>
        </w:rPr>
      </w:pPr>
      <w:hyperlink w:anchor="_Toc78604335" w:history="1">
        <w:r w:rsidR="00E517A7" w:rsidRPr="00E517A7">
          <w:rPr>
            <w:rStyle w:val="Hyperlink"/>
            <w:b/>
            <w:bCs/>
            <w:i/>
            <w:iCs/>
            <w:noProof/>
            <w:lang w:val="el-GR"/>
          </w:rPr>
          <w:t xml:space="preserve">Εικόνα 88: </w:t>
        </w:r>
        <w:r w:rsidR="00E517A7" w:rsidRPr="00E517A7">
          <w:rPr>
            <w:rStyle w:val="Hyperlink"/>
            <w:b/>
            <w:bCs/>
            <w:i/>
            <w:iCs/>
            <w:noProof/>
          </w:rPr>
          <w:t>Media</w:t>
        </w:r>
        <w:r w:rsidR="00E517A7" w:rsidRPr="00E517A7">
          <w:rPr>
            <w:rStyle w:val="Hyperlink"/>
            <w:b/>
            <w:bCs/>
            <w:i/>
            <w:iCs/>
            <w:noProof/>
            <w:lang w:val="el-GR"/>
          </w:rPr>
          <w:t xml:space="preserve"> - </w:t>
        </w:r>
        <w:r w:rsidR="00E517A7" w:rsidRPr="00E517A7">
          <w:rPr>
            <w:rStyle w:val="Hyperlink"/>
            <w:b/>
            <w:bCs/>
            <w:i/>
            <w:iCs/>
            <w:noProof/>
          </w:rPr>
          <w:t>Facebook</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_Toc78604335 \h </w:instrText>
        </w:r>
        <w:r w:rsidR="00E517A7" w:rsidRPr="00E517A7">
          <w:rPr>
            <w:i/>
            <w:iCs/>
            <w:noProof/>
            <w:webHidden/>
          </w:rPr>
        </w:r>
        <w:r w:rsidR="00E517A7" w:rsidRPr="00E517A7">
          <w:rPr>
            <w:i/>
            <w:iCs/>
            <w:noProof/>
            <w:webHidden/>
          </w:rPr>
          <w:fldChar w:fldCharType="separate"/>
        </w:r>
        <w:r w:rsidR="00E517A7" w:rsidRPr="00E517A7">
          <w:rPr>
            <w:i/>
            <w:iCs/>
            <w:noProof/>
            <w:webHidden/>
          </w:rPr>
          <w:t>73</w:t>
        </w:r>
        <w:r w:rsidR="00E517A7" w:rsidRPr="00E517A7">
          <w:rPr>
            <w:i/>
            <w:iCs/>
            <w:noProof/>
            <w:webHidden/>
          </w:rPr>
          <w:fldChar w:fldCharType="end"/>
        </w:r>
      </w:hyperlink>
    </w:p>
    <w:p w14:paraId="4FB034A0" w14:textId="6A05E815" w:rsidR="00E517A7" w:rsidRPr="00E517A7" w:rsidRDefault="0055231C">
      <w:pPr>
        <w:pStyle w:val="TableofFigures"/>
        <w:tabs>
          <w:tab w:val="right" w:leader="dot" w:pos="9350"/>
        </w:tabs>
        <w:rPr>
          <w:i/>
          <w:iCs/>
          <w:noProof/>
        </w:rPr>
      </w:pPr>
      <w:hyperlink w:anchor="_Toc78604336" w:history="1">
        <w:r w:rsidR="00E517A7" w:rsidRPr="00E517A7">
          <w:rPr>
            <w:rStyle w:val="Hyperlink"/>
            <w:b/>
            <w:bCs/>
            <w:i/>
            <w:iCs/>
            <w:noProof/>
            <w:lang w:val="el-GR"/>
          </w:rPr>
          <w:t xml:space="preserve">Εικόνα 89: </w:t>
        </w:r>
        <w:r w:rsidR="00E517A7" w:rsidRPr="00E517A7">
          <w:rPr>
            <w:rStyle w:val="Hyperlink"/>
            <w:b/>
            <w:bCs/>
            <w:i/>
            <w:iCs/>
            <w:noProof/>
          </w:rPr>
          <w:t>Likes</w:t>
        </w:r>
        <w:r w:rsidR="00E517A7" w:rsidRPr="00E517A7">
          <w:rPr>
            <w:rStyle w:val="Hyperlink"/>
            <w:b/>
            <w:bCs/>
            <w:i/>
            <w:iCs/>
            <w:noProof/>
            <w:lang w:val="el-GR"/>
          </w:rPr>
          <w:t xml:space="preserve"> </w:t>
        </w:r>
        <w:r w:rsidR="00E517A7" w:rsidRPr="00E517A7">
          <w:rPr>
            <w:rStyle w:val="Hyperlink"/>
            <w:b/>
            <w:bCs/>
            <w:i/>
            <w:iCs/>
            <w:noProof/>
          </w:rPr>
          <w:t>Per</w:t>
        </w:r>
        <w:r w:rsidR="00E517A7" w:rsidRPr="00E517A7">
          <w:rPr>
            <w:rStyle w:val="Hyperlink"/>
            <w:b/>
            <w:bCs/>
            <w:i/>
            <w:iCs/>
            <w:noProof/>
            <w:lang w:val="el-GR"/>
          </w:rPr>
          <w:t xml:space="preserve"> </w:t>
        </w:r>
        <w:r w:rsidR="00E517A7" w:rsidRPr="00E517A7">
          <w:rPr>
            <w:rStyle w:val="Hyperlink"/>
            <w:b/>
            <w:bCs/>
            <w:i/>
            <w:iCs/>
            <w:noProof/>
          </w:rPr>
          <w:t>Post</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_Toc78604336 \h </w:instrText>
        </w:r>
        <w:r w:rsidR="00E517A7" w:rsidRPr="00E517A7">
          <w:rPr>
            <w:i/>
            <w:iCs/>
            <w:noProof/>
            <w:webHidden/>
          </w:rPr>
        </w:r>
        <w:r w:rsidR="00E517A7" w:rsidRPr="00E517A7">
          <w:rPr>
            <w:i/>
            <w:iCs/>
            <w:noProof/>
            <w:webHidden/>
          </w:rPr>
          <w:fldChar w:fldCharType="separate"/>
        </w:r>
        <w:r w:rsidR="00E517A7" w:rsidRPr="00E517A7">
          <w:rPr>
            <w:i/>
            <w:iCs/>
            <w:noProof/>
            <w:webHidden/>
          </w:rPr>
          <w:t>74</w:t>
        </w:r>
        <w:r w:rsidR="00E517A7" w:rsidRPr="00E517A7">
          <w:rPr>
            <w:i/>
            <w:iCs/>
            <w:noProof/>
            <w:webHidden/>
          </w:rPr>
          <w:fldChar w:fldCharType="end"/>
        </w:r>
      </w:hyperlink>
    </w:p>
    <w:p w14:paraId="35DFBEA2" w14:textId="46E82540" w:rsidR="00E517A7" w:rsidRPr="00E517A7" w:rsidRDefault="0055231C">
      <w:pPr>
        <w:pStyle w:val="TableofFigures"/>
        <w:tabs>
          <w:tab w:val="right" w:leader="dot" w:pos="9350"/>
        </w:tabs>
        <w:rPr>
          <w:i/>
          <w:iCs/>
          <w:noProof/>
        </w:rPr>
      </w:pPr>
      <w:hyperlink w:anchor="_Toc78604337" w:history="1">
        <w:r w:rsidR="00E517A7" w:rsidRPr="00E517A7">
          <w:rPr>
            <w:rStyle w:val="Hyperlink"/>
            <w:b/>
            <w:bCs/>
            <w:i/>
            <w:iCs/>
            <w:noProof/>
            <w:lang w:val="el-GR"/>
          </w:rPr>
          <w:t xml:space="preserve">Εικόνα 90: </w:t>
        </w:r>
        <w:r w:rsidR="00E517A7" w:rsidRPr="00E517A7">
          <w:rPr>
            <w:rStyle w:val="Hyperlink"/>
            <w:b/>
            <w:bCs/>
            <w:i/>
            <w:iCs/>
            <w:noProof/>
          </w:rPr>
          <w:t>Comments</w:t>
        </w:r>
        <w:r w:rsidR="00E517A7" w:rsidRPr="00E517A7">
          <w:rPr>
            <w:rStyle w:val="Hyperlink"/>
            <w:b/>
            <w:bCs/>
            <w:i/>
            <w:iCs/>
            <w:noProof/>
            <w:lang w:val="el-GR"/>
          </w:rPr>
          <w:t xml:space="preserve"> </w:t>
        </w:r>
        <w:r w:rsidR="00E517A7" w:rsidRPr="00E517A7">
          <w:rPr>
            <w:rStyle w:val="Hyperlink"/>
            <w:b/>
            <w:bCs/>
            <w:i/>
            <w:iCs/>
            <w:noProof/>
          </w:rPr>
          <w:t>Per</w:t>
        </w:r>
        <w:r w:rsidR="00E517A7" w:rsidRPr="00E517A7">
          <w:rPr>
            <w:rStyle w:val="Hyperlink"/>
            <w:b/>
            <w:bCs/>
            <w:i/>
            <w:iCs/>
            <w:noProof/>
            <w:lang w:val="el-GR"/>
          </w:rPr>
          <w:t xml:space="preserve"> </w:t>
        </w:r>
        <w:r w:rsidR="00E517A7" w:rsidRPr="00E517A7">
          <w:rPr>
            <w:rStyle w:val="Hyperlink"/>
            <w:b/>
            <w:bCs/>
            <w:i/>
            <w:iCs/>
            <w:noProof/>
          </w:rPr>
          <w:t>Post</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_Toc78604337 \h </w:instrText>
        </w:r>
        <w:r w:rsidR="00E517A7" w:rsidRPr="00E517A7">
          <w:rPr>
            <w:i/>
            <w:iCs/>
            <w:noProof/>
            <w:webHidden/>
          </w:rPr>
        </w:r>
        <w:r w:rsidR="00E517A7" w:rsidRPr="00E517A7">
          <w:rPr>
            <w:i/>
            <w:iCs/>
            <w:noProof/>
            <w:webHidden/>
          </w:rPr>
          <w:fldChar w:fldCharType="separate"/>
        </w:r>
        <w:r w:rsidR="00E517A7" w:rsidRPr="00E517A7">
          <w:rPr>
            <w:i/>
            <w:iCs/>
            <w:noProof/>
            <w:webHidden/>
          </w:rPr>
          <w:t>75</w:t>
        </w:r>
        <w:r w:rsidR="00E517A7" w:rsidRPr="00E517A7">
          <w:rPr>
            <w:i/>
            <w:iCs/>
            <w:noProof/>
            <w:webHidden/>
          </w:rPr>
          <w:fldChar w:fldCharType="end"/>
        </w:r>
      </w:hyperlink>
    </w:p>
    <w:p w14:paraId="63A124E4" w14:textId="3B9E25BD" w:rsidR="00E517A7" w:rsidRPr="00E517A7" w:rsidRDefault="0055231C">
      <w:pPr>
        <w:pStyle w:val="TableofFigures"/>
        <w:tabs>
          <w:tab w:val="right" w:leader="dot" w:pos="9350"/>
        </w:tabs>
        <w:rPr>
          <w:i/>
          <w:iCs/>
          <w:noProof/>
        </w:rPr>
      </w:pPr>
      <w:hyperlink w:anchor="_Toc78604338" w:history="1">
        <w:r w:rsidR="00E517A7" w:rsidRPr="00E517A7">
          <w:rPr>
            <w:rStyle w:val="Hyperlink"/>
            <w:b/>
            <w:bCs/>
            <w:i/>
            <w:iCs/>
            <w:noProof/>
            <w:lang w:val="el-GR"/>
          </w:rPr>
          <w:t>Εικόνα</w:t>
        </w:r>
        <w:r w:rsidR="00E517A7" w:rsidRPr="00E517A7">
          <w:rPr>
            <w:rStyle w:val="Hyperlink"/>
            <w:b/>
            <w:bCs/>
            <w:i/>
            <w:iCs/>
            <w:noProof/>
          </w:rPr>
          <w:t xml:space="preserve"> 91: Retweets/Shares Per Post</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_Toc78604338 \h </w:instrText>
        </w:r>
        <w:r w:rsidR="00E517A7" w:rsidRPr="00E517A7">
          <w:rPr>
            <w:i/>
            <w:iCs/>
            <w:noProof/>
            <w:webHidden/>
          </w:rPr>
        </w:r>
        <w:r w:rsidR="00E517A7" w:rsidRPr="00E517A7">
          <w:rPr>
            <w:i/>
            <w:iCs/>
            <w:noProof/>
            <w:webHidden/>
          </w:rPr>
          <w:fldChar w:fldCharType="separate"/>
        </w:r>
        <w:r w:rsidR="00E517A7" w:rsidRPr="00E517A7">
          <w:rPr>
            <w:i/>
            <w:iCs/>
            <w:noProof/>
            <w:webHidden/>
          </w:rPr>
          <w:t>75</w:t>
        </w:r>
        <w:r w:rsidR="00E517A7" w:rsidRPr="00E517A7">
          <w:rPr>
            <w:i/>
            <w:iCs/>
            <w:noProof/>
            <w:webHidden/>
          </w:rPr>
          <w:fldChar w:fldCharType="end"/>
        </w:r>
      </w:hyperlink>
    </w:p>
    <w:p w14:paraId="38112914" w14:textId="12EBA582" w:rsidR="00E517A7" w:rsidRPr="00E517A7" w:rsidRDefault="0055231C">
      <w:pPr>
        <w:pStyle w:val="TableofFigures"/>
        <w:tabs>
          <w:tab w:val="right" w:leader="dot" w:pos="9350"/>
        </w:tabs>
        <w:rPr>
          <w:i/>
          <w:iCs/>
          <w:noProof/>
        </w:rPr>
      </w:pPr>
      <w:hyperlink w:anchor="_Toc78604339" w:history="1">
        <w:r w:rsidR="00E517A7" w:rsidRPr="00E517A7">
          <w:rPr>
            <w:rStyle w:val="Hyperlink"/>
            <w:b/>
            <w:bCs/>
            <w:i/>
            <w:iCs/>
            <w:noProof/>
          </w:rPr>
          <w:t>Εικόνα 92: Hashtags Per Post - Social Influence</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_Toc78604339 \h </w:instrText>
        </w:r>
        <w:r w:rsidR="00E517A7" w:rsidRPr="00E517A7">
          <w:rPr>
            <w:i/>
            <w:iCs/>
            <w:noProof/>
            <w:webHidden/>
          </w:rPr>
        </w:r>
        <w:r w:rsidR="00E517A7" w:rsidRPr="00E517A7">
          <w:rPr>
            <w:i/>
            <w:iCs/>
            <w:noProof/>
            <w:webHidden/>
          </w:rPr>
          <w:fldChar w:fldCharType="separate"/>
        </w:r>
        <w:r w:rsidR="00E517A7" w:rsidRPr="00E517A7">
          <w:rPr>
            <w:i/>
            <w:iCs/>
            <w:noProof/>
            <w:webHidden/>
          </w:rPr>
          <w:t>77</w:t>
        </w:r>
        <w:r w:rsidR="00E517A7" w:rsidRPr="00E517A7">
          <w:rPr>
            <w:i/>
            <w:iCs/>
            <w:noProof/>
            <w:webHidden/>
          </w:rPr>
          <w:fldChar w:fldCharType="end"/>
        </w:r>
      </w:hyperlink>
    </w:p>
    <w:p w14:paraId="0561AD79" w14:textId="01F0C140" w:rsidR="00E517A7" w:rsidRPr="00E517A7" w:rsidRDefault="0055231C">
      <w:pPr>
        <w:pStyle w:val="TableofFigures"/>
        <w:tabs>
          <w:tab w:val="right" w:leader="dot" w:pos="9350"/>
        </w:tabs>
        <w:rPr>
          <w:i/>
          <w:iCs/>
          <w:noProof/>
        </w:rPr>
      </w:pPr>
      <w:hyperlink w:anchor="_Toc78604340" w:history="1">
        <w:r w:rsidR="00E517A7" w:rsidRPr="00E517A7">
          <w:rPr>
            <w:rStyle w:val="Hyperlink"/>
            <w:b/>
            <w:bCs/>
            <w:i/>
            <w:iCs/>
            <w:noProof/>
          </w:rPr>
          <w:t>Εικόνα 93: Hashtags Per User - Rankings - Social Influence</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_Toc78604340 \h </w:instrText>
        </w:r>
        <w:r w:rsidR="00E517A7" w:rsidRPr="00E517A7">
          <w:rPr>
            <w:i/>
            <w:iCs/>
            <w:noProof/>
            <w:webHidden/>
          </w:rPr>
        </w:r>
        <w:r w:rsidR="00E517A7" w:rsidRPr="00E517A7">
          <w:rPr>
            <w:i/>
            <w:iCs/>
            <w:noProof/>
            <w:webHidden/>
          </w:rPr>
          <w:fldChar w:fldCharType="separate"/>
        </w:r>
        <w:r w:rsidR="00E517A7" w:rsidRPr="00E517A7">
          <w:rPr>
            <w:i/>
            <w:iCs/>
            <w:noProof/>
            <w:webHidden/>
          </w:rPr>
          <w:t>78</w:t>
        </w:r>
        <w:r w:rsidR="00E517A7" w:rsidRPr="00E517A7">
          <w:rPr>
            <w:i/>
            <w:iCs/>
            <w:noProof/>
            <w:webHidden/>
          </w:rPr>
          <w:fldChar w:fldCharType="end"/>
        </w:r>
      </w:hyperlink>
    </w:p>
    <w:p w14:paraId="0F48C032" w14:textId="55109D9F" w:rsidR="00E517A7" w:rsidRPr="00E517A7" w:rsidRDefault="0055231C">
      <w:pPr>
        <w:pStyle w:val="TableofFigures"/>
        <w:tabs>
          <w:tab w:val="right" w:leader="dot" w:pos="9350"/>
        </w:tabs>
        <w:rPr>
          <w:i/>
          <w:iCs/>
          <w:noProof/>
        </w:rPr>
      </w:pPr>
      <w:hyperlink w:anchor="_Toc78604341" w:history="1">
        <w:r w:rsidR="00E517A7" w:rsidRPr="00E517A7">
          <w:rPr>
            <w:rStyle w:val="Hyperlink"/>
            <w:b/>
            <w:bCs/>
            <w:i/>
            <w:iCs/>
            <w:noProof/>
          </w:rPr>
          <w:t>Εικόνα 94: Hashtag Per Post - Social Influence - Twitter</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_Toc78604341 \h </w:instrText>
        </w:r>
        <w:r w:rsidR="00E517A7" w:rsidRPr="00E517A7">
          <w:rPr>
            <w:i/>
            <w:iCs/>
            <w:noProof/>
            <w:webHidden/>
          </w:rPr>
        </w:r>
        <w:r w:rsidR="00E517A7" w:rsidRPr="00E517A7">
          <w:rPr>
            <w:i/>
            <w:iCs/>
            <w:noProof/>
            <w:webHidden/>
          </w:rPr>
          <w:fldChar w:fldCharType="separate"/>
        </w:r>
        <w:r w:rsidR="00E517A7" w:rsidRPr="00E517A7">
          <w:rPr>
            <w:i/>
            <w:iCs/>
            <w:noProof/>
            <w:webHidden/>
          </w:rPr>
          <w:t>79</w:t>
        </w:r>
        <w:r w:rsidR="00E517A7" w:rsidRPr="00E517A7">
          <w:rPr>
            <w:i/>
            <w:iCs/>
            <w:noProof/>
            <w:webHidden/>
          </w:rPr>
          <w:fldChar w:fldCharType="end"/>
        </w:r>
      </w:hyperlink>
    </w:p>
    <w:p w14:paraId="7501EB58" w14:textId="302304F6" w:rsidR="00E517A7" w:rsidRPr="00E517A7" w:rsidRDefault="0055231C">
      <w:pPr>
        <w:pStyle w:val="TableofFigures"/>
        <w:tabs>
          <w:tab w:val="right" w:leader="dot" w:pos="9350"/>
        </w:tabs>
        <w:rPr>
          <w:i/>
          <w:iCs/>
          <w:noProof/>
        </w:rPr>
      </w:pPr>
      <w:hyperlink w:anchor="_Toc78604342" w:history="1">
        <w:r w:rsidR="00E517A7" w:rsidRPr="00E517A7">
          <w:rPr>
            <w:rStyle w:val="Hyperlink"/>
            <w:b/>
            <w:bCs/>
            <w:i/>
            <w:iCs/>
            <w:noProof/>
            <w:lang w:val="el-GR"/>
          </w:rPr>
          <w:t>Εικόνα</w:t>
        </w:r>
        <w:r w:rsidR="00E517A7" w:rsidRPr="00E517A7">
          <w:rPr>
            <w:rStyle w:val="Hyperlink"/>
            <w:b/>
            <w:bCs/>
            <w:i/>
            <w:iCs/>
            <w:noProof/>
          </w:rPr>
          <w:t xml:space="preserve"> 95: Hashtag Per Post - Social Influence - Facebook</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_Toc78604342 \h </w:instrText>
        </w:r>
        <w:r w:rsidR="00E517A7" w:rsidRPr="00E517A7">
          <w:rPr>
            <w:i/>
            <w:iCs/>
            <w:noProof/>
            <w:webHidden/>
          </w:rPr>
        </w:r>
        <w:r w:rsidR="00E517A7" w:rsidRPr="00E517A7">
          <w:rPr>
            <w:i/>
            <w:iCs/>
            <w:noProof/>
            <w:webHidden/>
          </w:rPr>
          <w:fldChar w:fldCharType="separate"/>
        </w:r>
        <w:r w:rsidR="00E517A7" w:rsidRPr="00E517A7">
          <w:rPr>
            <w:i/>
            <w:iCs/>
            <w:noProof/>
            <w:webHidden/>
          </w:rPr>
          <w:t>79</w:t>
        </w:r>
        <w:r w:rsidR="00E517A7" w:rsidRPr="00E517A7">
          <w:rPr>
            <w:i/>
            <w:iCs/>
            <w:noProof/>
            <w:webHidden/>
          </w:rPr>
          <w:fldChar w:fldCharType="end"/>
        </w:r>
      </w:hyperlink>
    </w:p>
    <w:p w14:paraId="65AE7D1D" w14:textId="744C33C2" w:rsidR="00E517A7" w:rsidRPr="00E517A7" w:rsidRDefault="0055231C">
      <w:pPr>
        <w:pStyle w:val="TableofFigures"/>
        <w:tabs>
          <w:tab w:val="right" w:leader="dot" w:pos="9350"/>
        </w:tabs>
        <w:rPr>
          <w:i/>
          <w:iCs/>
          <w:noProof/>
        </w:rPr>
      </w:pPr>
      <w:hyperlink w:anchor="_Toc78604343" w:history="1">
        <w:r w:rsidR="00E517A7" w:rsidRPr="00E517A7">
          <w:rPr>
            <w:rStyle w:val="Hyperlink"/>
            <w:b/>
            <w:bCs/>
            <w:i/>
            <w:iCs/>
            <w:noProof/>
          </w:rPr>
          <w:t>Εικόνα 96: Hashtag Per Post - Social Influence - Instagram</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_Toc78604343 \h </w:instrText>
        </w:r>
        <w:r w:rsidR="00E517A7" w:rsidRPr="00E517A7">
          <w:rPr>
            <w:i/>
            <w:iCs/>
            <w:noProof/>
            <w:webHidden/>
          </w:rPr>
        </w:r>
        <w:r w:rsidR="00E517A7" w:rsidRPr="00E517A7">
          <w:rPr>
            <w:i/>
            <w:iCs/>
            <w:noProof/>
            <w:webHidden/>
          </w:rPr>
          <w:fldChar w:fldCharType="separate"/>
        </w:r>
        <w:r w:rsidR="00E517A7" w:rsidRPr="00E517A7">
          <w:rPr>
            <w:i/>
            <w:iCs/>
            <w:noProof/>
            <w:webHidden/>
          </w:rPr>
          <w:t>80</w:t>
        </w:r>
        <w:r w:rsidR="00E517A7" w:rsidRPr="00E517A7">
          <w:rPr>
            <w:i/>
            <w:iCs/>
            <w:noProof/>
            <w:webHidden/>
          </w:rPr>
          <w:fldChar w:fldCharType="end"/>
        </w:r>
      </w:hyperlink>
    </w:p>
    <w:p w14:paraId="72029BF9" w14:textId="68F68CDF" w:rsidR="00E517A7" w:rsidRPr="00E517A7" w:rsidRDefault="0055231C">
      <w:pPr>
        <w:pStyle w:val="TableofFigures"/>
        <w:tabs>
          <w:tab w:val="right" w:leader="dot" w:pos="9350"/>
        </w:tabs>
        <w:rPr>
          <w:i/>
          <w:iCs/>
          <w:noProof/>
        </w:rPr>
      </w:pPr>
      <w:hyperlink w:anchor="_Toc78604344" w:history="1">
        <w:r w:rsidR="00E517A7" w:rsidRPr="00E517A7">
          <w:rPr>
            <w:rStyle w:val="Hyperlink"/>
            <w:b/>
            <w:bCs/>
            <w:i/>
            <w:iCs/>
            <w:noProof/>
          </w:rPr>
          <w:t>Εικόνα 97: Links Per Post - Social Influence</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_Toc78604344 \h </w:instrText>
        </w:r>
        <w:r w:rsidR="00E517A7" w:rsidRPr="00E517A7">
          <w:rPr>
            <w:i/>
            <w:iCs/>
            <w:noProof/>
            <w:webHidden/>
          </w:rPr>
        </w:r>
        <w:r w:rsidR="00E517A7" w:rsidRPr="00E517A7">
          <w:rPr>
            <w:i/>
            <w:iCs/>
            <w:noProof/>
            <w:webHidden/>
          </w:rPr>
          <w:fldChar w:fldCharType="separate"/>
        </w:r>
        <w:r w:rsidR="00E517A7" w:rsidRPr="00E517A7">
          <w:rPr>
            <w:i/>
            <w:iCs/>
            <w:noProof/>
            <w:webHidden/>
          </w:rPr>
          <w:t>81</w:t>
        </w:r>
        <w:r w:rsidR="00E517A7" w:rsidRPr="00E517A7">
          <w:rPr>
            <w:i/>
            <w:iCs/>
            <w:noProof/>
            <w:webHidden/>
          </w:rPr>
          <w:fldChar w:fldCharType="end"/>
        </w:r>
      </w:hyperlink>
    </w:p>
    <w:p w14:paraId="69268283" w14:textId="5421143D" w:rsidR="00E517A7" w:rsidRPr="00E517A7" w:rsidRDefault="0055231C">
      <w:pPr>
        <w:pStyle w:val="TableofFigures"/>
        <w:tabs>
          <w:tab w:val="right" w:leader="dot" w:pos="9350"/>
        </w:tabs>
        <w:rPr>
          <w:i/>
          <w:iCs/>
          <w:noProof/>
        </w:rPr>
      </w:pPr>
      <w:hyperlink w:anchor="_Toc78604345" w:history="1">
        <w:r w:rsidR="00E517A7" w:rsidRPr="00E517A7">
          <w:rPr>
            <w:rStyle w:val="Hyperlink"/>
            <w:b/>
            <w:bCs/>
            <w:i/>
            <w:iCs/>
            <w:noProof/>
          </w:rPr>
          <w:t>Εικόνα 98: Media Per Post - Social Influence</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_Toc78604345 \h </w:instrText>
        </w:r>
        <w:r w:rsidR="00E517A7" w:rsidRPr="00E517A7">
          <w:rPr>
            <w:i/>
            <w:iCs/>
            <w:noProof/>
            <w:webHidden/>
          </w:rPr>
        </w:r>
        <w:r w:rsidR="00E517A7" w:rsidRPr="00E517A7">
          <w:rPr>
            <w:i/>
            <w:iCs/>
            <w:noProof/>
            <w:webHidden/>
          </w:rPr>
          <w:fldChar w:fldCharType="separate"/>
        </w:r>
        <w:r w:rsidR="00E517A7" w:rsidRPr="00E517A7">
          <w:rPr>
            <w:i/>
            <w:iCs/>
            <w:noProof/>
            <w:webHidden/>
          </w:rPr>
          <w:t>82</w:t>
        </w:r>
        <w:r w:rsidR="00E517A7" w:rsidRPr="00E517A7">
          <w:rPr>
            <w:i/>
            <w:iCs/>
            <w:noProof/>
            <w:webHidden/>
          </w:rPr>
          <w:fldChar w:fldCharType="end"/>
        </w:r>
      </w:hyperlink>
    </w:p>
    <w:p w14:paraId="0569BA87" w14:textId="1D69694A" w:rsidR="00E517A7" w:rsidRPr="00E517A7" w:rsidRDefault="0055231C">
      <w:pPr>
        <w:pStyle w:val="TableofFigures"/>
        <w:tabs>
          <w:tab w:val="right" w:leader="dot" w:pos="9350"/>
        </w:tabs>
        <w:rPr>
          <w:i/>
          <w:iCs/>
          <w:noProof/>
        </w:rPr>
      </w:pPr>
      <w:hyperlink w:anchor="_Toc78604346" w:history="1">
        <w:r w:rsidR="00E517A7" w:rsidRPr="00E517A7">
          <w:rPr>
            <w:rStyle w:val="Hyperlink"/>
            <w:b/>
            <w:bCs/>
            <w:i/>
            <w:iCs/>
            <w:noProof/>
          </w:rPr>
          <w:t>Εικόνα 99: Likes Per Post - Social Influence</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_Toc78604346 \h </w:instrText>
        </w:r>
        <w:r w:rsidR="00E517A7" w:rsidRPr="00E517A7">
          <w:rPr>
            <w:i/>
            <w:iCs/>
            <w:noProof/>
            <w:webHidden/>
          </w:rPr>
        </w:r>
        <w:r w:rsidR="00E517A7" w:rsidRPr="00E517A7">
          <w:rPr>
            <w:i/>
            <w:iCs/>
            <w:noProof/>
            <w:webHidden/>
          </w:rPr>
          <w:fldChar w:fldCharType="separate"/>
        </w:r>
        <w:r w:rsidR="00E517A7" w:rsidRPr="00E517A7">
          <w:rPr>
            <w:i/>
            <w:iCs/>
            <w:noProof/>
            <w:webHidden/>
          </w:rPr>
          <w:t>83</w:t>
        </w:r>
        <w:r w:rsidR="00E517A7" w:rsidRPr="00E517A7">
          <w:rPr>
            <w:i/>
            <w:iCs/>
            <w:noProof/>
            <w:webHidden/>
          </w:rPr>
          <w:fldChar w:fldCharType="end"/>
        </w:r>
      </w:hyperlink>
    </w:p>
    <w:p w14:paraId="442585D7" w14:textId="5F1C0E11" w:rsidR="00E517A7" w:rsidRPr="00E517A7" w:rsidRDefault="0055231C">
      <w:pPr>
        <w:pStyle w:val="TableofFigures"/>
        <w:tabs>
          <w:tab w:val="right" w:leader="dot" w:pos="9350"/>
        </w:tabs>
        <w:rPr>
          <w:i/>
          <w:iCs/>
          <w:noProof/>
        </w:rPr>
      </w:pPr>
      <w:hyperlink w:anchor="_Toc78604347" w:history="1">
        <w:r w:rsidR="00E517A7" w:rsidRPr="00E517A7">
          <w:rPr>
            <w:rStyle w:val="Hyperlink"/>
            <w:b/>
            <w:bCs/>
            <w:i/>
            <w:iCs/>
            <w:noProof/>
          </w:rPr>
          <w:t>Εικόνα 100: Likes Per Post - Rankings - Social Influence</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_Toc78604347 \h </w:instrText>
        </w:r>
        <w:r w:rsidR="00E517A7" w:rsidRPr="00E517A7">
          <w:rPr>
            <w:i/>
            <w:iCs/>
            <w:noProof/>
            <w:webHidden/>
          </w:rPr>
        </w:r>
        <w:r w:rsidR="00E517A7" w:rsidRPr="00E517A7">
          <w:rPr>
            <w:i/>
            <w:iCs/>
            <w:noProof/>
            <w:webHidden/>
          </w:rPr>
          <w:fldChar w:fldCharType="separate"/>
        </w:r>
        <w:r w:rsidR="00E517A7" w:rsidRPr="00E517A7">
          <w:rPr>
            <w:i/>
            <w:iCs/>
            <w:noProof/>
            <w:webHidden/>
          </w:rPr>
          <w:t>84</w:t>
        </w:r>
        <w:r w:rsidR="00E517A7" w:rsidRPr="00E517A7">
          <w:rPr>
            <w:i/>
            <w:iCs/>
            <w:noProof/>
            <w:webHidden/>
          </w:rPr>
          <w:fldChar w:fldCharType="end"/>
        </w:r>
      </w:hyperlink>
    </w:p>
    <w:p w14:paraId="6E8C56CE" w14:textId="2B063BA6" w:rsidR="00E517A7" w:rsidRPr="00E517A7" w:rsidRDefault="0055231C">
      <w:pPr>
        <w:pStyle w:val="TableofFigures"/>
        <w:tabs>
          <w:tab w:val="right" w:leader="dot" w:pos="9350"/>
        </w:tabs>
        <w:rPr>
          <w:i/>
          <w:iCs/>
          <w:noProof/>
        </w:rPr>
      </w:pPr>
      <w:hyperlink w:anchor="_Toc78604348" w:history="1">
        <w:r w:rsidR="00E517A7" w:rsidRPr="00E517A7">
          <w:rPr>
            <w:rStyle w:val="Hyperlink"/>
            <w:b/>
            <w:bCs/>
            <w:i/>
            <w:iCs/>
            <w:noProof/>
          </w:rPr>
          <w:t>Εικόνα 101: Comments Per Post - Rankings - Social Influence</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_Toc78604348 \h </w:instrText>
        </w:r>
        <w:r w:rsidR="00E517A7" w:rsidRPr="00E517A7">
          <w:rPr>
            <w:i/>
            <w:iCs/>
            <w:noProof/>
            <w:webHidden/>
          </w:rPr>
        </w:r>
        <w:r w:rsidR="00E517A7" w:rsidRPr="00E517A7">
          <w:rPr>
            <w:i/>
            <w:iCs/>
            <w:noProof/>
            <w:webHidden/>
          </w:rPr>
          <w:fldChar w:fldCharType="separate"/>
        </w:r>
        <w:r w:rsidR="00E517A7" w:rsidRPr="00E517A7">
          <w:rPr>
            <w:i/>
            <w:iCs/>
            <w:noProof/>
            <w:webHidden/>
          </w:rPr>
          <w:t>85</w:t>
        </w:r>
        <w:r w:rsidR="00E517A7" w:rsidRPr="00E517A7">
          <w:rPr>
            <w:i/>
            <w:iCs/>
            <w:noProof/>
            <w:webHidden/>
          </w:rPr>
          <w:fldChar w:fldCharType="end"/>
        </w:r>
      </w:hyperlink>
    </w:p>
    <w:p w14:paraId="18EB048A" w14:textId="6692AC06" w:rsidR="00E517A7" w:rsidRPr="00E517A7" w:rsidRDefault="0055231C">
      <w:pPr>
        <w:pStyle w:val="TableofFigures"/>
        <w:tabs>
          <w:tab w:val="right" w:leader="dot" w:pos="9350"/>
        </w:tabs>
        <w:rPr>
          <w:i/>
          <w:iCs/>
          <w:noProof/>
        </w:rPr>
      </w:pPr>
      <w:hyperlink w:anchor="_Toc78604349" w:history="1">
        <w:r w:rsidR="00E517A7" w:rsidRPr="00E517A7">
          <w:rPr>
            <w:rStyle w:val="Hyperlink"/>
            <w:b/>
            <w:bCs/>
            <w:i/>
            <w:iCs/>
            <w:noProof/>
          </w:rPr>
          <w:t>Εικόνα 102: Comments Per Post - Social Influence</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_Toc78604349 \h </w:instrText>
        </w:r>
        <w:r w:rsidR="00E517A7" w:rsidRPr="00E517A7">
          <w:rPr>
            <w:i/>
            <w:iCs/>
            <w:noProof/>
            <w:webHidden/>
          </w:rPr>
        </w:r>
        <w:r w:rsidR="00E517A7" w:rsidRPr="00E517A7">
          <w:rPr>
            <w:i/>
            <w:iCs/>
            <w:noProof/>
            <w:webHidden/>
          </w:rPr>
          <w:fldChar w:fldCharType="separate"/>
        </w:r>
        <w:r w:rsidR="00E517A7" w:rsidRPr="00E517A7">
          <w:rPr>
            <w:i/>
            <w:iCs/>
            <w:noProof/>
            <w:webHidden/>
          </w:rPr>
          <w:t>86</w:t>
        </w:r>
        <w:r w:rsidR="00E517A7" w:rsidRPr="00E517A7">
          <w:rPr>
            <w:i/>
            <w:iCs/>
            <w:noProof/>
            <w:webHidden/>
          </w:rPr>
          <w:fldChar w:fldCharType="end"/>
        </w:r>
      </w:hyperlink>
    </w:p>
    <w:p w14:paraId="0B19E499" w14:textId="1E750103" w:rsidR="00E517A7" w:rsidRPr="00E517A7" w:rsidRDefault="0055231C">
      <w:pPr>
        <w:pStyle w:val="TableofFigures"/>
        <w:tabs>
          <w:tab w:val="right" w:leader="dot" w:pos="9350"/>
        </w:tabs>
        <w:rPr>
          <w:i/>
          <w:iCs/>
          <w:noProof/>
        </w:rPr>
      </w:pPr>
      <w:hyperlink w:anchor="_Toc78604350" w:history="1">
        <w:r w:rsidR="00E517A7" w:rsidRPr="00E517A7">
          <w:rPr>
            <w:rStyle w:val="Hyperlink"/>
            <w:b/>
            <w:bCs/>
            <w:i/>
            <w:iCs/>
            <w:noProof/>
          </w:rPr>
          <w:t>Εικόνα 103: Retweets/Shares Per Post - Social Influence</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_Toc78604350 \h </w:instrText>
        </w:r>
        <w:r w:rsidR="00E517A7" w:rsidRPr="00E517A7">
          <w:rPr>
            <w:i/>
            <w:iCs/>
            <w:noProof/>
            <w:webHidden/>
          </w:rPr>
        </w:r>
        <w:r w:rsidR="00E517A7" w:rsidRPr="00E517A7">
          <w:rPr>
            <w:i/>
            <w:iCs/>
            <w:noProof/>
            <w:webHidden/>
          </w:rPr>
          <w:fldChar w:fldCharType="separate"/>
        </w:r>
        <w:r w:rsidR="00E517A7" w:rsidRPr="00E517A7">
          <w:rPr>
            <w:i/>
            <w:iCs/>
            <w:noProof/>
            <w:webHidden/>
          </w:rPr>
          <w:t>87</w:t>
        </w:r>
        <w:r w:rsidR="00E517A7" w:rsidRPr="00E517A7">
          <w:rPr>
            <w:i/>
            <w:iCs/>
            <w:noProof/>
            <w:webHidden/>
          </w:rPr>
          <w:fldChar w:fldCharType="end"/>
        </w:r>
      </w:hyperlink>
    </w:p>
    <w:p w14:paraId="7B63797A" w14:textId="3CA8E617" w:rsidR="00E517A7" w:rsidRPr="00E517A7" w:rsidRDefault="0055231C">
      <w:pPr>
        <w:pStyle w:val="TableofFigures"/>
        <w:tabs>
          <w:tab w:val="right" w:leader="dot" w:pos="9350"/>
        </w:tabs>
        <w:rPr>
          <w:i/>
          <w:iCs/>
          <w:noProof/>
        </w:rPr>
      </w:pPr>
      <w:hyperlink w:anchor="_Toc78604351" w:history="1">
        <w:r w:rsidR="00E517A7" w:rsidRPr="00E517A7">
          <w:rPr>
            <w:rStyle w:val="Hyperlink"/>
            <w:b/>
            <w:bCs/>
            <w:i/>
            <w:iCs/>
            <w:noProof/>
          </w:rPr>
          <w:t>Εικόνα 104: Retweets/Shares Per Post - Rankings - Social Influence</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_Toc78604351 \h </w:instrText>
        </w:r>
        <w:r w:rsidR="00E517A7" w:rsidRPr="00E517A7">
          <w:rPr>
            <w:i/>
            <w:iCs/>
            <w:noProof/>
            <w:webHidden/>
          </w:rPr>
        </w:r>
        <w:r w:rsidR="00E517A7" w:rsidRPr="00E517A7">
          <w:rPr>
            <w:i/>
            <w:iCs/>
            <w:noProof/>
            <w:webHidden/>
          </w:rPr>
          <w:fldChar w:fldCharType="separate"/>
        </w:r>
        <w:r w:rsidR="00E517A7" w:rsidRPr="00E517A7">
          <w:rPr>
            <w:i/>
            <w:iCs/>
            <w:noProof/>
            <w:webHidden/>
          </w:rPr>
          <w:t>87</w:t>
        </w:r>
        <w:r w:rsidR="00E517A7" w:rsidRPr="00E517A7">
          <w:rPr>
            <w:i/>
            <w:iCs/>
            <w:noProof/>
            <w:webHidden/>
          </w:rPr>
          <w:fldChar w:fldCharType="end"/>
        </w:r>
      </w:hyperlink>
    </w:p>
    <w:p w14:paraId="32382A7E" w14:textId="24806AE1" w:rsidR="00E517A7" w:rsidRPr="00E517A7" w:rsidRDefault="0055231C">
      <w:pPr>
        <w:pStyle w:val="TableofFigures"/>
        <w:tabs>
          <w:tab w:val="right" w:leader="dot" w:pos="9350"/>
        </w:tabs>
        <w:rPr>
          <w:i/>
          <w:iCs/>
          <w:noProof/>
        </w:rPr>
      </w:pPr>
      <w:hyperlink w:anchor="_Toc78604352" w:history="1">
        <w:r w:rsidR="00E517A7" w:rsidRPr="00E517A7">
          <w:rPr>
            <w:rStyle w:val="Hyperlink"/>
            <w:b/>
            <w:bCs/>
            <w:i/>
            <w:iCs/>
            <w:noProof/>
          </w:rPr>
          <w:t>Εικόνα 105: Twitter Mentions Average - Social Influence</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_Toc78604352 \h </w:instrText>
        </w:r>
        <w:r w:rsidR="00E517A7" w:rsidRPr="00E517A7">
          <w:rPr>
            <w:i/>
            <w:iCs/>
            <w:noProof/>
            <w:webHidden/>
          </w:rPr>
        </w:r>
        <w:r w:rsidR="00E517A7" w:rsidRPr="00E517A7">
          <w:rPr>
            <w:i/>
            <w:iCs/>
            <w:noProof/>
            <w:webHidden/>
          </w:rPr>
          <w:fldChar w:fldCharType="separate"/>
        </w:r>
        <w:r w:rsidR="00E517A7" w:rsidRPr="00E517A7">
          <w:rPr>
            <w:i/>
            <w:iCs/>
            <w:noProof/>
            <w:webHidden/>
          </w:rPr>
          <w:t>88</w:t>
        </w:r>
        <w:r w:rsidR="00E517A7" w:rsidRPr="00E517A7">
          <w:rPr>
            <w:i/>
            <w:iCs/>
            <w:noProof/>
            <w:webHidden/>
          </w:rPr>
          <w:fldChar w:fldCharType="end"/>
        </w:r>
      </w:hyperlink>
    </w:p>
    <w:p w14:paraId="2FC2F047" w14:textId="4C64784B" w:rsidR="00E517A7" w:rsidRPr="00E517A7" w:rsidRDefault="0055231C">
      <w:pPr>
        <w:pStyle w:val="TableofFigures"/>
        <w:tabs>
          <w:tab w:val="right" w:leader="dot" w:pos="9350"/>
        </w:tabs>
        <w:rPr>
          <w:i/>
          <w:iCs/>
          <w:noProof/>
        </w:rPr>
      </w:pPr>
      <w:hyperlink w:anchor="_Toc78604353" w:history="1">
        <w:r w:rsidR="00E517A7" w:rsidRPr="00E517A7">
          <w:rPr>
            <w:rStyle w:val="Hyperlink"/>
            <w:b/>
            <w:bCs/>
            <w:i/>
            <w:iCs/>
            <w:noProof/>
            <w:lang w:val="el-GR"/>
          </w:rPr>
          <w:t xml:space="preserve">Εικόνα 106: </w:t>
        </w:r>
        <w:r w:rsidR="00E517A7" w:rsidRPr="00E517A7">
          <w:rPr>
            <w:rStyle w:val="Hyperlink"/>
            <w:b/>
            <w:bCs/>
            <w:i/>
            <w:iCs/>
            <w:noProof/>
          </w:rPr>
          <w:t>OSN</w:t>
        </w:r>
        <w:r w:rsidR="00E517A7" w:rsidRPr="00E517A7">
          <w:rPr>
            <w:rStyle w:val="Hyperlink"/>
            <w:b/>
            <w:bCs/>
            <w:i/>
            <w:iCs/>
            <w:noProof/>
            <w:lang w:val="el-GR"/>
          </w:rPr>
          <w:t xml:space="preserve"> </w:t>
        </w:r>
        <w:r w:rsidR="00E517A7" w:rsidRPr="00E517A7">
          <w:rPr>
            <w:rStyle w:val="Hyperlink"/>
            <w:b/>
            <w:bCs/>
            <w:i/>
            <w:iCs/>
            <w:noProof/>
          </w:rPr>
          <w:t>Activity</w:t>
        </w:r>
        <w:r w:rsidR="00E517A7" w:rsidRPr="00E517A7">
          <w:rPr>
            <w:rStyle w:val="Hyperlink"/>
            <w:b/>
            <w:bCs/>
            <w:i/>
            <w:iCs/>
            <w:noProof/>
            <w:lang w:val="el-GR"/>
          </w:rPr>
          <w:t xml:space="preserve"> -</w:t>
        </w:r>
        <w:r w:rsidR="00E517A7" w:rsidRPr="00E517A7">
          <w:rPr>
            <w:rStyle w:val="Hyperlink"/>
            <w:b/>
            <w:bCs/>
            <w:i/>
            <w:iCs/>
            <w:noProof/>
          </w:rPr>
          <w:t>Twitter</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_Toc78604353 \h </w:instrText>
        </w:r>
        <w:r w:rsidR="00E517A7" w:rsidRPr="00E517A7">
          <w:rPr>
            <w:i/>
            <w:iCs/>
            <w:noProof/>
            <w:webHidden/>
          </w:rPr>
        </w:r>
        <w:r w:rsidR="00E517A7" w:rsidRPr="00E517A7">
          <w:rPr>
            <w:i/>
            <w:iCs/>
            <w:noProof/>
            <w:webHidden/>
          </w:rPr>
          <w:fldChar w:fldCharType="separate"/>
        </w:r>
        <w:r w:rsidR="00E517A7" w:rsidRPr="00E517A7">
          <w:rPr>
            <w:i/>
            <w:iCs/>
            <w:noProof/>
            <w:webHidden/>
          </w:rPr>
          <w:t>89</w:t>
        </w:r>
        <w:r w:rsidR="00E517A7" w:rsidRPr="00E517A7">
          <w:rPr>
            <w:i/>
            <w:iCs/>
            <w:noProof/>
            <w:webHidden/>
          </w:rPr>
          <w:fldChar w:fldCharType="end"/>
        </w:r>
      </w:hyperlink>
    </w:p>
    <w:p w14:paraId="648898BA" w14:textId="5848A43F" w:rsidR="00E517A7" w:rsidRPr="00E517A7" w:rsidRDefault="0055231C">
      <w:pPr>
        <w:pStyle w:val="TableofFigures"/>
        <w:tabs>
          <w:tab w:val="right" w:leader="dot" w:pos="9350"/>
        </w:tabs>
        <w:rPr>
          <w:i/>
          <w:iCs/>
          <w:noProof/>
        </w:rPr>
      </w:pPr>
      <w:hyperlink w:anchor="_Toc78604354" w:history="1">
        <w:r w:rsidR="00E517A7" w:rsidRPr="00E517A7">
          <w:rPr>
            <w:rStyle w:val="Hyperlink"/>
            <w:b/>
            <w:bCs/>
            <w:i/>
            <w:iCs/>
            <w:noProof/>
            <w:lang w:val="el-GR"/>
          </w:rPr>
          <w:t xml:space="preserve">Εικόνα 107: </w:t>
        </w:r>
        <w:r w:rsidR="00E517A7" w:rsidRPr="00E517A7">
          <w:rPr>
            <w:rStyle w:val="Hyperlink"/>
            <w:b/>
            <w:bCs/>
            <w:i/>
            <w:iCs/>
            <w:noProof/>
          </w:rPr>
          <w:t>OSN</w:t>
        </w:r>
        <w:r w:rsidR="00E517A7" w:rsidRPr="00E517A7">
          <w:rPr>
            <w:rStyle w:val="Hyperlink"/>
            <w:b/>
            <w:bCs/>
            <w:i/>
            <w:iCs/>
            <w:noProof/>
            <w:lang w:val="el-GR"/>
          </w:rPr>
          <w:t xml:space="preserve"> </w:t>
        </w:r>
        <w:r w:rsidR="00E517A7" w:rsidRPr="00E517A7">
          <w:rPr>
            <w:rStyle w:val="Hyperlink"/>
            <w:b/>
            <w:bCs/>
            <w:i/>
            <w:iCs/>
            <w:noProof/>
          </w:rPr>
          <w:t>Activity</w:t>
        </w:r>
        <w:r w:rsidR="00E517A7" w:rsidRPr="00E517A7">
          <w:rPr>
            <w:rStyle w:val="Hyperlink"/>
            <w:b/>
            <w:bCs/>
            <w:i/>
            <w:iCs/>
            <w:noProof/>
            <w:lang w:val="el-GR"/>
          </w:rPr>
          <w:t xml:space="preserve"> - </w:t>
        </w:r>
        <w:r w:rsidR="00E517A7" w:rsidRPr="00E517A7">
          <w:rPr>
            <w:rStyle w:val="Hyperlink"/>
            <w:b/>
            <w:bCs/>
            <w:i/>
            <w:iCs/>
            <w:noProof/>
          </w:rPr>
          <w:t>Facebook</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_Toc78604354 \h </w:instrText>
        </w:r>
        <w:r w:rsidR="00E517A7" w:rsidRPr="00E517A7">
          <w:rPr>
            <w:i/>
            <w:iCs/>
            <w:noProof/>
            <w:webHidden/>
          </w:rPr>
        </w:r>
        <w:r w:rsidR="00E517A7" w:rsidRPr="00E517A7">
          <w:rPr>
            <w:i/>
            <w:iCs/>
            <w:noProof/>
            <w:webHidden/>
          </w:rPr>
          <w:fldChar w:fldCharType="separate"/>
        </w:r>
        <w:r w:rsidR="00E517A7" w:rsidRPr="00E517A7">
          <w:rPr>
            <w:i/>
            <w:iCs/>
            <w:noProof/>
            <w:webHidden/>
          </w:rPr>
          <w:t>89</w:t>
        </w:r>
        <w:r w:rsidR="00E517A7" w:rsidRPr="00E517A7">
          <w:rPr>
            <w:i/>
            <w:iCs/>
            <w:noProof/>
            <w:webHidden/>
          </w:rPr>
          <w:fldChar w:fldCharType="end"/>
        </w:r>
      </w:hyperlink>
    </w:p>
    <w:p w14:paraId="6757F59A" w14:textId="4D389615" w:rsidR="00E517A7" w:rsidRDefault="0055231C">
      <w:pPr>
        <w:pStyle w:val="TableofFigures"/>
        <w:tabs>
          <w:tab w:val="right" w:leader="dot" w:pos="9350"/>
        </w:tabs>
        <w:rPr>
          <w:noProof/>
        </w:rPr>
      </w:pPr>
      <w:hyperlink w:anchor="_Toc78604355" w:history="1">
        <w:r w:rsidR="00E517A7" w:rsidRPr="00E517A7">
          <w:rPr>
            <w:rStyle w:val="Hyperlink"/>
            <w:b/>
            <w:bCs/>
            <w:i/>
            <w:iCs/>
            <w:noProof/>
          </w:rPr>
          <w:t>Εικόνα 108: OSN Activity - Rankings - Social Influence</w:t>
        </w:r>
        <w:r w:rsidR="00E517A7" w:rsidRPr="00E517A7">
          <w:rPr>
            <w:i/>
            <w:iCs/>
            <w:noProof/>
            <w:webHidden/>
          </w:rPr>
          <w:tab/>
        </w:r>
        <w:r w:rsidR="00E517A7" w:rsidRPr="00E517A7">
          <w:rPr>
            <w:i/>
            <w:iCs/>
            <w:noProof/>
            <w:webHidden/>
          </w:rPr>
          <w:fldChar w:fldCharType="begin"/>
        </w:r>
        <w:r w:rsidR="00E517A7" w:rsidRPr="00E517A7">
          <w:rPr>
            <w:i/>
            <w:iCs/>
            <w:noProof/>
            <w:webHidden/>
          </w:rPr>
          <w:instrText xml:space="preserve"> PAGEREF _Toc78604355 \h </w:instrText>
        </w:r>
        <w:r w:rsidR="00E517A7" w:rsidRPr="00E517A7">
          <w:rPr>
            <w:i/>
            <w:iCs/>
            <w:noProof/>
            <w:webHidden/>
          </w:rPr>
        </w:r>
        <w:r w:rsidR="00E517A7" w:rsidRPr="00E517A7">
          <w:rPr>
            <w:i/>
            <w:iCs/>
            <w:noProof/>
            <w:webHidden/>
          </w:rPr>
          <w:fldChar w:fldCharType="separate"/>
        </w:r>
        <w:r w:rsidR="00E517A7" w:rsidRPr="00E517A7">
          <w:rPr>
            <w:i/>
            <w:iCs/>
            <w:noProof/>
            <w:webHidden/>
          </w:rPr>
          <w:t>90</w:t>
        </w:r>
        <w:r w:rsidR="00E517A7" w:rsidRPr="00E517A7">
          <w:rPr>
            <w:i/>
            <w:iCs/>
            <w:noProof/>
            <w:webHidden/>
          </w:rPr>
          <w:fldChar w:fldCharType="end"/>
        </w:r>
      </w:hyperlink>
    </w:p>
    <w:p w14:paraId="7572B08D" w14:textId="34761393" w:rsidR="00234B28" w:rsidRPr="00234B28" w:rsidRDefault="00E517A7" w:rsidP="00234B28">
      <w:pPr>
        <w:rPr>
          <w:lang w:val="el-GR"/>
        </w:rPr>
      </w:pPr>
      <w:r>
        <w:rPr>
          <w:lang w:val="el-GR"/>
        </w:rPr>
        <w:fldChar w:fldCharType="end"/>
      </w:r>
    </w:p>
    <w:p w14:paraId="3D8E2FA2" w14:textId="77777777" w:rsidR="00F82387" w:rsidRDefault="00F82387">
      <w:pPr>
        <w:rPr>
          <w:rFonts w:eastAsia="Calibri" w:cstheme="majorBidi"/>
          <w:b/>
          <w:bCs/>
          <w:sz w:val="40"/>
          <w:szCs w:val="40"/>
          <w:lang w:val="el-GR"/>
        </w:rPr>
      </w:pPr>
      <w:bookmarkStart w:id="181" w:name="_Toc78469134"/>
      <w:r>
        <w:rPr>
          <w:rFonts w:eastAsia="Calibri"/>
          <w:b/>
          <w:bCs/>
          <w:sz w:val="40"/>
          <w:szCs w:val="40"/>
          <w:lang w:val="el-GR"/>
        </w:rPr>
        <w:br w:type="page"/>
      </w:r>
    </w:p>
    <w:p w14:paraId="60F6D50D" w14:textId="77777777" w:rsidR="009373BF" w:rsidRDefault="009373BF">
      <w:pPr>
        <w:rPr>
          <w:ins w:id="182" w:author="GEORGILAS STYLIANOS" w:date="2021-08-06T19:43:00Z"/>
          <w:rFonts w:eastAsia="Calibri" w:cstheme="majorBidi"/>
          <w:b/>
          <w:bCs/>
          <w:sz w:val="40"/>
          <w:szCs w:val="40"/>
          <w:lang w:val="el-GR"/>
        </w:rPr>
      </w:pPr>
      <w:ins w:id="183" w:author="GEORGILAS STYLIANOS" w:date="2021-08-06T19:43:00Z">
        <w:r>
          <w:rPr>
            <w:rFonts w:eastAsia="Calibri"/>
            <w:b/>
            <w:bCs/>
            <w:sz w:val="40"/>
            <w:szCs w:val="40"/>
            <w:lang w:val="el-GR"/>
          </w:rPr>
          <w:lastRenderedPageBreak/>
          <w:br w:type="page"/>
        </w:r>
      </w:ins>
    </w:p>
    <w:p w14:paraId="6BA089DF" w14:textId="2CBEFA90" w:rsidR="009373BF" w:rsidRPr="0092709A" w:rsidRDefault="00520D68">
      <w:pPr>
        <w:pStyle w:val="Heading1"/>
        <w:rPr>
          <w:ins w:id="184" w:author="GEORGILAS STYLIANOS" w:date="2021-08-06T19:46:00Z"/>
          <w:rFonts w:asciiTheme="minorHAnsi" w:hAnsiTheme="minorHAnsi" w:cstheme="minorHAnsi"/>
          <w:b/>
          <w:bCs/>
          <w:color w:val="auto"/>
          <w:sz w:val="40"/>
          <w:szCs w:val="40"/>
          <w:lang w:val="el-GR"/>
          <w:rPrChange w:id="185" w:author="GEORGILAS STYLIANOS" w:date="2021-08-07T14:18:00Z">
            <w:rPr>
              <w:ins w:id="186" w:author="GEORGILAS STYLIANOS" w:date="2021-08-06T19:46:00Z"/>
              <w:rFonts w:asciiTheme="minorHAnsi" w:hAnsiTheme="minorHAnsi" w:cstheme="minorHAnsi"/>
              <w:b/>
              <w:bCs/>
              <w:color w:val="auto"/>
              <w:sz w:val="40"/>
              <w:szCs w:val="40"/>
            </w:rPr>
          </w:rPrChange>
        </w:rPr>
      </w:pPr>
      <w:del w:id="187" w:author="GEORGILAS STYLIANOS" w:date="2021-08-06T19:45:00Z">
        <w:r w:rsidRPr="009373BF" w:rsidDel="009373BF">
          <w:rPr>
            <w:rFonts w:asciiTheme="minorHAnsi" w:eastAsia="Calibri" w:hAnsiTheme="minorHAnsi" w:cstheme="minorHAnsi"/>
            <w:b/>
            <w:bCs/>
            <w:color w:val="auto"/>
            <w:sz w:val="40"/>
            <w:szCs w:val="40"/>
            <w:lang w:val="el-GR"/>
            <w:rPrChange w:id="188" w:author="GEORGILAS STYLIANOS" w:date="2021-08-06T19:43:00Z">
              <w:rPr>
                <w:rFonts w:eastAsia="Calibri"/>
                <w:lang w:val="el-GR"/>
              </w:rPr>
            </w:rPrChange>
          </w:rPr>
          <w:lastRenderedPageBreak/>
          <w:delText>Ενότητα 1</w:delText>
        </w:r>
        <w:r w:rsidR="008A50DD" w:rsidRPr="009373BF" w:rsidDel="009373BF">
          <w:rPr>
            <w:rFonts w:asciiTheme="minorHAnsi" w:eastAsia="Calibri" w:hAnsiTheme="minorHAnsi" w:cstheme="minorHAnsi"/>
            <w:b/>
            <w:bCs/>
            <w:color w:val="auto"/>
            <w:sz w:val="40"/>
            <w:szCs w:val="40"/>
            <w:lang w:val="el-GR"/>
            <w:rPrChange w:id="189" w:author="GEORGILAS STYLIANOS" w:date="2021-08-06T19:43:00Z">
              <w:rPr>
                <w:rFonts w:eastAsia="Calibri"/>
                <w:lang w:val="el-GR"/>
              </w:rPr>
            </w:rPrChange>
          </w:rPr>
          <w:delText xml:space="preserve">. </w:delText>
        </w:r>
      </w:del>
      <w:del w:id="190" w:author="GEORGILAS STYLIANOS" w:date="2021-08-06T19:38:00Z">
        <w:r w:rsidR="000C53E9" w:rsidRPr="009373BF" w:rsidDel="004508FB">
          <w:rPr>
            <w:rFonts w:asciiTheme="minorHAnsi" w:eastAsia="Calibri" w:hAnsiTheme="minorHAnsi" w:cstheme="minorHAnsi"/>
            <w:b/>
            <w:bCs/>
            <w:color w:val="auto"/>
            <w:sz w:val="40"/>
            <w:szCs w:val="40"/>
            <w:lang w:val="el-GR"/>
            <w:rPrChange w:id="191" w:author="GEORGILAS STYLIANOS" w:date="2021-08-06T19:43:00Z">
              <w:rPr>
                <w:rFonts w:eastAsia="Calibri"/>
                <w:lang w:val="el-GR"/>
              </w:rPr>
            </w:rPrChange>
          </w:rPr>
          <w:delText xml:space="preserve"> </w:delText>
        </w:r>
      </w:del>
      <w:del w:id="192" w:author="GEORGILAS STYLIANOS" w:date="2021-08-06T19:45:00Z">
        <w:r w:rsidR="00DA70CB" w:rsidRPr="009373BF" w:rsidDel="009373BF">
          <w:rPr>
            <w:rFonts w:asciiTheme="minorHAnsi" w:eastAsia="Calibri" w:hAnsiTheme="minorHAnsi" w:cstheme="minorHAnsi"/>
            <w:b/>
            <w:bCs/>
            <w:color w:val="auto"/>
            <w:sz w:val="40"/>
            <w:szCs w:val="40"/>
            <w:lang w:val="el-GR"/>
            <w:rPrChange w:id="193" w:author="GEORGILAS STYLIANOS" w:date="2021-08-06T19:43:00Z">
              <w:rPr>
                <w:rFonts w:eastAsia="Calibri"/>
                <w:lang w:val="el-GR"/>
              </w:rPr>
            </w:rPrChange>
          </w:rPr>
          <w:delText>Εισαγωγή</w:delText>
        </w:r>
      </w:del>
      <w:bookmarkEnd w:id="179"/>
      <w:bookmarkEnd w:id="181"/>
      <w:ins w:id="194" w:author="GEORGILAS STYLIANOS" w:date="2021-08-06T19:45:00Z">
        <w:r w:rsidR="009373BF" w:rsidRPr="009373BF">
          <w:rPr>
            <w:rFonts w:asciiTheme="minorHAnsi" w:eastAsia="Calibri" w:hAnsiTheme="minorHAnsi" w:cstheme="minorHAnsi"/>
            <w:b/>
            <w:bCs/>
            <w:color w:val="auto"/>
            <w:sz w:val="40"/>
            <w:szCs w:val="40"/>
            <w:lang w:val="el-GR"/>
          </w:rPr>
          <w:t xml:space="preserve"> </w:t>
        </w:r>
        <w:r w:rsidR="009373BF" w:rsidRPr="0092709A">
          <w:rPr>
            <w:rFonts w:asciiTheme="minorHAnsi" w:hAnsiTheme="minorHAnsi" w:cstheme="minorHAnsi"/>
            <w:b/>
            <w:bCs/>
            <w:color w:val="auto"/>
            <w:sz w:val="40"/>
            <w:szCs w:val="40"/>
            <w:lang w:val="el-GR"/>
            <w:rPrChange w:id="195" w:author="GEORGILAS STYLIANOS" w:date="2021-08-07T14:18:00Z">
              <w:rPr>
                <w:rFonts w:asciiTheme="minorHAnsi" w:eastAsia="Calibri" w:hAnsiTheme="minorHAnsi" w:cstheme="minorHAnsi"/>
                <w:b/>
                <w:bCs/>
                <w:color w:val="auto"/>
                <w:sz w:val="40"/>
                <w:szCs w:val="40"/>
                <w:lang w:val="el-GR"/>
              </w:rPr>
            </w:rPrChange>
          </w:rPr>
          <w:t>Ενότητα 1. Εισαγωγή</w:t>
        </w:r>
      </w:ins>
    </w:p>
    <w:p w14:paraId="17E4DEA7" w14:textId="77777777" w:rsidR="000B4FCD" w:rsidRPr="0092709A" w:rsidRDefault="000B4FCD" w:rsidP="009373BF">
      <w:pPr>
        <w:rPr>
          <w:ins w:id="196" w:author="GEORGILAS STYLIANOS" w:date="2021-08-06T20:25:00Z"/>
          <w:rFonts w:cstheme="minorHAnsi"/>
          <w:b/>
          <w:bCs/>
          <w:sz w:val="40"/>
          <w:szCs w:val="40"/>
          <w:lang w:val="el-GR"/>
          <w:rPrChange w:id="197" w:author="GEORGILAS STYLIANOS" w:date="2021-08-07T14:18:00Z">
            <w:rPr>
              <w:ins w:id="198" w:author="GEORGILAS STYLIANOS" w:date="2021-08-06T20:25:00Z"/>
              <w:rFonts w:cstheme="minorHAnsi"/>
              <w:b/>
              <w:bCs/>
              <w:sz w:val="40"/>
              <w:szCs w:val="40"/>
            </w:rPr>
          </w:rPrChange>
        </w:rPr>
      </w:pPr>
    </w:p>
    <w:p w14:paraId="0373E5FA" w14:textId="7C073866" w:rsidR="009373BF" w:rsidRPr="009373BF" w:rsidRDefault="009373BF" w:rsidP="009373BF">
      <w:pPr>
        <w:rPr>
          <w:ins w:id="199" w:author="GEORGILAS STYLIANOS" w:date="2021-08-06T19:46:00Z"/>
          <w:rFonts w:cstheme="minorHAnsi"/>
          <w:sz w:val="24"/>
          <w:szCs w:val="24"/>
          <w:lang w:val="el-GR"/>
          <w:rPrChange w:id="200" w:author="GEORGILAS STYLIANOS" w:date="2021-08-06T19:47:00Z">
            <w:rPr>
              <w:ins w:id="201" w:author="GEORGILAS STYLIANOS" w:date="2021-08-06T19:46:00Z"/>
              <w:rFonts w:cstheme="minorHAnsi"/>
              <w:b/>
              <w:bCs/>
              <w:sz w:val="40"/>
              <w:szCs w:val="40"/>
            </w:rPr>
          </w:rPrChange>
        </w:rPr>
      </w:pPr>
      <w:ins w:id="202" w:author="GEORGILAS STYLIANOS" w:date="2021-08-06T19:46:00Z">
        <w:r w:rsidRPr="009373BF">
          <w:rPr>
            <w:rFonts w:cstheme="minorHAnsi"/>
            <w:sz w:val="24"/>
            <w:szCs w:val="24"/>
            <w:lang w:val="el-GR"/>
            <w:rPrChange w:id="203" w:author="GEORGILAS STYLIANOS" w:date="2021-08-06T19:47:00Z">
              <w:rPr>
                <w:rFonts w:cstheme="minorHAnsi"/>
                <w:b/>
                <w:bCs/>
                <w:sz w:val="40"/>
                <w:szCs w:val="40"/>
              </w:rPr>
            </w:rPrChange>
          </w:rPr>
          <w:t xml:space="preserve">Το διαδίκτυο και τα Κοινωνικά Δίκτυα (ΚΔ) πλέον αποτελούν ένα αναπόσπαστο κομμάτι της καθημερινότητας των ανθρώπων. Μέσω των </w:t>
        </w:r>
      </w:ins>
      <w:ins w:id="204" w:author="GEORGILAS STYLIANOS" w:date="2021-08-07T14:19:00Z">
        <w:r w:rsidR="0092709A">
          <w:rPr>
            <w:rFonts w:cstheme="minorHAnsi"/>
            <w:sz w:val="24"/>
            <w:szCs w:val="24"/>
            <w:lang w:val="el-GR"/>
          </w:rPr>
          <w:t>ΚΔ</w:t>
        </w:r>
      </w:ins>
      <w:ins w:id="205" w:author="GEORGILAS STYLIANOS" w:date="2021-08-06T19:46:00Z">
        <w:r w:rsidRPr="009373BF">
          <w:rPr>
            <w:rFonts w:cstheme="minorHAnsi"/>
            <w:sz w:val="24"/>
            <w:szCs w:val="24"/>
            <w:lang w:val="el-GR"/>
            <w:rPrChange w:id="206" w:author="GEORGILAS STYLIANOS" w:date="2021-08-06T19:47:00Z">
              <w:rPr>
                <w:rFonts w:cstheme="minorHAnsi"/>
                <w:b/>
                <w:bCs/>
                <w:sz w:val="40"/>
                <w:szCs w:val="40"/>
              </w:rPr>
            </w:rPrChange>
          </w:rPr>
          <w:t xml:space="preserve"> οι άνθρωποι μοιράζονται τις εμπειρίες τους και τις απόψεις τους με τον υπόλοιπο κόσμο. Κάθε νέο συμβάν της παγκόσμιας επικαιρότητας δημοσιεύεται και διαμοιράζεται σε όλο τον κόσμο σε ελάχιστο χρόνο. Η έμφυτη τάση του ανθρώπου να λαμβάνει μέρος σε οποιαδήποτε μορφή κοινωνικοποίησης δικαιολογεί το στατιστικό</w:t>
        </w:r>
      </w:ins>
      <w:ins w:id="207" w:author="GEORGILAS STYLIANOS" w:date="2021-08-06T20:09:00Z">
        <w:r w:rsidR="00824226">
          <w:rPr>
            <w:rStyle w:val="FootnoteReference"/>
            <w:rFonts w:cstheme="minorHAnsi"/>
            <w:sz w:val="24"/>
            <w:szCs w:val="24"/>
            <w:lang w:val="el-GR"/>
          </w:rPr>
          <w:footnoteReference w:id="1"/>
        </w:r>
      </w:ins>
      <w:ins w:id="209" w:author="GEORGILAS STYLIANOS" w:date="2021-08-06T19:46:00Z">
        <w:r w:rsidRPr="009373BF">
          <w:rPr>
            <w:rFonts w:cstheme="minorHAnsi"/>
            <w:sz w:val="24"/>
            <w:szCs w:val="24"/>
            <w:lang w:val="el-GR"/>
            <w:rPrChange w:id="210" w:author="GEORGILAS STYLIANOS" w:date="2021-08-06T19:47:00Z">
              <w:rPr>
                <w:rFonts w:cstheme="minorHAnsi"/>
                <w:b/>
                <w:bCs/>
                <w:sz w:val="40"/>
                <w:szCs w:val="40"/>
              </w:rPr>
            </w:rPrChange>
          </w:rPr>
          <w:t xml:space="preserve"> το οποίο αναφέρει πως το 2021 περίπου 4,3 δισεκατομμύρια άνθρωποι παγκοσμίως είναι χρήστες </w:t>
        </w:r>
      </w:ins>
      <w:ins w:id="211" w:author="GEORGILAS STYLIANOS" w:date="2021-08-07T14:19:00Z">
        <w:r w:rsidR="0092709A">
          <w:rPr>
            <w:rFonts w:cstheme="minorHAnsi"/>
            <w:sz w:val="24"/>
            <w:szCs w:val="24"/>
            <w:lang w:val="el-GR"/>
          </w:rPr>
          <w:t>ΚΔ</w:t>
        </w:r>
      </w:ins>
      <w:ins w:id="212" w:author="GEORGILAS STYLIANOS" w:date="2021-08-06T19:46:00Z">
        <w:r w:rsidRPr="009373BF">
          <w:rPr>
            <w:rFonts w:cstheme="minorHAnsi"/>
            <w:sz w:val="24"/>
            <w:szCs w:val="24"/>
            <w:lang w:val="el-GR"/>
            <w:rPrChange w:id="213" w:author="GEORGILAS STYLIANOS" w:date="2021-08-06T19:47:00Z">
              <w:rPr>
                <w:rFonts w:cstheme="minorHAnsi"/>
                <w:b/>
                <w:bCs/>
                <w:sz w:val="40"/>
                <w:szCs w:val="40"/>
              </w:rPr>
            </w:rPrChange>
          </w:rPr>
          <w:t xml:space="preserve"> Επίσης για την ίδια χρονιά αναφέρεται πως ένας χρήστης ηλικίας 18-34 ετών έχει στην κατοχή του κατά μέσο όρο 8,5 λογαριασμούς σε όλα τα </w:t>
        </w:r>
      </w:ins>
      <w:ins w:id="214" w:author="GEORGILAS STYLIANOS" w:date="2021-08-07T14:19:00Z">
        <w:r w:rsidR="0092709A">
          <w:rPr>
            <w:rFonts w:cstheme="minorHAnsi"/>
            <w:sz w:val="24"/>
            <w:szCs w:val="24"/>
            <w:lang w:val="el-GR"/>
          </w:rPr>
          <w:t>ΚΔ</w:t>
        </w:r>
      </w:ins>
      <w:ins w:id="215" w:author="GEORGILAS STYLIANOS" w:date="2021-08-06T19:46:00Z">
        <w:r w:rsidRPr="009373BF">
          <w:rPr>
            <w:rFonts w:cstheme="minorHAnsi"/>
            <w:sz w:val="24"/>
            <w:szCs w:val="24"/>
            <w:lang w:val="el-GR"/>
            <w:rPrChange w:id="216" w:author="GEORGILAS STYLIANOS" w:date="2021-08-06T19:47:00Z">
              <w:rPr>
                <w:rFonts w:cstheme="minorHAnsi"/>
                <w:b/>
                <w:bCs/>
                <w:sz w:val="40"/>
                <w:szCs w:val="40"/>
              </w:rPr>
            </w:rPrChange>
          </w:rPr>
          <w:t xml:space="preserve"> Αυτή η δικτύωση σε πολλαπλά κοινωνικά μέσα αποδίδεται στην εξειδίκευση των μεμονωμένων πλατφορμών. Οι ιστότοπο</w:t>
        </w:r>
      </w:ins>
      <w:ins w:id="217" w:author="GEORGILAS STYLIANOS" w:date="2021-08-06T19:49:00Z">
        <w:r>
          <w:rPr>
            <w:rFonts w:cstheme="minorHAnsi"/>
            <w:sz w:val="24"/>
            <w:szCs w:val="24"/>
            <w:lang w:val="el-GR"/>
          </w:rPr>
          <w:t>ι</w:t>
        </w:r>
      </w:ins>
      <w:ins w:id="218" w:author="GEORGILAS STYLIANOS" w:date="2021-08-06T19:46:00Z">
        <w:r w:rsidRPr="009373BF">
          <w:rPr>
            <w:rFonts w:cstheme="minorHAnsi"/>
            <w:sz w:val="24"/>
            <w:szCs w:val="24"/>
            <w:lang w:val="el-GR"/>
            <w:rPrChange w:id="219" w:author="GEORGILAS STYLIANOS" w:date="2021-08-06T19:47:00Z">
              <w:rPr>
                <w:rFonts w:cstheme="minorHAnsi"/>
                <w:b/>
                <w:bCs/>
                <w:sz w:val="40"/>
                <w:szCs w:val="40"/>
              </w:rPr>
            </w:rPrChange>
          </w:rPr>
          <w:t xml:space="preserve"> τους έχουν αναβαθμιστεί, διευρύνοντας την ποικιλία και την επιλογή του διαθέσιμου προσφερόμενου περιεχομένου. </w:t>
        </w:r>
      </w:ins>
    </w:p>
    <w:p w14:paraId="104A55AE" w14:textId="058838F8" w:rsidR="009373BF" w:rsidRPr="00824226" w:rsidRDefault="009373BF" w:rsidP="009373BF">
      <w:pPr>
        <w:rPr>
          <w:ins w:id="220" w:author="GEORGILAS STYLIANOS" w:date="2021-08-06T19:46:00Z"/>
          <w:rFonts w:cstheme="minorHAnsi"/>
          <w:sz w:val="24"/>
          <w:szCs w:val="24"/>
          <w:lang w:val="el-GR"/>
          <w:rPrChange w:id="221" w:author="GEORGILAS STYLIANOS" w:date="2021-08-06T20:12:00Z">
            <w:rPr>
              <w:ins w:id="222" w:author="GEORGILAS STYLIANOS" w:date="2021-08-06T19:46:00Z"/>
              <w:rFonts w:cstheme="minorHAnsi"/>
              <w:b/>
              <w:bCs/>
              <w:sz w:val="40"/>
              <w:szCs w:val="40"/>
            </w:rPr>
          </w:rPrChange>
        </w:rPr>
      </w:pPr>
      <w:ins w:id="223" w:author="GEORGILAS STYLIANOS" w:date="2021-08-06T19:46:00Z">
        <w:r w:rsidRPr="009373BF">
          <w:rPr>
            <w:rFonts w:cstheme="minorHAnsi"/>
            <w:sz w:val="24"/>
            <w:szCs w:val="24"/>
            <w:lang w:val="el-GR"/>
            <w:rPrChange w:id="224" w:author="GEORGILAS STYLIANOS" w:date="2021-08-06T19:47:00Z">
              <w:rPr>
                <w:rFonts w:cstheme="minorHAnsi"/>
                <w:b/>
                <w:bCs/>
                <w:sz w:val="40"/>
                <w:szCs w:val="40"/>
              </w:rPr>
            </w:rPrChange>
          </w:rPr>
          <w:t xml:space="preserve">Αυτό το φαινόμενο έχει αποτελέσει αφορμή πολλών ερευνών ανά τα χρόνια. Κάποιες από τις έρευνες αυτές αναφέρονται στην Ενότητα 2 παρακάτω. Μερικά σημαντικά σημεία είναι η </w:t>
        </w:r>
      </w:ins>
      <w:ins w:id="225" w:author="GEORGILAS STYLIANOS" w:date="2021-08-06T20:11:00Z">
        <w:r w:rsidR="00824226">
          <w:rPr>
            <w:rFonts w:cstheme="minorHAnsi"/>
            <w:sz w:val="24"/>
            <w:szCs w:val="24"/>
            <w:lang w:val="el-GR"/>
          </w:rPr>
          <w:t>ένωση</w:t>
        </w:r>
      </w:ins>
      <w:ins w:id="226" w:author="GEORGILAS STYLIANOS" w:date="2021-08-06T19:46:00Z">
        <w:r w:rsidRPr="009373BF">
          <w:rPr>
            <w:rFonts w:cstheme="minorHAnsi"/>
            <w:sz w:val="24"/>
            <w:szCs w:val="24"/>
            <w:lang w:val="el-GR"/>
            <w:rPrChange w:id="227" w:author="GEORGILAS STYLIANOS" w:date="2021-08-06T19:47:00Z">
              <w:rPr>
                <w:rFonts w:cstheme="minorHAnsi"/>
                <w:b/>
                <w:bCs/>
                <w:sz w:val="40"/>
                <w:szCs w:val="40"/>
              </w:rPr>
            </w:rPrChange>
          </w:rPr>
          <w:t xml:space="preserve"> των λογαριασμών ενός χρήστη, η δημιουργία οντοτήτων,</w:t>
        </w:r>
      </w:ins>
      <w:ins w:id="228" w:author="GEORGILAS STYLIANOS" w:date="2021-08-06T20:13:00Z">
        <w:r w:rsidR="00824226">
          <w:rPr>
            <w:rFonts w:cstheme="minorHAnsi"/>
            <w:sz w:val="24"/>
            <w:szCs w:val="24"/>
            <w:lang w:val="el-GR"/>
          </w:rPr>
          <w:t xml:space="preserve"> </w:t>
        </w:r>
      </w:ins>
      <w:ins w:id="229" w:author="GEORGILAS STYLIANOS" w:date="2021-08-06T19:46:00Z">
        <w:r w:rsidRPr="009373BF">
          <w:rPr>
            <w:rFonts w:cstheme="minorHAnsi"/>
            <w:sz w:val="24"/>
            <w:szCs w:val="24"/>
            <w:lang w:val="el-GR"/>
            <w:rPrChange w:id="230" w:author="GEORGILAS STYLIANOS" w:date="2021-08-06T19:47:00Z">
              <w:rPr>
                <w:rFonts w:cstheme="minorHAnsi"/>
                <w:b/>
                <w:bCs/>
                <w:sz w:val="40"/>
                <w:szCs w:val="40"/>
              </w:rPr>
            </w:rPrChange>
          </w:rPr>
          <w:t>διάφοροι τρόποι ανάκτησης και επεξεργασίας των δεδομένων των χρηστών</w:t>
        </w:r>
      </w:ins>
      <w:ins w:id="231" w:author="GEORGILAS STYLIANOS" w:date="2021-08-06T20:14:00Z">
        <w:r w:rsidR="00824226">
          <w:rPr>
            <w:rFonts w:cstheme="minorHAnsi"/>
            <w:sz w:val="24"/>
            <w:szCs w:val="24"/>
            <w:lang w:val="el-GR"/>
          </w:rPr>
          <w:t xml:space="preserve"> καθώς και η Κοινωνική Επιρροή</w:t>
        </w:r>
      </w:ins>
      <w:ins w:id="232" w:author="GEORGILAS STYLIANOS" w:date="2021-08-06T20:23:00Z">
        <w:r w:rsidR="000B4FCD">
          <w:rPr>
            <w:rFonts w:cstheme="minorHAnsi"/>
            <w:sz w:val="24"/>
            <w:szCs w:val="24"/>
            <w:lang w:val="el-GR"/>
          </w:rPr>
          <w:t xml:space="preserve"> (ΚΕ)</w:t>
        </w:r>
      </w:ins>
      <w:ins w:id="233" w:author="GEORGILAS STYLIANOS" w:date="2021-08-06T20:14:00Z">
        <w:r w:rsidR="00824226">
          <w:rPr>
            <w:rFonts w:cstheme="minorHAnsi"/>
            <w:sz w:val="24"/>
            <w:szCs w:val="24"/>
            <w:lang w:val="el-GR"/>
          </w:rPr>
          <w:t xml:space="preserve"> των χρηστών η οποία αποτελεί </w:t>
        </w:r>
      </w:ins>
      <w:ins w:id="234" w:author="GEORGILAS STYLIANOS" w:date="2021-08-06T20:12:00Z">
        <w:r w:rsidR="00824226">
          <w:rPr>
            <w:rFonts w:cstheme="minorHAnsi"/>
            <w:sz w:val="24"/>
            <w:szCs w:val="24"/>
            <w:lang w:val="el-GR"/>
          </w:rPr>
          <w:t>σημαντικ</w:t>
        </w:r>
      </w:ins>
      <w:ins w:id="235" w:author="GEORGILAS STYLIANOS" w:date="2021-08-06T20:13:00Z">
        <w:r w:rsidR="00824226">
          <w:rPr>
            <w:rFonts w:cstheme="minorHAnsi"/>
            <w:sz w:val="24"/>
            <w:szCs w:val="24"/>
            <w:lang w:val="el-GR"/>
          </w:rPr>
          <w:t xml:space="preserve">ό παράγοντα για την συμπεριφορά </w:t>
        </w:r>
      </w:ins>
      <w:ins w:id="236" w:author="GEORGILAS STYLIANOS" w:date="2021-08-06T20:14:00Z">
        <w:r w:rsidR="00824226">
          <w:rPr>
            <w:rFonts w:cstheme="minorHAnsi"/>
            <w:sz w:val="24"/>
            <w:szCs w:val="24"/>
            <w:lang w:val="el-GR"/>
          </w:rPr>
          <w:t>τους.</w:t>
        </w:r>
      </w:ins>
    </w:p>
    <w:p w14:paraId="0EC5ADFC" w14:textId="77777777" w:rsidR="009373BF" w:rsidRPr="009373BF" w:rsidRDefault="009373BF" w:rsidP="009373BF">
      <w:pPr>
        <w:rPr>
          <w:ins w:id="237" w:author="GEORGILAS STYLIANOS" w:date="2021-08-06T19:46:00Z"/>
          <w:rFonts w:cstheme="minorHAnsi"/>
          <w:sz w:val="24"/>
          <w:szCs w:val="24"/>
          <w:lang w:val="el-GR"/>
          <w:rPrChange w:id="238" w:author="GEORGILAS STYLIANOS" w:date="2021-08-06T19:47:00Z">
            <w:rPr>
              <w:ins w:id="239" w:author="GEORGILAS STYLIANOS" w:date="2021-08-06T19:46:00Z"/>
              <w:rFonts w:cstheme="minorHAnsi"/>
              <w:b/>
              <w:bCs/>
              <w:sz w:val="40"/>
              <w:szCs w:val="40"/>
            </w:rPr>
          </w:rPrChange>
        </w:rPr>
      </w:pPr>
      <w:ins w:id="240" w:author="GEORGILAS STYLIANOS" w:date="2021-08-06T19:46:00Z">
        <w:r w:rsidRPr="009373BF">
          <w:rPr>
            <w:rFonts w:cstheme="minorHAnsi"/>
            <w:sz w:val="24"/>
            <w:szCs w:val="24"/>
            <w:lang w:val="el-GR"/>
            <w:rPrChange w:id="241" w:author="GEORGILAS STYLIANOS" w:date="2021-08-06T19:47:00Z">
              <w:rPr>
                <w:rFonts w:cstheme="minorHAnsi"/>
                <w:b/>
                <w:bCs/>
                <w:sz w:val="40"/>
                <w:szCs w:val="40"/>
              </w:rPr>
            </w:rPrChange>
          </w:rPr>
          <w:t xml:space="preserve">Οι συνεισφορές της παρούσης πτυχιακής εργασίας είναι οι εξής: </w:t>
        </w:r>
      </w:ins>
    </w:p>
    <w:p w14:paraId="50B051BF" w14:textId="238CC5DE" w:rsidR="009373BF" w:rsidRPr="009373BF" w:rsidRDefault="009373BF" w:rsidP="009373BF">
      <w:pPr>
        <w:rPr>
          <w:ins w:id="242" w:author="GEORGILAS STYLIANOS" w:date="2021-08-06T19:46:00Z"/>
          <w:rFonts w:cstheme="minorHAnsi"/>
          <w:sz w:val="24"/>
          <w:szCs w:val="24"/>
          <w:lang w:val="el-GR"/>
          <w:rPrChange w:id="243" w:author="GEORGILAS STYLIANOS" w:date="2021-08-06T19:47:00Z">
            <w:rPr>
              <w:ins w:id="244" w:author="GEORGILAS STYLIANOS" w:date="2021-08-06T19:46:00Z"/>
              <w:rFonts w:cstheme="minorHAnsi"/>
              <w:b/>
              <w:bCs/>
              <w:sz w:val="40"/>
              <w:szCs w:val="40"/>
            </w:rPr>
          </w:rPrChange>
        </w:rPr>
      </w:pPr>
      <w:ins w:id="245" w:author="GEORGILAS STYLIANOS" w:date="2021-08-06T19:46:00Z">
        <w:r w:rsidRPr="009373BF">
          <w:rPr>
            <w:rFonts w:cstheme="minorHAnsi"/>
            <w:sz w:val="24"/>
            <w:szCs w:val="24"/>
            <w:lang w:val="el-GR"/>
            <w:rPrChange w:id="246" w:author="GEORGILAS STYLIANOS" w:date="2021-08-06T19:47:00Z">
              <w:rPr>
                <w:rFonts w:cstheme="minorHAnsi"/>
                <w:b/>
                <w:bCs/>
                <w:sz w:val="40"/>
                <w:szCs w:val="40"/>
              </w:rPr>
            </w:rPrChange>
          </w:rPr>
          <w:t>1.</w:t>
        </w:r>
        <w:r w:rsidRPr="009373BF">
          <w:rPr>
            <w:rFonts w:cstheme="minorHAnsi"/>
            <w:sz w:val="24"/>
            <w:szCs w:val="24"/>
            <w:lang w:val="el-GR"/>
            <w:rPrChange w:id="247" w:author="GEORGILAS STYLIANOS" w:date="2021-08-06T19:47:00Z">
              <w:rPr>
                <w:rFonts w:cstheme="minorHAnsi"/>
                <w:b/>
                <w:bCs/>
                <w:sz w:val="40"/>
                <w:szCs w:val="40"/>
              </w:rPr>
            </w:rPrChange>
          </w:rPr>
          <w:tab/>
          <w:t xml:space="preserve">Συγκέντρωση στοιχείων </w:t>
        </w:r>
      </w:ins>
      <w:ins w:id="248" w:author="GEORGILAS STYLIANOS" w:date="2021-08-07T14:19:00Z">
        <w:r w:rsidR="0092709A">
          <w:rPr>
            <w:rFonts w:cstheme="minorHAnsi"/>
            <w:sz w:val="24"/>
            <w:szCs w:val="24"/>
            <w:lang w:val="el-GR"/>
          </w:rPr>
          <w:t>ΚΔ</w:t>
        </w:r>
      </w:ins>
      <w:ins w:id="249" w:author="GEORGILAS STYLIANOS" w:date="2021-08-06T19:46:00Z">
        <w:r w:rsidRPr="009373BF">
          <w:rPr>
            <w:rFonts w:cstheme="minorHAnsi"/>
            <w:sz w:val="24"/>
            <w:szCs w:val="24"/>
            <w:lang w:val="el-GR"/>
            <w:rPrChange w:id="250" w:author="GEORGILAS STYLIANOS" w:date="2021-08-06T19:47:00Z">
              <w:rPr>
                <w:rFonts w:cstheme="minorHAnsi"/>
                <w:b/>
                <w:bCs/>
                <w:sz w:val="40"/>
                <w:szCs w:val="40"/>
              </w:rPr>
            </w:rPrChange>
          </w:rPr>
          <w:t xml:space="preserve"> ιδίων χρηστών από πολλαπλά δίκτυα</w:t>
        </w:r>
      </w:ins>
    </w:p>
    <w:p w14:paraId="173CE4E1" w14:textId="1FF0FDC6" w:rsidR="009373BF" w:rsidRPr="009373BF" w:rsidRDefault="009373BF" w:rsidP="009373BF">
      <w:pPr>
        <w:rPr>
          <w:ins w:id="251" w:author="GEORGILAS STYLIANOS" w:date="2021-08-06T19:46:00Z"/>
          <w:rFonts w:cstheme="minorHAnsi"/>
          <w:sz w:val="24"/>
          <w:szCs w:val="24"/>
          <w:lang w:val="el-GR"/>
          <w:rPrChange w:id="252" w:author="GEORGILAS STYLIANOS" w:date="2021-08-06T19:47:00Z">
            <w:rPr>
              <w:ins w:id="253" w:author="GEORGILAS STYLIANOS" w:date="2021-08-06T19:46:00Z"/>
              <w:rFonts w:cstheme="minorHAnsi"/>
              <w:b/>
              <w:bCs/>
              <w:sz w:val="40"/>
              <w:szCs w:val="40"/>
            </w:rPr>
          </w:rPrChange>
        </w:rPr>
      </w:pPr>
      <w:ins w:id="254" w:author="GEORGILAS STYLIANOS" w:date="2021-08-06T19:46:00Z">
        <w:r w:rsidRPr="009373BF">
          <w:rPr>
            <w:rFonts w:cstheme="minorHAnsi"/>
            <w:sz w:val="24"/>
            <w:szCs w:val="24"/>
            <w:lang w:val="el-GR"/>
            <w:rPrChange w:id="255" w:author="GEORGILAS STYLIANOS" w:date="2021-08-06T19:47:00Z">
              <w:rPr>
                <w:rFonts w:cstheme="minorHAnsi"/>
                <w:b/>
                <w:bCs/>
                <w:sz w:val="40"/>
                <w:szCs w:val="40"/>
              </w:rPr>
            </w:rPrChange>
          </w:rPr>
          <w:t>2.</w:t>
        </w:r>
        <w:r w:rsidRPr="009373BF">
          <w:rPr>
            <w:rFonts w:cstheme="minorHAnsi"/>
            <w:sz w:val="24"/>
            <w:szCs w:val="24"/>
            <w:lang w:val="el-GR"/>
            <w:rPrChange w:id="256" w:author="GEORGILAS STYLIANOS" w:date="2021-08-06T19:47:00Z">
              <w:rPr>
                <w:rFonts w:cstheme="minorHAnsi"/>
                <w:b/>
                <w:bCs/>
                <w:sz w:val="40"/>
                <w:szCs w:val="40"/>
              </w:rPr>
            </w:rPrChange>
          </w:rPr>
          <w:tab/>
          <w:t xml:space="preserve">Ανάλυση μοτίβων συμπεριφορών ανά </w:t>
        </w:r>
      </w:ins>
      <w:ins w:id="257" w:author="GEORGILAS STYLIANOS" w:date="2021-08-07T14:19:00Z">
        <w:r w:rsidR="0092709A">
          <w:rPr>
            <w:rFonts w:cstheme="minorHAnsi"/>
            <w:sz w:val="24"/>
            <w:szCs w:val="24"/>
            <w:lang w:val="el-GR"/>
          </w:rPr>
          <w:t>ΚΔ</w:t>
        </w:r>
      </w:ins>
    </w:p>
    <w:p w14:paraId="16255313" w14:textId="77777777" w:rsidR="009373BF" w:rsidRPr="009373BF" w:rsidRDefault="009373BF" w:rsidP="009373BF">
      <w:pPr>
        <w:rPr>
          <w:ins w:id="258" w:author="GEORGILAS STYLIANOS" w:date="2021-08-06T19:46:00Z"/>
          <w:rFonts w:cstheme="minorHAnsi"/>
          <w:sz w:val="24"/>
          <w:szCs w:val="24"/>
          <w:lang w:val="el-GR"/>
          <w:rPrChange w:id="259" w:author="GEORGILAS STYLIANOS" w:date="2021-08-06T19:47:00Z">
            <w:rPr>
              <w:ins w:id="260" w:author="GEORGILAS STYLIANOS" w:date="2021-08-06T19:46:00Z"/>
              <w:rFonts w:cstheme="minorHAnsi"/>
              <w:b/>
              <w:bCs/>
              <w:sz w:val="40"/>
              <w:szCs w:val="40"/>
            </w:rPr>
          </w:rPrChange>
        </w:rPr>
      </w:pPr>
      <w:ins w:id="261" w:author="GEORGILAS STYLIANOS" w:date="2021-08-06T19:46:00Z">
        <w:r w:rsidRPr="009373BF">
          <w:rPr>
            <w:rFonts w:cstheme="minorHAnsi"/>
            <w:sz w:val="24"/>
            <w:szCs w:val="24"/>
            <w:lang w:val="el-GR"/>
            <w:rPrChange w:id="262" w:author="GEORGILAS STYLIANOS" w:date="2021-08-06T19:47:00Z">
              <w:rPr>
                <w:rFonts w:cstheme="minorHAnsi"/>
                <w:b/>
                <w:bCs/>
                <w:sz w:val="40"/>
                <w:szCs w:val="40"/>
              </w:rPr>
            </w:rPrChange>
          </w:rPr>
          <w:t>3.</w:t>
        </w:r>
        <w:r w:rsidRPr="009373BF">
          <w:rPr>
            <w:rFonts w:cstheme="minorHAnsi"/>
            <w:sz w:val="24"/>
            <w:szCs w:val="24"/>
            <w:lang w:val="el-GR"/>
            <w:rPrChange w:id="263" w:author="GEORGILAS STYLIANOS" w:date="2021-08-06T19:47:00Z">
              <w:rPr>
                <w:rFonts w:cstheme="minorHAnsi"/>
                <w:b/>
                <w:bCs/>
                <w:sz w:val="40"/>
                <w:szCs w:val="40"/>
              </w:rPr>
            </w:rPrChange>
          </w:rPr>
          <w:tab/>
          <w:t>Ανάλυση μοτίβων συμπεριφορών ανά κοινωνική οντότητα</w:t>
        </w:r>
      </w:ins>
    </w:p>
    <w:p w14:paraId="30F0B062" w14:textId="54D24CB8" w:rsidR="009373BF" w:rsidRPr="009373BF" w:rsidRDefault="009373BF" w:rsidP="009373BF">
      <w:pPr>
        <w:rPr>
          <w:ins w:id="264" w:author="GEORGILAS STYLIANOS" w:date="2021-08-06T19:46:00Z"/>
          <w:rFonts w:cstheme="minorHAnsi"/>
          <w:sz w:val="24"/>
          <w:szCs w:val="24"/>
          <w:lang w:val="el-GR"/>
          <w:rPrChange w:id="265" w:author="GEORGILAS STYLIANOS" w:date="2021-08-06T19:47:00Z">
            <w:rPr>
              <w:ins w:id="266" w:author="GEORGILAS STYLIANOS" w:date="2021-08-06T19:46:00Z"/>
              <w:rFonts w:cstheme="minorHAnsi"/>
              <w:b/>
              <w:bCs/>
              <w:sz w:val="40"/>
              <w:szCs w:val="40"/>
            </w:rPr>
          </w:rPrChange>
        </w:rPr>
      </w:pPr>
      <w:ins w:id="267" w:author="GEORGILAS STYLIANOS" w:date="2021-08-06T19:46:00Z">
        <w:r w:rsidRPr="009373BF">
          <w:rPr>
            <w:rFonts w:cstheme="minorHAnsi"/>
            <w:sz w:val="24"/>
            <w:szCs w:val="24"/>
            <w:lang w:val="el-GR"/>
            <w:rPrChange w:id="268" w:author="GEORGILAS STYLIANOS" w:date="2021-08-06T19:47:00Z">
              <w:rPr>
                <w:rFonts w:cstheme="minorHAnsi"/>
                <w:b/>
                <w:bCs/>
                <w:sz w:val="40"/>
                <w:szCs w:val="40"/>
              </w:rPr>
            </w:rPrChange>
          </w:rPr>
          <w:t>4.</w:t>
        </w:r>
        <w:r w:rsidRPr="009373BF">
          <w:rPr>
            <w:rFonts w:cstheme="minorHAnsi"/>
            <w:sz w:val="24"/>
            <w:szCs w:val="24"/>
            <w:lang w:val="el-GR"/>
            <w:rPrChange w:id="269" w:author="GEORGILAS STYLIANOS" w:date="2021-08-06T19:47:00Z">
              <w:rPr>
                <w:rFonts w:cstheme="minorHAnsi"/>
                <w:b/>
                <w:bCs/>
                <w:sz w:val="40"/>
                <w:szCs w:val="40"/>
              </w:rPr>
            </w:rPrChange>
          </w:rPr>
          <w:tab/>
          <w:t>Μελέτη χρηστών ανά κοινωνική επιρροή (</w:t>
        </w:r>
      </w:ins>
      <w:ins w:id="270" w:author="GEORGILAS STYLIANOS" w:date="2021-08-07T14:20:00Z">
        <w:r w:rsidR="0092709A">
          <w:rPr>
            <w:rFonts w:cstheme="minorHAnsi"/>
            <w:sz w:val="24"/>
            <w:szCs w:val="24"/>
            <w:lang w:val="el-GR"/>
          </w:rPr>
          <w:t>ΚΕ</w:t>
        </w:r>
      </w:ins>
      <w:ins w:id="271" w:author="GEORGILAS STYLIANOS" w:date="2021-08-06T19:46:00Z">
        <w:r w:rsidRPr="009373BF">
          <w:rPr>
            <w:rFonts w:cstheme="minorHAnsi"/>
            <w:sz w:val="24"/>
            <w:szCs w:val="24"/>
            <w:lang w:val="el-GR"/>
            <w:rPrChange w:id="272" w:author="GEORGILAS STYLIANOS" w:date="2021-08-06T19:47:00Z">
              <w:rPr>
                <w:rFonts w:cstheme="minorHAnsi"/>
                <w:b/>
                <w:bCs/>
                <w:sz w:val="40"/>
                <w:szCs w:val="40"/>
              </w:rPr>
            </w:rPrChange>
          </w:rPr>
          <w:t>) και σύγκριση μοτίβων συμπεριφοράς</w:t>
        </w:r>
      </w:ins>
    </w:p>
    <w:p w14:paraId="57663806" w14:textId="61A11283" w:rsidR="00824226" w:rsidRPr="00824226" w:rsidRDefault="00824226" w:rsidP="009373BF">
      <w:pPr>
        <w:rPr>
          <w:ins w:id="273" w:author="GEORGILAS STYLIANOS" w:date="2021-08-06T20:16:00Z"/>
          <w:rFonts w:cstheme="minorHAnsi"/>
          <w:sz w:val="24"/>
          <w:szCs w:val="24"/>
          <w:lang w:val="el-GR"/>
        </w:rPr>
      </w:pPr>
      <w:ins w:id="274" w:author="GEORGILAS STYLIANOS" w:date="2021-08-06T20:16:00Z">
        <w:r>
          <w:rPr>
            <w:rFonts w:cstheme="minorHAnsi"/>
            <w:sz w:val="24"/>
            <w:szCs w:val="24"/>
            <w:lang w:val="el-GR"/>
          </w:rPr>
          <w:t xml:space="preserve">Για τις ανάγκες </w:t>
        </w:r>
      </w:ins>
      <w:ins w:id="275" w:author="GEORGILAS STYLIANOS" w:date="2021-08-06T20:24:00Z">
        <w:r w:rsidR="000B4FCD">
          <w:rPr>
            <w:rFonts w:cstheme="minorHAnsi"/>
            <w:sz w:val="24"/>
            <w:szCs w:val="24"/>
            <w:lang w:val="el-GR"/>
          </w:rPr>
          <w:t>των πειραμάτων</w:t>
        </w:r>
      </w:ins>
      <w:ins w:id="276" w:author="GEORGILAS STYLIANOS" w:date="2021-08-06T20:16:00Z">
        <w:r>
          <w:rPr>
            <w:rFonts w:cstheme="minorHAnsi"/>
            <w:sz w:val="24"/>
            <w:szCs w:val="24"/>
            <w:lang w:val="el-GR"/>
          </w:rPr>
          <w:t>, εξαρχής επιλέχθηκε μία ομάδα χρηστώ</w:t>
        </w:r>
      </w:ins>
      <w:ins w:id="277" w:author="GEORGILAS STYLIANOS" w:date="2021-08-06T20:17:00Z">
        <w:r>
          <w:rPr>
            <w:rFonts w:cstheme="minorHAnsi"/>
            <w:sz w:val="24"/>
            <w:szCs w:val="24"/>
            <w:lang w:val="el-GR"/>
          </w:rPr>
          <w:t>ν με κριτήριο την ύπαρξη τους και στα τρία ΚΔ</w:t>
        </w:r>
        <w:r w:rsidR="000B4FCD">
          <w:rPr>
            <w:rFonts w:cstheme="minorHAnsi"/>
            <w:sz w:val="24"/>
            <w:szCs w:val="24"/>
            <w:lang w:val="el-GR"/>
          </w:rPr>
          <w:t>.</w:t>
        </w:r>
      </w:ins>
      <w:ins w:id="278" w:author="GEORGILAS STYLIANOS" w:date="2021-08-06T20:22:00Z">
        <w:r w:rsidR="000B4FCD">
          <w:rPr>
            <w:rFonts w:cstheme="minorHAnsi"/>
            <w:sz w:val="24"/>
            <w:szCs w:val="24"/>
            <w:lang w:val="el-GR"/>
          </w:rPr>
          <w:t xml:space="preserve"> </w:t>
        </w:r>
      </w:ins>
      <w:ins w:id="279" w:author="GEORGILAS STYLIANOS" w:date="2021-08-06T20:23:00Z">
        <w:r w:rsidR="000B4FCD">
          <w:rPr>
            <w:rFonts w:cstheme="minorHAnsi"/>
            <w:sz w:val="24"/>
            <w:szCs w:val="24"/>
            <w:lang w:val="el-GR"/>
          </w:rPr>
          <w:t xml:space="preserve">Μελέτη συμπεριφοράς χρηστών σε τρία διαφορετικά ΚΔ καθώς και μελέτη συμπεριφοράς ομάδων χρηστών με βάση την ΚΕ </w:t>
        </w:r>
      </w:ins>
      <w:ins w:id="280" w:author="GEORGILAS STYLIANOS" w:date="2021-08-06T20:24:00Z">
        <w:r w:rsidR="000B4FCD">
          <w:rPr>
            <w:rFonts w:cstheme="minorHAnsi"/>
            <w:sz w:val="24"/>
            <w:szCs w:val="24"/>
            <w:lang w:val="el-GR"/>
          </w:rPr>
          <w:t>δεν έχει ξαναγίνει σε τέτοιο βαθμό και αυτή είναι η πρωτοπορία και συνεισφορά της εργασίας αυτής.</w:t>
        </w:r>
      </w:ins>
    </w:p>
    <w:p w14:paraId="359F2D92" w14:textId="06EAE053" w:rsidR="009373BF" w:rsidRPr="009373BF" w:rsidRDefault="009373BF" w:rsidP="009373BF">
      <w:pPr>
        <w:rPr>
          <w:ins w:id="281" w:author="GEORGILAS STYLIANOS" w:date="2021-08-06T19:46:00Z"/>
          <w:rFonts w:eastAsiaTheme="majorEastAsia" w:cstheme="minorHAnsi"/>
          <w:b/>
          <w:bCs/>
          <w:sz w:val="40"/>
          <w:szCs w:val="40"/>
          <w:lang w:val="el-GR"/>
          <w:rPrChange w:id="282" w:author="GEORGILAS STYLIANOS" w:date="2021-08-06T19:46:00Z">
            <w:rPr>
              <w:ins w:id="283" w:author="GEORGILAS STYLIANOS" w:date="2021-08-06T19:46:00Z"/>
              <w:rFonts w:eastAsiaTheme="majorEastAsia" w:cstheme="minorHAnsi"/>
              <w:b/>
              <w:bCs/>
              <w:sz w:val="40"/>
              <w:szCs w:val="40"/>
            </w:rPr>
          </w:rPrChange>
        </w:rPr>
      </w:pPr>
      <w:ins w:id="284" w:author="GEORGILAS STYLIANOS" w:date="2021-08-06T19:46:00Z">
        <w:r w:rsidRPr="009373BF">
          <w:rPr>
            <w:rFonts w:cstheme="minorHAnsi"/>
            <w:sz w:val="24"/>
            <w:szCs w:val="24"/>
            <w:lang w:val="el-GR"/>
            <w:rPrChange w:id="285" w:author="GEORGILAS STYLIANOS" w:date="2021-08-06T19:47:00Z">
              <w:rPr>
                <w:rFonts w:cstheme="minorHAnsi"/>
                <w:b/>
                <w:bCs/>
                <w:sz w:val="40"/>
                <w:szCs w:val="40"/>
              </w:rPr>
            </w:rPrChange>
          </w:rPr>
          <w:t xml:space="preserve">Το υπόλοιπο του εγγράφου οργανώνεται ως εξής. Στην Ενότητα 2 υπάρχει η βιβλιογραφία η οποία μελετήθηκε πριν την δημιουργία της εργασίας αυτής. Στην Ενότητα 3 γίνεται η ανάλυση της Βάσης Δεδομένων (ΒΔ) που χρησιμοποιήθηκε. Συγκεκριμένα, περιγράφονται αναλυτικά οι πίνακες της ΒΔ καθώς και οι συσχετίσεις μεταξύ αυτών. Στην Ενότητα 4 περιγράφονται τα προγράμματα εξαγωγής των δεδομένων από τα τρία </w:t>
        </w:r>
      </w:ins>
      <w:ins w:id="286" w:author="GEORGILAS STYLIANOS" w:date="2021-08-07T14:19:00Z">
        <w:r w:rsidR="0092709A">
          <w:rPr>
            <w:rFonts w:cstheme="minorHAnsi"/>
            <w:sz w:val="24"/>
            <w:szCs w:val="24"/>
            <w:lang w:val="el-GR"/>
          </w:rPr>
          <w:t>ΚΔ</w:t>
        </w:r>
      </w:ins>
      <w:ins w:id="287" w:author="GEORGILAS STYLIANOS" w:date="2021-08-06T19:49:00Z">
        <w:r>
          <w:rPr>
            <w:rFonts w:cstheme="minorHAnsi"/>
            <w:sz w:val="24"/>
            <w:szCs w:val="24"/>
            <w:lang w:val="el-GR"/>
          </w:rPr>
          <w:t xml:space="preserve"> </w:t>
        </w:r>
      </w:ins>
      <w:ins w:id="288" w:author="GEORGILAS STYLIANOS" w:date="2021-08-06T19:46:00Z">
        <w:r w:rsidRPr="009373BF">
          <w:rPr>
            <w:rFonts w:cstheme="minorHAnsi"/>
            <w:sz w:val="24"/>
            <w:szCs w:val="24"/>
            <w:lang w:val="el-GR"/>
            <w:rPrChange w:id="289" w:author="GEORGILAS STYLIANOS" w:date="2021-08-06T19:47:00Z">
              <w:rPr>
                <w:rFonts w:cstheme="minorHAnsi"/>
                <w:b/>
                <w:bCs/>
                <w:sz w:val="40"/>
                <w:szCs w:val="40"/>
              </w:rPr>
            </w:rPrChange>
          </w:rPr>
          <w:t xml:space="preserve">Στην Ενότητα 5 αναλύονται τα πειράματα που πραγματοποιήθηκαν και περιγράφονται τα αποτελέσματά τους. Τέλος, η </w:t>
        </w:r>
        <w:r w:rsidRPr="009373BF">
          <w:rPr>
            <w:rFonts w:cstheme="minorHAnsi"/>
            <w:sz w:val="24"/>
            <w:szCs w:val="24"/>
            <w:lang w:val="el-GR"/>
            <w:rPrChange w:id="290" w:author="GEORGILAS STYLIANOS" w:date="2021-08-06T19:47:00Z">
              <w:rPr>
                <w:rFonts w:cstheme="minorHAnsi"/>
                <w:b/>
                <w:bCs/>
                <w:sz w:val="40"/>
                <w:szCs w:val="40"/>
              </w:rPr>
            </w:rPrChange>
          </w:rPr>
          <w:lastRenderedPageBreak/>
          <w:t>ενότητα 6 παρέχει τα συμπεράσματα της εργασίας μας, συνοψίζοντας τα αποτελέσματά της, καθώς και τις εκτιμήσεις μας για μελλοντικές κατευθύνσεις.</w:t>
        </w:r>
        <w:r w:rsidRPr="009373BF">
          <w:rPr>
            <w:rFonts w:cstheme="minorHAnsi"/>
            <w:b/>
            <w:bCs/>
            <w:sz w:val="40"/>
            <w:szCs w:val="40"/>
            <w:lang w:val="el-GR"/>
            <w:rPrChange w:id="291" w:author="GEORGILAS STYLIANOS" w:date="2021-08-06T19:46:00Z">
              <w:rPr>
                <w:rFonts w:cstheme="minorHAnsi"/>
                <w:b/>
                <w:bCs/>
                <w:sz w:val="40"/>
                <w:szCs w:val="40"/>
              </w:rPr>
            </w:rPrChange>
          </w:rPr>
          <w:br w:type="page"/>
        </w:r>
      </w:ins>
    </w:p>
    <w:p w14:paraId="5B8C344B" w14:textId="77777777" w:rsidR="00C60DA1" w:rsidRPr="009373BF" w:rsidDel="009373BF" w:rsidRDefault="00C60DA1">
      <w:pPr>
        <w:pStyle w:val="Heading1"/>
        <w:rPr>
          <w:del w:id="292" w:author="GEORGILAS STYLIANOS" w:date="2021-08-06T19:44:00Z"/>
          <w:rFonts w:eastAsia="Calibri" w:cstheme="minorHAnsi"/>
          <w:b/>
          <w:bCs/>
          <w:sz w:val="40"/>
          <w:szCs w:val="40"/>
          <w:lang w:val="el-GR"/>
          <w:rPrChange w:id="293" w:author="GEORGILAS STYLIANOS" w:date="2021-08-06T19:45:00Z">
            <w:rPr>
              <w:del w:id="294" w:author="GEORGILAS STYLIANOS" w:date="2021-08-06T19:44:00Z"/>
              <w:rFonts w:eastAsia="Calibri"/>
              <w:lang w:val="el-GR"/>
            </w:rPr>
          </w:rPrChange>
        </w:rPr>
        <w:pPrChange w:id="295" w:author="GEORGILAS STYLIANOS" w:date="2021-08-06T19:45:00Z">
          <w:pPr/>
        </w:pPrChange>
      </w:pPr>
    </w:p>
    <w:p w14:paraId="451A91B3" w14:textId="34F4682F" w:rsidR="00C60DA1" w:rsidDel="009373BF" w:rsidRDefault="00C60DA1">
      <w:pPr>
        <w:pStyle w:val="Heading1"/>
        <w:tabs>
          <w:tab w:val="left" w:pos="1170"/>
        </w:tabs>
        <w:rPr>
          <w:del w:id="296" w:author="GEORGILAS STYLIANOS" w:date="2021-08-06T19:43:00Z"/>
          <w:lang w:val="el-GR"/>
        </w:rPr>
        <w:pPrChange w:id="297" w:author="Razis" w:date="2021-08-01T11:53:00Z">
          <w:pPr/>
        </w:pPrChange>
      </w:pPr>
    </w:p>
    <w:p w14:paraId="6EA0435E" w14:textId="5204179F" w:rsidR="0081504E" w:rsidRPr="008A50DD" w:rsidDel="009373BF" w:rsidRDefault="006E2D00" w:rsidP="00C60DA1">
      <w:pPr>
        <w:rPr>
          <w:del w:id="298" w:author="GEORGILAS STYLIANOS" w:date="2021-08-06T19:45:00Z"/>
          <w:sz w:val="24"/>
          <w:szCs w:val="24"/>
          <w:lang w:val="el-GR"/>
        </w:rPr>
      </w:pPr>
      <w:del w:id="299" w:author="GEORGILAS STYLIANOS" w:date="2021-08-06T19:45:00Z">
        <w:r w:rsidRPr="008A50DD" w:rsidDel="009373BF">
          <w:rPr>
            <w:sz w:val="24"/>
            <w:szCs w:val="24"/>
            <w:lang w:val="el-GR"/>
          </w:rPr>
          <w:delText xml:space="preserve">Το διαδίκτυο και τα </w:delText>
        </w:r>
        <w:commentRangeStart w:id="300"/>
        <w:commentRangeStart w:id="301"/>
        <w:r w:rsidRPr="008A50DD" w:rsidDel="009373BF">
          <w:rPr>
            <w:sz w:val="24"/>
            <w:szCs w:val="24"/>
            <w:lang w:val="el-GR"/>
          </w:rPr>
          <w:delText>κ</w:delText>
        </w:r>
      </w:del>
      <w:ins w:id="302" w:author="Razis" w:date="2021-08-01T11:54:00Z">
        <w:del w:id="303" w:author="GEORGILAS STYLIANOS" w:date="2021-08-06T19:45:00Z">
          <w:r w:rsidR="00BB5E08" w:rsidDel="009373BF">
            <w:rPr>
              <w:sz w:val="24"/>
              <w:szCs w:val="24"/>
              <w:lang w:val="el-GR"/>
            </w:rPr>
            <w:delText>Κ</w:delText>
          </w:r>
        </w:del>
      </w:ins>
      <w:del w:id="304" w:author="GEORGILAS STYLIANOS" w:date="2021-08-06T19:45:00Z">
        <w:r w:rsidRPr="008A50DD" w:rsidDel="009373BF">
          <w:rPr>
            <w:sz w:val="24"/>
            <w:szCs w:val="24"/>
            <w:lang w:val="el-GR"/>
          </w:rPr>
          <w:delText>οινωνικά δ</w:delText>
        </w:r>
      </w:del>
      <w:ins w:id="305" w:author="Razis" w:date="2021-08-01T11:54:00Z">
        <w:del w:id="306" w:author="GEORGILAS STYLIANOS" w:date="2021-08-06T19:45:00Z">
          <w:r w:rsidR="00BB5E08" w:rsidDel="009373BF">
            <w:rPr>
              <w:sz w:val="24"/>
              <w:szCs w:val="24"/>
              <w:lang w:val="el-GR"/>
            </w:rPr>
            <w:delText>Δ</w:delText>
          </w:r>
        </w:del>
      </w:ins>
      <w:del w:id="307" w:author="GEORGILAS STYLIANOS" w:date="2021-08-06T19:45:00Z">
        <w:r w:rsidRPr="008A50DD" w:rsidDel="009373BF">
          <w:rPr>
            <w:sz w:val="24"/>
            <w:szCs w:val="24"/>
            <w:lang w:val="el-GR"/>
          </w:rPr>
          <w:delText xml:space="preserve">ίκτυα </w:delText>
        </w:r>
        <w:commentRangeEnd w:id="300"/>
        <w:r w:rsidR="00BB5E08" w:rsidDel="009373BF">
          <w:rPr>
            <w:rStyle w:val="CommentReference"/>
          </w:rPr>
          <w:commentReference w:id="300"/>
        </w:r>
      </w:del>
      <w:commentRangeEnd w:id="301"/>
      <w:r w:rsidR="009373BF">
        <w:rPr>
          <w:rStyle w:val="CommentReference"/>
        </w:rPr>
        <w:commentReference w:id="301"/>
      </w:r>
      <w:del w:id="308" w:author="GEORGILAS STYLIANOS" w:date="2021-08-06T19:45:00Z">
        <w:r w:rsidR="00D86039" w:rsidDel="009373BF">
          <w:rPr>
            <w:sz w:val="24"/>
            <w:szCs w:val="24"/>
            <w:lang w:val="el-GR"/>
          </w:rPr>
          <w:delText>(</w:delText>
        </w:r>
        <w:commentRangeStart w:id="309"/>
        <w:commentRangeStart w:id="310"/>
        <w:r w:rsidR="00D86039" w:rsidDel="009373BF">
          <w:rPr>
            <w:sz w:val="24"/>
            <w:szCs w:val="24"/>
            <w:lang w:val="el-GR"/>
          </w:rPr>
          <w:delText>Κ.Δ.</w:delText>
        </w:r>
      </w:del>
      <w:commentRangeEnd w:id="309"/>
      <w:ins w:id="311" w:author="GEORGILAS STYLIANOS" w:date="2021-08-07T14:19:00Z">
        <w:r w:rsidR="0092709A">
          <w:rPr>
            <w:sz w:val="24"/>
            <w:szCs w:val="24"/>
            <w:lang w:val="el-GR"/>
          </w:rPr>
          <w:t>ΚΔ</w:t>
        </w:r>
      </w:ins>
      <w:del w:id="312" w:author="GEORGILAS STYLIANOS" w:date="2021-08-06T19:45:00Z">
        <w:r w:rsidR="00556D8B" w:rsidDel="009373BF">
          <w:rPr>
            <w:rStyle w:val="CommentReference"/>
          </w:rPr>
          <w:commentReference w:id="309"/>
        </w:r>
      </w:del>
      <w:commentRangeEnd w:id="310"/>
      <w:r w:rsidR="009373BF">
        <w:rPr>
          <w:rStyle w:val="CommentReference"/>
        </w:rPr>
        <w:commentReference w:id="310"/>
      </w:r>
      <w:del w:id="313" w:author="GEORGILAS STYLIANOS" w:date="2021-08-06T19:45:00Z">
        <w:r w:rsidR="00D86039" w:rsidDel="009373BF">
          <w:rPr>
            <w:sz w:val="24"/>
            <w:szCs w:val="24"/>
            <w:lang w:val="el-GR"/>
          </w:rPr>
          <w:delText xml:space="preserve">) </w:delText>
        </w:r>
        <w:r w:rsidRPr="008A50DD" w:rsidDel="009373BF">
          <w:rPr>
            <w:sz w:val="24"/>
            <w:szCs w:val="24"/>
            <w:lang w:val="el-GR"/>
          </w:rPr>
          <w:delText>έχουν φτάσει να</w:delText>
        </w:r>
      </w:del>
      <w:ins w:id="314" w:author="Razis" w:date="2021-08-01T11:54:00Z">
        <w:del w:id="315" w:author="GEORGILAS STYLIANOS" w:date="2021-08-06T19:45:00Z">
          <w:r w:rsidR="00BB5E08" w:rsidDel="009373BF">
            <w:rPr>
              <w:sz w:val="24"/>
              <w:szCs w:val="24"/>
              <w:lang w:val="el-GR"/>
            </w:rPr>
            <w:delText>πλέον</w:delText>
          </w:r>
        </w:del>
      </w:ins>
      <w:del w:id="316" w:author="GEORGILAS STYLIANOS" w:date="2021-08-06T19:45:00Z">
        <w:r w:rsidRPr="008A50DD" w:rsidDel="009373BF">
          <w:rPr>
            <w:sz w:val="24"/>
            <w:szCs w:val="24"/>
            <w:lang w:val="el-GR"/>
          </w:rPr>
          <w:delText xml:space="preserve"> αποτελούν ένα αναπόσπαστο κομμάτι της καθημερινότητας των ανθρώπων.</w:delText>
        </w:r>
        <w:r w:rsidR="008A50DD" w:rsidRPr="008A50DD" w:rsidDel="009373BF">
          <w:rPr>
            <w:sz w:val="24"/>
            <w:szCs w:val="24"/>
            <w:lang w:val="el-GR"/>
          </w:rPr>
          <w:delText xml:space="preserve"> </w:delText>
        </w:r>
        <w:r w:rsidRPr="008A50DD" w:rsidDel="009373BF">
          <w:rPr>
            <w:sz w:val="24"/>
            <w:szCs w:val="24"/>
            <w:lang w:val="el-GR"/>
          </w:rPr>
          <w:delText xml:space="preserve">Μέσω των </w:delText>
        </w:r>
        <w:r w:rsidR="002309C0" w:rsidDel="009373BF">
          <w:rPr>
            <w:rFonts w:ascii="Calibri" w:eastAsia="Calibri" w:hAnsi="Calibri" w:cs="Calibri"/>
            <w:bCs/>
            <w:sz w:val="24"/>
            <w:szCs w:val="24"/>
            <w:lang w:val="el-GR"/>
          </w:rPr>
          <w:delText>Κ.Δ.</w:delText>
        </w:r>
      </w:del>
      <w:ins w:id="317" w:author="GEORGILAS STYLIANOS" w:date="2021-08-07T14:19:00Z">
        <w:r w:rsidR="0092709A">
          <w:rPr>
            <w:rFonts w:ascii="Calibri" w:eastAsia="Calibri" w:hAnsi="Calibri" w:cs="Calibri"/>
            <w:bCs/>
            <w:sz w:val="24"/>
            <w:szCs w:val="24"/>
            <w:lang w:val="el-GR"/>
          </w:rPr>
          <w:t>ΚΔ</w:t>
        </w:r>
      </w:ins>
      <w:del w:id="318" w:author="GEORGILAS STYLIANOS" w:date="2021-08-06T19:45:00Z">
        <w:r w:rsidR="002309C0" w:rsidRPr="0059548D" w:rsidDel="009373BF">
          <w:rPr>
            <w:rFonts w:ascii="Calibri" w:eastAsia="Calibri" w:hAnsi="Calibri" w:cs="Calibri"/>
            <w:bCs/>
            <w:sz w:val="24"/>
            <w:szCs w:val="24"/>
            <w:lang w:val="el-GR"/>
          </w:rPr>
          <w:delText xml:space="preserve"> </w:delText>
        </w:r>
        <w:r w:rsidRPr="008A50DD" w:rsidDel="009373BF">
          <w:rPr>
            <w:sz w:val="24"/>
            <w:szCs w:val="24"/>
            <w:lang w:val="el-GR"/>
          </w:rPr>
          <w:delText xml:space="preserve">οι άνθρωποι μοιράζονται τις εμπειρίες τους και τις απόψεις τους με τον υπόλοιπο κόσμο. Κάθε νέο συμβάν της παγκόσμιας επικαιρότητας δημοσιεύεται και διαμοιράζεται σε όλο τον κόσμο σε ελάχιστο χρόνο. </w:delText>
        </w:r>
        <w:r w:rsidR="0081504E" w:rsidRPr="008A50DD" w:rsidDel="009373BF">
          <w:rPr>
            <w:sz w:val="24"/>
            <w:szCs w:val="24"/>
            <w:lang w:val="el-GR"/>
          </w:rPr>
          <w:delText xml:space="preserve">Η </w:delText>
        </w:r>
      </w:del>
      <w:ins w:id="319" w:author="Razis" w:date="2021-08-01T11:55:00Z">
        <w:del w:id="320" w:author="GEORGILAS STYLIANOS" w:date="2021-08-06T19:45:00Z">
          <w:r w:rsidR="00BB5E08" w:rsidDel="009373BF">
            <w:rPr>
              <w:sz w:val="24"/>
              <w:szCs w:val="24"/>
              <w:lang w:val="el-GR"/>
            </w:rPr>
            <w:delText xml:space="preserve">έμφυτη </w:delText>
          </w:r>
        </w:del>
      </w:ins>
      <w:del w:id="321" w:author="GEORGILAS STYLIANOS" w:date="2021-08-06T19:45:00Z">
        <w:r w:rsidR="0081504E" w:rsidRPr="008A50DD" w:rsidDel="009373BF">
          <w:rPr>
            <w:sz w:val="24"/>
            <w:szCs w:val="24"/>
            <w:lang w:val="el-GR"/>
          </w:rPr>
          <w:delText xml:space="preserve">τάση του ανθρώπου να λαμβάνει μέρος σε οποιαδήποτε μορφή κοινωνικοποίησης δικαιολογεί </w:delText>
        </w:r>
        <w:commentRangeStart w:id="322"/>
        <w:commentRangeStart w:id="323"/>
        <w:r w:rsidR="0081504E" w:rsidRPr="008A50DD" w:rsidDel="009373BF">
          <w:rPr>
            <w:sz w:val="24"/>
            <w:szCs w:val="24"/>
            <w:lang w:val="el-GR"/>
          </w:rPr>
          <w:delText xml:space="preserve">το στατιστικό </w:delText>
        </w:r>
        <w:commentRangeEnd w:id="322"/>
        <w:r w:rsidR="00BB5E08" w:rsidDel="009373BF">
          <w:rPr>
            <w:rStyle w:val="CommentReference"/>
          </w:rPr>
          <w:commentReference w:id="322"/>
        </w:r>
      </w:del>
      <w:commentRangeEnd w:id="323"/>
      <w:r w:rsidR="00824226">
        <w:rPr>
          <w:rStyle w:val="CommentReference"/>
        </w:rPr>
        <w:commentReference w:id="323"/>
      </w:r>
      <w:del w:id="324" w:author="GEORGILAS STYLIANOS" w:date="2021-08-06T19:45:00Z">
        <w:r w:rsidR="0081504E" w:rsidRPr="008A50DD" w:rsidDel="009373BF">
          <w:rPr>
            <w:sz w:val="24"/>
            <w:szCs w:val="24"/>
            <w:lang w:val="el-GR"/>
          </w:rPr>
          <w:delText xml:space="preserve">το οποίο αναφέρει πως το 2021 περίπου 4,3 δισεκατομμύρια άνθρωποι παγκοσμίως είναι χρήστες </w:delText>
        </w:r>
        <w:r w:rsidR="002309C0" w:rsidDel="009373BF">
          <w:rPr>
            <w:rFonts w:ascii="Calibri" w:eastAsia="Calibri" w:hAnsi="Calibri" w:cs="Calibri"/>
            <w:bCs/>
            <w:sz w:val="24"/>
            <w:szCs w:val="24"/>
            <w:lang w:val="el-GR"/>
          </w:rPr>
          <w:delText>Κ.Δ.</w:delText>
        </w:r>
      </w:del>
      <w:ins w:id="325" w:author="GEORGILAS STYLIANOS" w:date="2021-08-07T14:19:00Z">
        <w:r w:rsidR="0092709A">
          <w:rPr>
            <w:rFonts w:ascii="Calibri" w:eastAsia="Calibri" w:hAnsi="Calibri" w:cs="Calibri"/>
            <w:bCs/>
            <w:sz w:val="24"/>
            <w:szCs w:val="24"/>
            <w:lang w:val="el-GR"/>
          </w:rPr>
          <w:t>ΚΔ</w:t>
        </w:r>
      </w:ins>
      <w:del w:id="326" w:author="GEORGILAS STYLIANOS" w:date="2021-08-06T19:45:00Z">
        <w:r w:rsidR="002309C0" w:rsidDel="009373BF">
          <w:rPr>
            <w:rFonts w:ascii="Calibri" w:eastAsia="Calibri" w:hAnsi="Calibri" w:cs="Calibri"/>
            <w:bCs/>
            <w:sz w:val="24"/>
            <w:szCs w:val="24"/>
            <w:lang w:val="el-GR"/>
          </w:rPr>
          <w:delText xml:space="preserve"> </w:delText>
        </w:r>
        <w:r w:rsidR="0081504E" w:rsidRPr="008A50DD" w:rsidDel="009373BF">
          <w:rPr>
            <w:sz w:val="24"/>
            <w:szCs w:val="24"/>
            <w:lang w:val="el-GR"/>
          </w:rPr>
          <w:delText xml:space="preserve">Επίσης για την ίδια χρονιά </w:delText>
        </w:r>
        <w:commentRangeStart w:id="327"/>
        <w:commentRangeStart w:id="328"/>
        <w:r w:rsidR="0081504E" w:rsidRPr="008A50DD" w:rsidDel="009373BF">
          <w:rPr>
            <w:sz w:val="24"/>
            <w:szCs w:val="24"/>
            <w:lang w:val="el-GR"/>
          </w:rPr>
          <w:delText xml:space="preserve">αναφέρεται </w:delText>
        </w:r>
        <w:commentRangeEnd w:id="327"/>
        <w:r w:rsidR="00BB5E08" w:rsidDel="009373BF">
          <w:rPr>
            <w:rStyle w:val="CommentReference"/>
          </w:rPr>
          <w:commentReference w:id="327"/>
        </w:r>
      </w:del>
      <w:commentRangeEnd w:id="328"/>
      <w:r w:rsidR="00824226">
        <w:rPr>
          <w:rStyle w:val="CommentReference"/>
        </w:rPr>
        <w:commentReference w:id="328"/>
      </w:r>
      <w:del w:id="329" w:author="GEORGILAS STYLIANOS" w:date="2021-08-06T19:45:00Z">
        <w:r w:rsidR="0081504E" w:rsidRPr="008A50DD" w:rsidDel="009373BF">
          <w:rPr>
            <w:sz w:val="24"/>
            <w:szCs w:val="24"/>
            <w:lang w:val="el-GR"/>
          </w:rPr>
          <w:delText xml:space="preserve">πως ένας χρήστης ηλικίας 18-34 ετών έχει στην κατοχή του κατά μέσο όρο 8,5 λογαριασμούς σε όλα τα </w:delText>
        </w:r>
        <w:r w:rsidR="00FB196E" w:rsidDel="009373BF">
          <w:rPr>
            <w:sz w:val="24"/>
            <w:szCs w:val="24"/>
            <w:lang w:val="el-GR"/>
          </w:rPr>
          <w:delText>Κ.Δ.</w:delText>
        </w:r>
      </w:del>
      <w:ins w:id="330" w:author="GEORGILAS STYLIANOS" w:date="2021-08-07T14:19:00Z">
        <w:r w:rsidR="0092709A">
          <w:rPr>
            <w:sz w:val="24"/>
            <w:szCs w:val="24"/>
            <w:lang w:val="el-GR"/>
          </w:rPr>
          <w:t>ΚΔ</w:t>
        </w:r>
      </w:ins>
      <w:del w:id="331" w:author="GEORGILAS STYLIANOS" w:date="2021-08-06T19:45:00Z">
        <w:r w:rsidR="00FB196E" w:rsidDel="009373BF">
          <w:rPr>
            <w:sz w:val="24"/>
            <w:szCs w:val="24"/>
            <w:lang w:val="el-GR"/>
          </w:rPr>
          <w:delText xml:space="preserve"> </w:delText>
        </w:r>
      </w:del>
      <w:del w:id="332" w:author="GEORGILAS STYLIANOS" w:date="2021-08-06T19:38:00Z">
        <w:r w:rsidR="0081504E" w:rsidRPr="008A50DD" w:rsidDel="004508FB">
          <w:rPr>
            <w:sz w:val="24"/>
            <w:szCs w:val="24"/>
            <w:lang w:val="el-GR"/>
          </w:rPr>
          <w:delText xml:space="preserve"> </w:delText>
        </w:r>
      </w:del>
      <w:del w:id="333" w:author="GEORGILAS STYLIANOS" w:date="2021-08-06T19:45:00Z">
        <w:r w:rsidR="0081504E" w:rsidRPr="008A50DD" w:rsidDel="009373BF">
          <w:rPr>
            <w:sz w:val="24"/>
            <w:szCs w:val="24"/>
            <w:lang w:val="el-GR"/>
          </w:rPr>
          <w:delText>Αυτή η δικτύωση σε πολλαπλά κοινωνικά μέσα αποδίδεται στην εξειδίκευση των μεμονωμένων πλατφορμών. Οι ιστότοποι</w:delText>
        </w:r>
      </w:del>
      <w:ins w:id="334" w:author="Razis" w:date="2021-08-01T11:56:00Z">
        <w:del w:id="335" w:author="GEORGILAS STYLIANOS" w:date="2021-08-06T19:45:00Z">
          <w:r w:rsidR="00BB5E08" w:rsidDel="009373BF">
            <w:rPr>
              <w:sz w:val="24"/>
              <w:szCs w:val="24"/>
              <w:lang w:val="el-GR"/>
            </w:rPr>
            <w:delText>ί τους</w:delText>
          </w:r>
        </w:del>
      </w:ins>
      <w:del w:id="336" w:author="GEORGILAS STYLIANOS" w:date="2021-08-06T19:45:00Z">
        <w:r w:rsidR="0081504E" w:rsidRPr="008A50DD" w:rsidDel="009373BF">
          <w:rPr>
            <w:sz w:val="24"/>
            <w:szCs w:val="24"/>
            <w:lang w:val="el-GR"/>
          </w:rPr>
          <w:delText xml:space="preserve"> έχουν αναβαθμιστεί, διευρύνοντας την ποικιλία και την επιλογή του διαθέσιμου προσφερόμενου περιεχομένου. </w:delText>
        </w:r>
      </w:del>
    </w:p>
    <w:p w14:paraId="69D36CB7" w14:textId="40E0655E" w:rsidR="0081504E" w:rsidRPr="008A50DD" w:rsidDel="009373BF" w:rsidRDefault="0081504E" w:rsidP="00C60DA1">
      <w:pPr>
        <w:rPr>
          <w:del w:id="337" w:author="GEORGILAS STYLIANOS" w:date="2021-08-06T19:45:00Z"/>
          <w:sz w:val="24"/>
          <w:szCs w:val="24"/>
          <w:lang w:val="el-GR"/>
        </w:rPr>
      </w:pPr>
      <w:del w:id="338" w:author="GEORGILAS STYLIANOS" w:date="2021-08-06T19:45:00Z">
        <w:r w:rsidRPr="008A50DD" w:rsidDel="009373BF">
          <w:rPr>
            <w:sz w:val="24"/>
            <w:szCs w:val="24"/>
            <w:lang w:val="el-GR"/>
          </w:rPr>
          <w:delText xml:space="preserve">Αυτό το φαινόμενο έχει αποτελέσει αφορμή </w:delText>
        </w:r>
        <w:r w:rsidR="008067B8" w:rsidRPr="008A50DD" w:rsidDel="009373BF">
          <w:rPr>
            <w:sz w:val="24"/>
            <w:szCs w:val="24"/>
            <w:lang w:val="el-GR"/>
          </w:rPr>
          <w:delText xml:space="preserve">πολλών ερευνών ανά τα χρόνια. </w:delText>
        </w:r>
        <w:r w:rsidR="00BF0970" w:rsidRPr="008A50DD" w:rsidDel="009373BF">
          <w:rPr>
            <w:sz w:val="24"/>
            <w:szCs w:val="24"/>
            <w:lang w:val="el-GR"/>
          </w:rPr>
          <w:delText>Κάποιες</w:delText>
        </w:r>
        <w:r w:rsidR="008067B8" w:rsidRPr="008A50DD" w:rsidDel="009373BF">
          <w:rPr>
            <w:sz w:val="24"/>
            <w:szCs w:val="24"/>
            <w:lang w:val="el-GR"/>
          </w:rPr>
          <w:delText xml:space="preserve"> από τις έρευνες αυτές αναφέρονται στην </w:delText>
        </w:r>
        <w:commentRangeStart w:id="339"/>
        <w:commentRangeStart w:id="340"/>
        <w:r w:rsidR="008067B8" w:rsidRPr="00E51A4C" w:rsidDel="009373BF">
          <w:rPr>
            <w:sz w:val="24"/>
            <w:szCs w:val="24"/>
            <w:lang w:val="el-GR"/>
          </w:rPr>
          <w:fldChar w:fldCharType="begin"/>
        </w:r>
        <w:r w:rsidR="008067B8" w:rsidRPr="00E51A4C" w:rsidDel="009373BF">
          <w:rPr>
            <w:sz w:val="24"/>
            <w:szCs w:val="24"/>
            <w:lang w:val="el-GR"/>
          </w:rPr>
          <w:delInstrText xml:space="preserve"> REF _Ref78494163 \h  \* MERGEFORMAT </w:delInstrText>
        </w:r>
        <w:r w:rsidR="008067B8" w:rsidRPr="00E51A4C" w:rsidDel="009373BF">
          <w:rPr>
            <w:sz w:val="24"/>
            <w:szCs w:val="24"/>
            <w:lang w:val="el-GR"/>
          </w:rPr>
        </w:r>
        <w:r w:rsidR="008067B8" w:rsidRPr="00E51A4C" w:rsidDel="009373BF">
          <w:rPr>
            <w:sz w:val="24"/>
            <w:szCs w:val="24"/>
            <w:lang w:val="el-GR"/>
          </w:rPr>
          <w:fldChar w:fldCharType="separate"/>
        </w:r>
        <w:r w:rsidR="008067B8" w:rsidRPr="00E51A4C" w:rsidDel="009373BF">
          <w:rPr>
            <w:rFonts w:eastAsia="Calibri"/>
            <w:sz w:val="24"/>
            <w:szCs w:val="24"/>
            <w:lang w:val="el-GR"/>
            <w:rPrChange w:id="341" w:author="GEORGILAS STYLIANOS" w:date="2021-08-05T12:08:00Z">
              <w:rPr>
                <w:rFonts w:eastAsia="Calibri"/>
                <w:b/>
                <w:bCs/>
                <w:sz w:val="24"/>
                <w:szCs w:val="24"/>
                <w:lang w:val="el-GR"/>
              </w:rPr>
            </w:rPrChange>
          </w:rPr>
          <w:delText>Ενότητα 2</w:delText>
        </w:r>
        <w:r w:rsidR="008067B8" w:rsidRPr="00E51A4C" w:rsidDel="009373BF">
          <w:rPr>
            <w:sz w:val="24"/>
            <w:szCs w:val="24"/>
            <w:lang w:val="el-GR"/>
          </w:rPr>
          <w:fldChar w:fldCharType="end"/>
        </w:r>
        <w:commentRangeEnd w:id="339"/>
        <w:r w:rsidR="003F533F" w:rsidDel="009373BF">
          <w:rPr>
            <w:rStyle w:val="CommentReference"/>
          </w:rPr>
          <w:commentReference w:id="339"/>
        </w:r>
      </w:del>
      <w:commentRangeEnd w:id="340"/>
      <w:r w:rsidR="00824226">
        <w:rPr>
          <w:rStyle w:val="CommentReference"/>
        </w:rPr>
        <w:commentReference w:id="340"/>
      </w:r>
      <w:del w:id="342" w:author="GEORGILAS STYLIANOS" w:date="2021-08-06T19:45:00Z">
        <w:r w:rsidR="008067B8" w:rsidRPr="008A50DD" w:rsidDel="009373BF">
          <w:rPr>
            <w:sz w:val="24"/>
            <w:szCs w:val="24"/>
            <w:lang w:val="el-GR"/>
          </w:rPr>
          <w:delText xml:space="preserve"> παρακάτω. </w:delText>
        </w:r>
        <w:r w:rsidR="00BF0970" w:rsidRPr="008A50DD" w:rsidDel="009373BF">
          <w:rPr>
            <w:sz w:val="24"/>
            <w:szCs w:val="24"/>
            <w:lang w:val="el-GR"/>
          </w:rPr>
          <w:delText xml:space="preserve">Μερικά σημαντικά σημεία είναι </w:delText>
        </w:r>
        <w:commentRangeStart w:id="343"/>
        <w:commentRangeStart w:id="344"/>
        <w:r w:rsidR="00BF0970" w:rsidRPr="008A50DD" w:rsidDel="009373BF">
          <w:rPr>
            <w:sz w:val="24"/>
            <w:szCs w:val="24"/>
            <w:lang w:val="el-GR"/>
          </w:rPr>
          <w:delText>η αναφορά συνδυασμού των λογαριασμών ενός χρήστη</w:delText>
        </w:r>
        <w:commentRangeEnd w:id="343"/>
        <w:r w:rsidR="003F533F" w:rsidDel="009373BF">
          <w:rPr>
            <w:rStyle w:val="CommentReference"/>
          </w:rPr>
          <w:commentReference w:id="343"/>
        </w:r>
      </w:del>
      <w:commentRangeEnd w:id="344"/>
      <w:r w:rsidR="00824226">
        <w:rPr>
          <w:rStyle w:val="CommentReference"/>
        </w:rPr>
        <w:commentReference w:id="344"/>
      </w:r>
      <w:del w:id="345" w:author="GEORGILAS STYLIANOS" w:date="2021-08-06T19:45:00Z">
        <w:r w:rsidR="00BF0970" w:rsidRPr="008A50DD" w:rsidDel="009373BF">
          <w:rPr>
            <w:sz w:val="24"/>
            <w:szCs w:val="24"/>
            <w:lang w:val="el-GR"/>
          </w:rPr>
          <w:delText>, η δημιουργία οντοτήτων, και διάφοροι τρόποι ανάκτησης και επεξεργασίας των δεδομένων των χρηστών.</w:delText>
        </w:r>
      </w:del>
      <w:commentRangeStart w:id="346"/>
      <w:commentRangeStart w:id="347"/>
      <w:ins w:id="348" w:author="Razis" w:date="2021-08-01T12:01:00Z">
        <w:del w:id="349" w:author="GEORGILAS STYLIANOS" w:date="2021-08-06T19:45:00Z">
          <w:r w:rsidR="003F533F" w:rsidDel="009373BF">
            <w:rPr>
              <w:sz w:val="24"/>
              <w:szCs w:val="24"/>
              <w:lang w:val="el-GR"/>
            </w:rPr>
            <w:delText>+</w:delText>
          </w:r>
          <w:commentRangeEnd w:id="346"/>
          <w:r w:rsidR="003F533F" w:rsidDel="009373BF">
            <w:rPr>
              <w:rStyle w:val="CommentReference"/>
            </w:rPr>
            <w:commentReference w:id="346"/>
          </w:r>
        </w:del>
      </w:ins>
      <w:commentRangeEnd w:id="347"/>
      <w:r w:rsidR="00824226">
        <w:rPr>
          <w:rStyle w:val="CommentReference"/>
        </w:rPr>
        <w:commentReference w:id="347"/>
      </w:r>
    </w:p>
    <w:p w14:paraId="02A5CA12" w14:textId="233A1AE3" w:rsidR="00BF0970" w:rsidRPr="008A50DD" w:rsidDel="009373BF" w:rsidRDefault="0037164F" w:rsidP="00C60DA1">
      <w:pPr>
        <w:rPr>
          <w:del w:id="350" w:author="GEORGILAS STYLIANOS" w:date="2021-08-06T19:45:00Z"/>
          <w:sz w:val="24"/>
          <w:szCs w:val="24"/>
          <w:lang w:val="el-GR"/>
        </w:rPr>
      </w:pPr>
      <w:del w:id="351" w:author="GEORGILAS STYLIANOS" w:date="2021-08-06T19:45:00Z">
        <w:r w:rsidRPr="008A50DD" w:rsidDel="009373BF">
          <w:rPr>
            <w:sz w:val="24"/>
            <w:szCs w:val="24"/>
            <w:lang w:val="el-GR"/>
          </w:rPr>
          <w:delText xml:space="preserve">Οι συνεισφορές της παρούσης πτυχιακής εργασίας </w:delText>
        </w:r>
        <w:r w:rsidR="00485DB1" w:rsidRPr="008A50DD" w:rsidDel="009373BF">
          <w:rPr>
            <w:sz w:val="24"/>
            <w:szCs w:val="24"/>
            <w:lang w:val="el-GR"/>
          </w:rPr>
          <w:delText xml:space="preserve">είναι οι εξής: </w:delText>
        </w:r>
      </w:del>
    </w:p>
    <w:p w14:paraId="478C5403" w14:textId="020B2142" w:rsidR="00485DB1" w:rsidRPr="008A50DD" w:rsidDel="009373BF" w:rsidRDefault="00485DB1" w:rsidP="00485DB1">
      <w:pPr>
        <w:pStyle w:val="ListParagraph"/>
        <w:numPr>
          <w:ilvl w:val="0"/>
          <w:numId w:val="32"/>
        </w:numPr>
        <w:rPr>
          <w:del w:id="352" w:author="GEORGILAS STYLIANOS" w:date="2021-08-06T19:45:00Z"/>
          <w:sz w:val="24"/>
          <w:szCs w:val="24"/>
          <w:lang w:val="el-GR"/>
        </w:rPr>
      </w:pPr>
      <w:del w:id="353" w:author="GEORGILAS STYLIANOS" w:date="2021-08-06T19:45:00Z">
        <w:r w:rsidRPr="008A50DD" w:rsidDel="009373BF">
          <w:rPr>
            <w:sz w:val="24"/>
            <w:szCs w:val="24"/>
            <w:lang w:val="el-GR"/>
          </w:rPr>
          <w:delText xml:space="preserve">Συγκέντρωση στοιχείων </w:delText>
        </w:r>
        <w:r w:rsidR="002309C0" w:rsidDel="009373BF">
          <w:rPr>
            <w:rFonts w:ascii="Calibri" w:eastAsia="Calibri" w:hAnsi="Calibri" w:cs="Calibri"/>
            <w:bCs/>
            <w:sz w:val="24"/>
            <w:szCs w:val="24"/>
            <w:lang w:val="el-GR"/>
          </w:rPr>
          <w:delText>Κ.Δ.</w:delText>
        </w:r>
      </w:del>
      <w:ins w:id="354" w:author="GEORGILAS STYLIANOS" w:date="2021-08-07T14:19:00Z">
        <w:r w:rsidR="0092709A">
          <w:rPr>
            <w:rFonts w:ascii="Calibri" w:eastAsia="Calibri" w:hAnsi="Calibri" w:cs="Calibri"/>
            <w:bCs/>
            <w:sz w:val="24"/>
            <w:szCs w:val="24"/>
            <w:lang w:val="el-GR"/>
          </w:rPr>
          <w:t>ΚΔ</w:t>
        </w:r>
      </w:ins>
      <w:del w:id="355" w:author="GEORGILAS STYLIANOS" w:date="2021-08-06T19:45:00Z">
        <w:r w:rsidR="002309C0" w:rsidRPr="0059548D" w:rsidDel="009373BF">
          <w:rPr>
            <w:rFonts w:ascii="Calibri" w:eastAsia="Calibri" w:hAnsi="Calibri" w:cs="Calibri"/>
            <w:bCs/>
            <w:sz w:val="24"/>
            <w:szCs w:val="24"/>
            <w:lang w:val="el-GR"/>
          </w:rPr>
          <w:delText xml:space="preserve"> </w:delText>
        </w:r>
        <w:r w:rsidRPr="008A50DD" w:rsidDel="009373BF">
          <w:rPr>
            <w:sz w:val="24"/>
            <w:szCs w:val="24"/>
            <w:lang w:val="el-GR"/>
          </w:rPr>
          <w:delText>ιδίων χρηστών από πολλαπλά δίκτυα</w:delText>
        </w:r>
      </w:del>
    </w:p>
    <w:p w14:paraId="2A554B2E" w14:textId="00078313" w:rsidR="00485DB1" w:rsidRPr="008A50DD" w:rsidDel="009373BF" w:rsidRDefault="00485DB1" w:rsidP="00485DB1">
      <w:pPr>
        <w:pStyle w:val="ListParagraph"/>
        <w:numPr>
          <w:ilvl w:val="0"/>
          <w:numId w:val="32"/>
        </w:numPr>
        <w:rPr>
          <w:del w:id="356" w:author="GEORGILAS STYLIANOS" w:date="2021-08-06T19:45:00Z"/>
          <w:sz w:val="24"/>
          <w:szCs w:val="24"/>
          <w:lang w:val="el-GR"/>
        </w:rPr>
      </w:pPr>
      <w:del w:id="357" w:author="GEORGILAS STYLIANOS" w:date="2021-08-06T19:45:00Z">
        <w:r w:rsidRPr="008A50DD" w:rsidDel="009373BF">
          <w:rPr>
            <w:sz w:val="24"/>
            <w:szCs w:val="24"/>
            <w:lang w:val="el-GR"/>
          </w:rPr>
          <w:delText xml:space="preserve">Ανάλυση μοτίβων συμπεριφορών ανά </w:delText>
        </w:r>
        <w:r w:rsidR="002309C0" w:rsidDel="009373BF">
          <w:rPr>
            <w:rFonts w:ascii="Calibri" w:eastAsia="Calibri" w:hAnsi="Calibri" w:cs="Calibri"/>
            <w:bCs/>
            <w:sz w:val="24"/>
            <w:szCs w:val="24"/>
            <w:lang w:val="el-GR"/>
          </w:rPr>
          <w:delText>Κ.Δ.</w:delText>
        </w:r>
      </w:del>
      <w:ins w:id="358" w:author="GEORGILAS STYLIANOS" w:date="2021-08-07T14:19:00Z">
        <w:r w:rsidR="0092709A">
          <w:rPr>
            <w:rFonts w:ascii="Calibri" w:eastAsia="Calibri" w:hAnsi="Calibri" w:cs="Calibri"/>
            <w:bCs/>
            <w:sz w:val="24"/>
            <w:szCs w:val="24"/>
            <w:lang w:val="el-GR"/>
          </w:rPr>
          <w:t>ΚΔ</w:t>
        </w:r>
      </w:ins>
    </w:p>
    <w:p w14:paraId="6ED7E6AB" w14:textId="6DB8B404" w:rsidR="00485DB1" w:rsidRPr="008A50DD" w:rsidDel="009373BF" w:rsidRDefault="00485DB1" w:rsidP="00485DB1">
      <w:pPr>
        <w:pStyle w:val="ListParagraph"/>
        <w:numPr>
          <w:ilvl w:val="0"/>
          <w:numId w:val="32"/>
        </w:numPr>
        <w:rPr>
          <w:del w:id="359" w:author="GEORGILAS STYLIANOS" w:date="2021-08-06T19:45:00Z"/>
          <w:sz w:val="24"/>
          <w:szCs w:val="24"/>
          <w:lang w:val="el-GR"/>
        </w:rPr>
      </w:pPr>
      <w:del w:id="360" w:author="GEORGILAS STYLIANOS" w:date="2021-08-06T19:45:00Z">
        <w:r w:rsidRPr="008A50DD" w:rsidDel="009373BF">
          <w:rPr>
            <w:sz w:val="24"/>
            <w:szCs w:val="24"/>
            <w:lang w:val="el-GR"/>
          </w:rPr>
          <w:delText>Ανάλυση μοτίβων συμπεριφορών ανά κοινωνική οντότητα</w:delText>
        </w:r>
      </w:del>
    </w:p>
    <w:p w14:paraId="5F7DBA63" w14:textId="6D7EB46C" w:rsidR="00485DB1" w:rsidRPr="008A50DD" w:rsidDel="009373BF" w:rsidRDefault="00485DB1" w:rsidP="00485DB1">
      <w:pPr>
        <w:pStyle w:val="ListParagraph"/>
        <w:numPr>
          <w:ilvl w:val="0"/>
          <w:numId w:val="32"/>
        </w:numPr>
        <w:rPr>
          <w:del w:id="361" w:author="GEORGILAS STYLIANOS" w:date="2021-08-06T19:45:00Z"/>
          <w:sz w:val="24"/>
          <w:szCs w:val="24"/>
          <w:lang w:val="el-GR"/>
        </w:rPr>
      </w:pPr>
      <w:del w:id="362" w:author="GEORGILAS STYLIANOS" w:date="2021-08-06T19:45:00Z">
        <w:r w:rsidRPr="008A50DD" w:rsidDel="009373BF">
          <w:rPr>
            <w:sz w:val="24"/>
            <w:szCs w:val="24"/>
            <w:lang w:val="el-GR"/>
          </w:rPr>
          <w:delText>Μελέτη χρηστών ανά κοινωνική επιρροή</w:delText>
        </w:r>
        <w:r w:rsidR="002309C0" w:rsidDel="009373BF">
          <w:rPr>
            <w:sz w:val="24"/>
            <w:szCs w:val="24"/>
            <w:lang w:val="el-GR"/>
          </w:rPr>
          <w:delText xml:space="preserve"> (Κ.Ε.)</w:delText>
        </w:r>
        <w:r w:rsidRPr="008A50DD" w:rsidDel="009373BF">
          <w:rPr>
            <w:sz w:val="24"/>
            <w:szCs w:val="24"/>
            <w:lang w:val="el-GR"/>
          </w:rPr>
          <w:delText xml:space="preserve"> και σύγκριση μοτίβων συμπεριφοράς</w:delText>
        </w:r>
      </w:del>
    </w:p>
    <w:p w14:paraId="231137A8" w14:textId="3B3C15D2" w:rsidR="00485DB1" w:rsidRPr="008A50DD" w:rsidDel="009373BF" w:rsidRDefault="00485DB1" w:rsidP="00485DB1">
      <w:pPr>
        <w:rPr>
          <w:del w:id="363" w:author="GEORGILAS STYLIANOS" w:date="2021-08-06T19:45:00Z"/>
          <w:sz w:val="24"/>
          <w:szCs w:val="24"/>
          <w:lang w:val="el-GR"/>
        </w:rPr>
      </w:pPr>
      <w:commentRangeStart w:id="364"/>
      <w:commentRangeStart w:id="365"/>
      <w:del w:id="366" w:author="GEORGILAS STYLIANOS" w:date="2021-08-06T19:45:00Z">
        <w:r w:rsidRPr="008A50DD" w:rsidDel="009373BF">
          <w:rPr>
            <w:sz w:val="24"/>
            <w:szCs w:val="24"/>
            <w:lang w:val="el-GR"/>
          </w:rPr>
          <w:delText>Η πρωτοπορία της εργασίας αυτής είναι πως εξαρχής είχαμε μια ομάδα χρηστών από την οποία αντλήσαμε τα δεδομένα και έτσι όλες οι μελέτες έγιναν σε κοινό άξονα</w:delText>
        </w:r>
        <w:commentRangeEnd w:id="364"/>
        <w:r w:rsidR="003F533F" w:rsidDel="009373BF">
          <w:rPr>
            <w:rStyle w:val="CommentReference"/>
          </w:rPr>
          <w:commentReference w:id="364"/>
        </w:r>
      </w:del>
      <w:commentRangeEnd w:id="365"/>
      <w:r w:rsidR="000B4FCD">
        <w:rPr>
          <w:rStyle w:val="CommentReference"/>
        </w:rPr>
        <w:commentReference w:id="365"/>
      </w:r>
      <w:del w:id="367" w:author="GEORGILAS STYLIANOS" w:date="2021-08-06T19:45:00Z">
        <w:r w:rsidRPr="008A50DD" w:rsidDel="009373BF">
          <w:rPr>
            <w:sz w:val="24"/>
            <w:szCs w:val="24"/>
            <w:lang w:val="el-GR"/>
          </w:rPr>
          <w:delText xml:space="preserve">. Ακόμη, η εργασία ξεχωρίζει στο γεγονός πως δεν έχει ξαναγίνει μελέτη σε λογαριασμούς από τρία διαφορετικά </w:delText>
        </w:r>
        <w:r w:rsidR="00FB196E" w:rsidDel="009373BF">
          <w:rPr>
            <w:sz w:val="24"/>
            <w:szCs w:val="24"/>
            <w:lang w:val="el-GR"/>
          </w:rPr>
          <w:delText>Κ.Δ.</w:delText>
        </w:r>
      </w:del>
      <w:ins w:id="368" w:author="GEORGILAS STYLIANOS" w:date="2021-08-07T14:19:00Z">
        <w:r w:rsidR="0092709A">
          <w:rPr>
            <w:sz w:val="24"/>
            <w:szCs w:val="24"/>
            <w:lang w:val="el-GR"/>
          </w:rPr>
          <w:t>ΚΔ</w:t>
        </w:r>
      </w:ins>
      <w:del w:id="369" w:author="GEORGILAS STYLIANOS" w:date="2021-08-06T19:45:00Z">
        <w:r w:rsidRPr="008A50DD" w:rsidDel="009373BF">
          <w:rPr>
            <w:sz w:val="24"/>
            <w:szCs w:val="24"/>
            <w:lang w:val="el-GR"/>
          </w:rPr>
          <w:delText xml:space="preserve"> και σε τέτοιο βαθμό.</w:delText>
        </w:r>
      </w:del>
    </w:p>
    <w:p w14:paraId="1A60D5C3" w14:textId="0B1DE052" w:rsidR="00485DB1" w:rsidRPr="00797334" w:rsidDel="009373BF" w:rsidRDefault="003F533F" w:rsidP="00485DB1">
      <w:pPr>
        <w:rPr>
          <w:del w:id="370" w:author="GEORGILAS STYLIANOS" w:date="2021-08-06T19:45:00Z"/>
          <w:sz w:val="24"/>
          <w:szCs w:val="24"/>
          <w:lang w:val="el-GR"/>
        </w:rPr>
      </w:pPr>
      <w:ins w:id="371" w:author="Razis" w:date="2021-08-01T12:04:00Z">
        <w:del w:id="372" w:author="GEORGILAS STYLIANOS" w:date="2021-08-06T19:45:00Z">
          <w:r w:rsidRPr="003F533F" w:rsidDel="009373BF">
            <w:rPr>
              <w:sz w:val="24"/>
              <w:szCs w:val="24"/>
              <w:lang w:val="el-GR"/>
            </w:rPr>
            <w:delText>Το υπόλοιπο του εγγράφου οργανώνεται ως εξής</w:delText>
          </w:r>
          <w:r w:rsidDel="009373BF">
            <w:rPr>
              <w:sz w:val="24"/>
              <w:szCs w:val="24"/>
              <w:lang w:val="el-GR"/>
            </w:rPr>
            <w:delText xml:space="preserve">. </w:delText>
          </w:r>
        </w:del>
      </w:ins>
      <w:del w:id="373" w:author="GEORGILAS STYLIANOS" w:date="2021-08-06T19:45:00Z">
        <w:r w:rsidR="00485DB1" w:rsidRPr="008A50DD" w:rsidDel="009373BF">
          <w:rPr>
            <w:sz w:val="24"/>
            <w:szCs w:val="24"/>
            <w:lang w:val="el-GR"/>
          </w:rPr>
          <w:delText xml:space="preserve">Στην </w:delText>
        </w:r>
        <w:r w:rsidR="00485DB1" w:rsidRPr="008A50DD" w:rsidDel="009373BF">
          <w:rPr>
            <w:sz w:val="24"/>
            <w:szCs w:val="24"/>
            <w:lang w:val="el-GR"/>
          </w:rPr>
          <w:fldChar w:fldCharType="begin"/>
        </w:r>
        <w:r w:rsidR="00485DB1" w:rsidRPr="008A50DD" w:rsidDel="009373BF">
          <w:rPr>
            <w:sz w:val="24"/>
            <w:szCs w:val="24"/>
            <w:lang w:val="el-GR"/>
          </w:rPr>
          <w:delInstrText xml:space="preserve"> REF _Ref78496138 \h  \* MERGEFORMAT </w:delInstrText>
        </w:r>
        <w:r w:rsidR="00485DB1" w:rsidRPr="008A50DD" w:rsidDel="009373BF">
          <w:rPr>
            <w:sz w:val="24"/>
            <w:szCs w:val="24"/>
            <w:lang w:val="el-GR"/>
          </w:rPr>
        </w:r>
        <w:r w:rsidR="00485DB1" w:rsidRPr="008A50DD" w:rsidDel="009373BF">
          <w:rPr>
            <w:sz w:val="24"/>
            <w:szCs w:val="24"/>
            <w:lang w:val="el-GR"/>
          </w:rPr>
          <w:fldChar w:fldCharType="separate"/>
        </w:r>
        <w:r w:rsidR="00485DB1" w:rsidRPr="008A50DD" w:rsidDel="009373BF">
          <w:rPr>
            <w:rFonts w:eastAsia="Calibri"/>
            <w:b/>
            <w:bCs/>
            <w:sz w:val="24"/>
            <w:szCs w:val="24"/>
            <w:lang w:val="el-GR"/>
          </w:rPr>
          <w:delText>Ενότητα 2</w:delText>
        </w:r>
        <w:r w:rsidR="00485DB1" w:rsidRPr="008A50DD" w:rsidDel="009373BF">
          <w:rPr>
            <w:sz w:val="24"/>
            <w:szCs w:val="24"/>
            <w:lang w:val="el-GR"/>
          </w:rPr>
          <w:fldChar w:fldCharType="end"/>
        </w:r>
        <w:r w:rsidR="00485DB1" w:rsidRPr="008A50DD" w:rsidDel="009373BF">
          <w:rPr>
            <w:sz w:val="24"/>
            <w:szCs w:val="24"/>
            <w:lang w:val="el-GR"/>
          </w:rPr>
          <w:delText xml:space="preserve"> υπάρχει η βιβλιογραφία η οποία μελετήθηκε πριν την δημιουργία της εργασίας αυτής. Στην </w:delText>
        </w:r>
        <w:r w:rsidR="00485DB1" w:rsidRPr="008A50DD" w:rsidDel="009373BF">
          <w:rPr>
            <w:sz w:val="24"/>
            <w:szCs w:val="24"/>
            <w:lang w:val="el-GR"/>
          </w:rPr>
          <w:fldChar w:fldCharType="begin"/>
        </w:r>
        <w:r w:rsidR="00485DB1" w:rsidRPr="008A50DD" w:rsidDel="009373BF">
          <w:rPr>
            <w:sz w:val="24"/>
            <w:szCs w:val="24"/>
            <w:lang w:val="el-GR"/>
          </w:rPr>
          <w:delInstrText xml:space="preserve"> REF _Ref78496217 \h  \* MERGEFORMAT </w:delInstrText>
        </w:r>
        <w:r w:rsidR="00485DB1" w:rsidRPr="008A50DD" w:rsidDel="009373BF">
          <w:rPr>
            <w:sz w:val="24"/>
            <w:szCs w:val="24"/>
            <w:lang w:val="el-GR"/>
          </w:rPr>
        </w:r>
        <w:r w:rsidR="00485DB1" w:rsidRPr="008A50DD" w:rsidDel="009373BF">
          <w:rPr>
            <w:sz w:val="24"/>
            <w:szCs w:val="24"/>
            <w:lang w:val="el-GR"/>
          </w:rPr>
          <w:fldChar w:fldCharType="separate"/>
        </w:r>
        <w:r w:rsidR="00485DB1" w:rsidRPr="008A50DD" w:rsidDel="009373BF">
          <w:rPr>
            <w:rFonts w:eastAsia="Calibri"/>
            <w:b/>
            <w:sz w:val="24"/>
            <w:szCs w:val="24"/>
            <w:lang w:val="el-GR"/>
          </w:rPr>
          <w:delText>Ενότητα 3</w:delText>
        </w:r>
        <w:r w:rsidR="00485DB1" w:rsidRPr="008A50DD" w:rsidDel="009373BF">
          <w:rPr>
            <w:sz w:val="24"/>
            <w:szCs w:val="24"/>
            <w:lang w:val="el-GR"/>
          </w:rPr>
          <w:fldChar w:fldCharType="end"/>
        </w:r>
        <w:r w:rsidR="00485DB1" w:rsidRPr="008A50DD" w:rsidDel="009373BF">
          <w:rPr>
            <w:sz w:val="24"/>
            <w:szCs w:val="24"/>
            <w:lang w:val="el-GR"/>
          </w:rPr>
          <w:delText xml:space="preserve"> γίνεται η ανάλυση της </w:delText>
        </w:r>
      </w:del>
      <w:ins w:id="374" w:author="Razis" w:date="2021-08-01T12:05:00Z">
        <w:del w:id="375" w:author="GEORGILAS STYLIANOS" w:date="2021-08-06T19:45:00Z">
          <w:r w:rsidDel="009373BF">
            <w:rPr>
              <w:sz w:val="24"/>
              <w:szCs w:val="24"/>
              <w:lang w:val="el-GR"/>
            </w:rPr>
            <w:delText>Β</w:delText>
          </w:r>
        </w:del>
      </w:ins>
      <w:del w:id="376" w:author="GEORGILAS STYLIANOS" w:date="2021-08-06T19:45:00Z">
        <w:r w:rsidR="00485DB1" w:rsidRPr="008A50DD" w:rsidDel="009373BF">
          <w:rPr>
            <w:sz w:val="24"/>
            <w:szCs w:val="24"/>
            <w:lang w:val="el-GR"/>
          </w:rPr>
          <w:delText>βάσης δ</w:delText>
        </w:r>
      </w:del>
      <w:ins w:id="377" w:author="Razis" w:date="2021-08-01T12:05:00Z">
        <w:del w:id="378" w:author="GEORGILAS STYLIANOS" w:date="2021-08-06T19:45:00Z">
          <w:r w:rsidDel="009373BF">
            <w:rPr>
              <w:sz w:val="24"/>
              <w:szCs w:val="24"/>
              <w:lang w:val="el-GR"/>
            </w:rPr>
            <w:delText>Δ</w:delText>
          </w:r>
        </w:del>
      </w:ins>
      <w:del w:id="379" w:author="GEORGILAS STYLIANOS" w:date="2021-08-06T19:45:00Z">
        <w:r w:rsidR="00485DB1" w:rsidRPr="008A50DD" w:rsidDel="009373BF">
          <w:rPr>
            <w:sz w:val="24"/>
            <w:szCs w:val="24"/>
            <w:lang w:val="el-GR"/>
          </w:rPr>
          <w:delText xml:space="preserve">εδομένων </w:delText>
        </w:r>
      </w:del>
      <w:ins w:id="380" w:author="Razis" w:date="2021-08-01T12:05:00Z">
        <w:del w:id="381" w:author="GEORGILAS STYLIANOS" w:date="2021-08-06T19:45:00Z">
          <w:r w:rsidDel="009373BF">
            <w:rPr>
              <w:sz w:val="24"/>
              <w:szCs w:val="24"/>
              <w:lang w:val="el-GR"/>
            </w:rPr>
            <w:delText xml:space="preserve">(ΒΔ) </w:delText>
          </w:r>
        </w:del>
      </w:ins>
      <w:del w:id="382" w:author="GEORGILAS STYLIANOS" w:date="2021-08-06T19:45:00Z">
        <w:r w:rsidR="00485DB1" w:rsidRPr="008A50DD" w:rsidDel="009373BF">
          <w:rPr>
            <w:sz w:val="24"/>
            <w:szCs w:val="24"/>
            <w:lang w:val="el-GR"/>
          </w:rPr>
          <w:delText>που χρησιμοποιήθηκε. Αναλυτικότερα</w:delText>
        </w:r>
      </w:del>
      <w:ins w:id="383" w:author="Razis" w:date="2021-08-01T12:05:00Z">
        <w:del w:id="384" w:author="GEORGILAS STYLIANOS" w:date="2021-08-06T19:45:00Z">
          <w:r w:rsidDel="009373BF">
            <w:rPr>
              <w:sz w:val="24"/>
              <w:szCs w:val="24"/>
              <w:lang w:val="el-GR"/>
            </w:rPr>
            <w:delText>Συγκεκριμένα</w:delText>
          </w:r>
        </w:del>
      </w:ins>
      <w:del w:id="385" w:author="GEORGILAS STYLIANOS" w:date="2021-08-06T19:45:00Z">
        <w:r w:rsidR="0027736D" w:rsidRPr="008A50DD" w:rsidDel="009373BF">
          <w:rPr>
            <w:sz w:val="24"/>
            <w:szCs w:val="24"/>
            <w:lang w:val="el-GR"/>
          </w:rPr>
          <w:delText xml:space="preserve">, περιγράφονται </w:delText>
        </w:r>
      </w:del>
      <w:ins w:id="386" w:author="Razis" w:date="2021-08-01T12:05:00Z">
        <w:del w:id="387" w:author="GEORGILAS STYLIANOS" w:date="2021-08-06T19:45:00Z">
          <w:r w:rsidDel="009373BF">
            <w:rPr>
              <w:sz w:val="24"/>
              <w:szCs w:val="24"/>
              <w:lang w:val="el-GR"/>
            </w:rPr>
            <w:delText xml:space="preserve">αναλυτικά </w:delText>
          </w:r>
        </w:del>
      </w:ins>
      <w:del w:id="388" w:author="GEORGILAS STYLIANOS" w:date="2021-08-06T19:45:00Z">
        <w:r w:rsidR="0027736D" w:rsidRPr="008A50DD" w:rsidDel="009373BF">
          <w:rPr>
            <w:sz w:val="24"/>
            <w:szCs w:val="24"/>
            <w:lang w:val="el-GR"/>
          </w:rPr>
          <w:delText xml:space="preserve">οι πίνακες της </w:delText>
        </w:r>
      </w:del>
      <w:ins w:id="389" w:author="Razis" w:date="2021-08-01T12:05:00Z">
        <w:del w:id="390" w:author="GEORGILAS STYLIANOS" w:date="2021-08-06T19:45:00Z">
          <w:r w:rsidDel="009373BF">
            <w:rPr>
              <w:sz w:val="24"/>
              <w:szCs w:val="24"/>
              <w:lang w:val="el-GR"/>
            </w:rPr>
            <w:delText xml:space="preserve">ΒΔ </w:delText>
          </w:r>
        </w:del>
      </w:ins>
      <w:del w:id="391" w:author="GEORGILAS STYLIANOS" w:date="2021-08-06T19:45:00Z">
        <w:r w:rsidR="0027736D" w:rsidRPr="008A50DD" w:rsidDel="009373BF">
          <w:rPr>
            <w:sz w:val="24"/>
            <w:szCs w:val="24"/>
            <w:lang w:val="el-GR"/>
          </w:rPr>
          <w:delText xml:space="preserve">βάσης καθώς και οι συσχετίσεις μεταξύ αυτών. Στην </w:delText>
        </w:r>
        <w:r w:rsidR="0027736D" w:rsidRPr="008A50DD" w:rsidDel="009373BF">
          <w:rPr>
            <w:sz w:val="24"/>
            <w:szCs w:val="24"/>
            <w:lang w:val="el-GR"/>
          </w:rPr>
          <w:fldChar w:fldCharType="begin"/>
        </w:r>
        <w:r w:rsidR="0027736D" w:rsidRPr="008A50DD" w:rsidDel="009373BF">
          <w:rPr>
            <w:sz w:val="24"/>
            <w:szCs w:val="24"/>
            <w:lang w:val="el-GR"/>
          </w:rPr>
          <w:delInstrText xml:space="preserve"> REF _Ref78496531 \h  \* MERGEFORMAT </w:delInstrText>
        </w:r>
        <w:r w:rsidR="0027736D" w:rsidRPr="008A50DD" w:rsidDel="009373BF">
          <w:rPr>
            <w:sz w:val="24"/>
            <w:szCs w:val="24"/>
            <w:lang w:val="el-GR"/>
          </w:rPr>
        </w:r>
        <w:r w:rsidR="0027736D" w:rsidRPr="008A50DD" w:rsidDel="009373BF">
          <w:rPr>
            <w:sz w:val="24"/>
            <w:szCs w:val="24"/>
            <w:lang w:val="el-GR"/>
          </w:rPr>
          <w:fldChar w:fldCharType="separate"/>
        </w:r>
        <w:r w:rsidR="0027736D" w:rsidRPr="008A50DD" w:rsidDel="009373BF">
          <w:rPr>
            <w:rFonts w:eastAsia="Calibri"/>
            <w:b/>
            <w:bCs/>
            <w:sz w:val="24"/>
            <w:szCs w:val="24"/>
            <w:lang w:val="el-GR"/>
          </w:rPr>
          <w:delText>Ενότητα 4</w:delText>
        </w:r>
        <w:r w:rsidR="0027736D" w:rsidRPr="008A50DD" w:rsidDel="009373BF">
          <w:rPr>
            <w:sz w:val="24"/>
            <w:szCs w:val="24"/>
            <w:lang w:val="el-GR"/>
          </w:rPr>
          <w:fldChar w:fldCharType="end"/>
        </w:r>
        <w:r w:rsidR="0027736D" w:rsidRPr="008A50DD" w:rsidDel="009373BF">
          <w:rPr>
            <w:sz w:val="24"/>
            <w:szCs w:val="24"/>
            <w:lang w:val="el-GR"/>
          </w:rPr>
          <w:delText xml:space="preserve"> περιγράφονται τα προγράμματα εξαγωγής των δεδομένων από τα τρία </w:delText>
        </w:r>
        <w:r w:rsidR="00FB196E" w:rsidDel="009373BF">
          <w:rPr>
            <w:sz w:val="24"/>
            <w:szCs w:val="24"/>
            <w:lang w:val="el-GR"/>
          </w:rPr>
          <w:delText>Κ.Δ.</w:delText>
        </w:r>
      </w:del>
      <w:ins w:id="392" w:author="GEORGILAS STYLIANOS" w:date="2021-08-07T14:19:00Z">
        <w:r w:rsidR="0092709A">
          <w:rPr>
            <w:sz w:val="24"/>
            <w:szCs w:val="24"/>
            <w:lang w:val="el-GR"/>
          </w:rPr>
          <w:t>ΚΔ</w:t>
        </w:r>
      </w:ins>
      <w:del w:id="393" w:author="GEORGILAS STYLIANOS" w:date="2021-08-06T19:45:00Z">
        <w:r w:rsidR="00FB196E" w:rsidDel="009373BF">
          <w:rPr>
            <w:sz w:val="24"/>
            <w:szCs w:val="24"/>
            <w:lang w:val="el-GR"/>
          </w:rPr>
          <w:delText xml:space="preserve"> </w:delText>
        </w:r>
        <w:r w:rsidR="0027736D" w:rsidRPr="008A50DD" w:rsidDel="009373BF">
          <w:rPr>
            <w:sz w:val="24"/>
            <w:szCs w:val="24"/>
            <w:lang w:val="el-GR"/>
          </w:rPr>
          <w:delText>Τέλος,</w:delText>
        </w:r>
        <w:r w:rsidR="0027736D" w:rsidDel="009373BF">
          <w:rPr>
            <w:sz w:val="28"/>
            <w:szCs w:val="28"/>
            <w:lang w:val="el-GR"/>
          </w:rPr>
          <w:delText xml:space="preserve"> </w:delText>
        </w:r>
        <w:r w:rsidR="0027736D" w:rsidRPr="008A50DD" w:rsidDel="009373BF">
          <w:rPr>
            <w:sz w:val="24"/>
            <w:szCs w:val="24"/>
            <w:lang w:val="el-GR"/>
          </w:rPr>
          <w:delText>σ</w:delText>
        </w:r>
      </w:del>
      <w:ins w:id="394" w:author="Razis" w:date="2021-08-01T12:06:00Z">
        <w:del w:id="395" w:author="GEORGILAS STYLIANOS" w:date="2021-08-06T19:45:00Z">
          <w:r w:rsidDel="009373BF">
            <w:rPr>
              <w:sz w:val="24"/>
              <w:szCs w:val="24"/>
              <w:lang w:val="el-GR"/>
            </w:rPr>
            <w:delText>Σ</w:delText>
          </w:r>
        </w:del>
      </w:ins>
      <w:del w:id="396" w:author="GEORGILAS STYLIANOS" w:date="2021-08-06T19:45:00Z">
        <w:r w:rsidR="0027736D" w:rsidRPr="008A50DD" w:rsidDel="009373BF">
          <w:rPr>
            <w:sz w:val="24"/>
            <w:szCs w:val="24"/>
            <w:lang w:val="el-GR"/>
          </w:rPr>
          <w:delText xml:space="preserve">την </w:delText>
        </w:r>
        <w:r w:rsidR="0027736D" w:rsidRPr="008A50DD" w:rsidDel="009373BF">
          <w:rPr>
            <w:sz w:val="24"/>
            <w:szCs w:val="24"/>
            <w:lang w:val="el-GR"/>
          </w:rPr>
          <w:fldChar w:fldCharType="begin"/>
        </w:r>
        <w:r w:rsidR="0027736D" w:rsidRPr="008A50DD" w:rsidDel="009373BF">
          <w:rPr>
            <w:sz w:val="24"/>
            <w:szCs w:val="24"/>
            <w:lang w:val="el-GR"/>
          </w:rPr>
          <w:delInstrText xml:space="preserve"> REF _Ref78496608 \h  \* MERGEFORMAT </w:delInstrText>
        </w:r>
        <w:r w:rsidR="0027736D" w:rsidRPr="008A50DD" w:rsidDel="009373BF">
          <w:rPr>
            <w:sz w:val="24"/>
            <w:szCs w:val="24"/>
            <w:lang w:val="el-GR"/>
          </w:rPr>
        </w:r>
        <w:r w:rsidR="0027736D" w:rsidRPr="008A50DD" w:rsidDel="009373BF">
          <w:rPr>
            <w:sz w:val="24"/>
            <w:szCs w:val="24"/>
            <w:lang w:val="el-GR"/>
          </w:rPr>
          <w:fldChar w:fldCharType="separate"/>
        </w:r>
        <w:r w:rsidR="0027736D" w:rsidRPr="008A50DD" w:rsidDel="009373BF">
          <w:rPr>
            <w:b/>
            <w:bCs/>
            <w:sz w:val="24"/>
            <w:szCs w:val="24"/>
            <w:lang w:val="el-GR"/>
          </w:rPr>
          <w:delText>Ενότητα 5</w:delText>
        </w:r>
        <w:r w:rsidR="0027736D" w:rsidRPr="008A50DD" w:rsidDel="009373BF">
          <w:rPr>
            <w:sz w:val="24"/>
            <w:szCs w:val="24"/>
            <w:lang w:val="el-GR"/>
          </w:rPr>
          <w:fldChar w:fldCharType="end"/>
        </w:r>
        <w:r w:rsidR="0027736D" w:rsidRPr="008A50DD" w:rsidDel="009373BF">
          <w:rPr>
            <w:sz w:val="24"/>
            <w:szCs w:val="24"/>
            <w:lang w:val="el-GR"/>
          </w:rPr>
          <w:delText xml:space="preserve"> αναλύονται τα πειράματα που πραγματοποιήθηκαν </w:delText>
        </w:r>
        <w:r w:rsidR="00C951C6" w:rsidRPr="008A50DD" w:rsidDel="009373BF">
          <w:rPr>
            <w:sz w:val="24"/>
            <w:szCs w:val="24"/>
            <w:lang w:val="el-GR"/>
          </w:rPr>
          <w:delText>και αναφέρονται τα συμπεράσματα που προέκυψαν από</w:delText>
        </w:r>
      </w:del>
      <w:ins w:id="397" w:author="Razis" w:date="2021-08-01T13:22:00Z">
        <w:del w:id="398" w:author="GEORGILAS STYLIANOS" w:date="2021-08-06T19:45:00Z">
          <w:r w:rsidR="00072FC0" w:rsidDel="009373BF">
            <w:rPr>
              <w:sz w:val="24"/>
              <w:szCs w:val="24"/>
              <w:lang w:val="el-GR"/>
            </w:rPr>
            <w:delText>περιγράφονται</w:delText>
          </w:r>
        </w:del>
      </w:ins>
      <w:del w:id="399" w:author="GEORGILAS STYLIANOS" w:date="2021-08-06T19:45:00Z">
        <w:r w:rsidR="00C951C6" w:rsidRPr="008A50DD" w:rsidDel="009373BF">
          <w:rPr>
            <w:sz w:val="24"/>
            <w:szCs w:val="24"/>
            <w:lang w:val="el-GR"/>
          </w:rPr>
          <w:delText xml:space="preserve"> τα αποτελέσματά τους.</w:delText>
        </w:r>
      </w:del>
      <w:ins w:id="400" w:author="Razis" w:date="2021-08-01T12:07:00Z">
        <w:del w:id="401" w:author="GEORGILAS STYLIANOS" w:date="2021-08-06T19:45:00Z">
          <w:r w:rsidR="00797334" w:rsidDel="009373BF">
            <w:rPr>
              <w:sz w:val="24"/>
              <w:szCs w:val="24"/>
              <w:lang w:val="el-GR"/>
            </w:rPr>
            <w:delText xml:space="preserve"> Τέλος, </w:delText>
          </w:r>
        </w:del>
      </w:ins>
      <w:ins w:id="402" w:author="Razis" w:date="2021-08-01T12:08:00Z">
        <w:del w:id="403" w:author="GEORGILAS STYLIANOS" w:date="2021-08-06T19:45:00Z">
          <w:r w:rsidR="00797334" w:rsidDel="009373BF">
            <w:rPr>
              <w:sz w:val="24"/>
              <w:szCs w:val="24"/>
              <w:lang w:val="el-GR"/>
            </w:rPr>
            <w:delText>η</w:delText>
          </w:r>
        </w:del>
      </w:ins>
      <w:ins w:id="404" w:author="Razis" w:date="2021-08-01T12:07:00Z">
        <w:del w:id="405" w:author="GEORGILAS STYLIANOS" w:date="2021-08-06T19:45:00Z">
          <w:r w:rsidR="00797334" w:rsidDel="009373BF">
            <w:rPr>
              <w:sz w:val="24"/>
              <w:szCs w:val="24"/>
              <w:lang w:val="el-GR"/>
            </w:rPr>
            <w:delText xml:space="preserve"> ενότητα 6 </w:delText>
          </w:r>
        </w:del>
      </w:ins>
      <w:ins w:id="406" w:author="Razis" w:date="2021-08-01T12:08:00Z">
        <w:del w:id="407" w:author="GEORGILAS STYLIANOS" w:date="2021-08-06T19:45:00Z">
          <w:r w:rsidR="00797334" w:rsidRPr="00797334" w:rsidDel="009373BF">
            <w:rPr>
              <w:sz w:val="24"/>
              <w:szCs w:val="24"/>
              <w:lang w:val="el-GR"/>
            </w:rPr>
            <w:delText>παρέχει τα συμπεράσματα της εργασίας μας, συνοψίζοντας τ</w:delText>
          </w:r>
          <w:r w:rsidR="00797334" w:rsidDel="009373BF">
            <w:rPr>
              <w:sz w:val="24"/>
              <w:szCs w:val="24"/>
              <w:lang w:val="el-GR"/>
            </w:rPr>
            <w:delText xml:space="preserve">α </w:delText>
          </w:r>
        </w:del>
      </w:ins>
      <w:ins w:id="408" w:author="Razis" w:date="2021-08-01T12:09:00Z">
        <w:del w:id="409" w:author="GEORGILAS STYLIANOS" w:date="2021-08-06T19:45:00Z">
          <w:r w:rsidR="00797334" w:rsidRPr="00797334" w:rsidDel="009373BF">
            <w:rPr>
              <w:sz w:val="24"/>
              <w:szCs w:val="24"/>
              <w:lang w:val="el-GR"/>
            </w:rPr>
            <w:delText>αποτελέσμα</w:delText>
          </w:r>
          <w:r w:rsidR="00797334" w:rsidDel="009373BF">
            <w:rPr>
              <w:sz w:val="24"/>
              <w:szCs w:val="24"/>
              <w:lang w:val="el-GR"/>
            </w:rPr>
            <w:delText>τά</w:delText>
          </w:r>
        </w:del>
      </w:ins>
      <w:ins w:id="410" w:author="Razis" w:date="2021-08-01T12:08:00Z">
        <w:del w:id="411" w:author="GEORGILAS STYLIANOS" w:date="2021-08-06T19:45:00Z">
          <w:r w:rsidR="00797334" w:rsidDel="009373BF">
            <w:rPr>
              <w:sz w:val="24"/>
              <w:szCs w:val="24"/>
              <w:lang w:val="el-GR"/>
            </w:rPr>
            <w:delText xml:space="preserve"> της, καθώς</w:delText>
          </w:r>
          <w:r w:rsidR="00797334" w:rsidRPr="00797334" w:rsidDel="009373BF">
            <w:rPr>
              <w:lang w:val="el-GR"/>
              <w:rPrChange w:id="412" w:author="Razis" w:date="2021-08-01T12:08:00Z">
                <w:rPr/>
              </w:rPrChange>
            </w:rPr>
            <w:delText xml:space="preserve"> </w:delText>
          </w:r>
          <w:r w:rsidR="00797334" w:rsidDel="009373BF">
            <w:rPr>
              <w:sz w:val="24"/>
              <w:szCs w:val="24"/>
              <w:lang w:val="el-GR"/>
            </w:rPr>
            <w:delText xml:space="preserve">και </w:delText>
          </w:r>
          <w:r w:rsidR="00797334" w:rsidRPr="00797334" w:rsidDel="009373BF">
            <w:rPr>
              <w:sz w:val="24"/>
              <w:szCs w:val="24"/>
              <w:lang w:val="el-GR"/>
            </w:rPr>
            <w:delText>τις εκτιμήσεις μας για μελλοντικές κατευθύνσεις</w:delText>
          </w:r>
        </w:del>
      </w:ins>
      <w:ins w:id="413" w:author="Razis" w:date="2021-08-01T12:09:00Z">
        <w:del w:id="414" w:author="GEORGILAS STYLIANOS" w:date="2021-08-06T19:45:00Z">
          <w:r w:rsidR="00797334" w:rsidDel="009373BF">
            <w:rPr>
              <w:sz w:val="24"/>
              <w:szCs w:val="24"/>
              <w:lang w:val="el-GR"/>
            </w:rPr>
            <w:delText>.</w:delText>
          </w:r>
        </w:del>
      </w:ins>
    </w:p>
    <w:p w14:paraId="01A9F168" w14:textId="77777777" w:rsidR="000B4FCD" w:rsidRDefault="000B4FCD">
      <w:pPr>
        <w:rPr>
          <w:ins w:id="415" w:author="GEORGILAS STYLIANOS" w:date="2021-08-06T20:26:00Z"/>
          <w:rFonts w:eastAsia="Calibri" w:cstheme="majorBidi"/>
          <w:b/>
          <w:bCs/>
          <w:sz w:val="40"/>
          <w:szCs w:val="40"/>
          <w:lang w:val="el-GR"/>
        </w:rPr>
      </w:pPr>
      <w:bookmarkStart w:id="416" w:name="_Toc78286847"/>
      <w:bookmarkStart w:id="417" w:name="_Toc78469135"/>
      <w:bookmarkStart w:id="418" w:name="_Ref78494126"/>
      <w:bookmarkStart w:id="419" w:name="_Ref78494132"/>
      <w:bookmarkStart w:id="420" w:name="_Ref78494139"/>
      <w:bookmarkStart w:id="421" w:name="_Ref78494163"/>
      <w:bookmarkStart w:id="422" w:name="_Ref78496138"/>
      <w:ins w:id="423" w:author="GEORGILAS STYLIANOS" w:date="2021-08-06T20:26:00Z">
        <w:r>
          <w:rPr>
            <w:rFonts w:eastAsia="Calibri"/>
            <w:b/>
            <w:bCs/>
            <w:sz w:val="40"/>
            <w:szCs w:val="40"/>
            <w:lang w:val="el-GR"/>
          </w:rPr>
          <w:lastRenderedPageBreak/>
          <w:br w:type="page"/>
        </w:r>
      </w:ins>
    </w:p>
    <w:p w14:paraId="4B68A33B" w14:textId="5B81FC8E" w:rsidR="007C4EF7" w:rsidRPr="00520D68" w:rsidDel="000B4FCD" w:rsidRDefault="00520D68" w:rsidP="00520D68">
      <w:pPr>
        <w:pStyle w:val="Heading1"/>
        <w:rPr>
          <w:del w:id="424" w:author="GEORGILAS STYLIANOS" w:date="2021-08-06T20:26:00Z"/>
          <w:rFonts w:asciiTheme="minorHAnsi" w:eastAsia="Calibri" w:hAnsiTheme="minorHAnsi"/>
          <w:b/>
          <w:bCs/>
          <w:color w:val="auto"/>
          <w:sz w:val="40"/>
          <w:szCs w:val="40"/>
          <w:lang w:val="el-GR"/>
        </w:rPr>
      </w:pPr>
      <w:del w:id="425" w:author="GEORGILAS STYLIANOS" w:date="2021-08-06T20:26:00Z">
        <w:r w:rsidRPr="00520D68" w:rsidDel="000B4FCD">
          <w:rPr>
            <w:rFonts w:asciiTheme="minorHAnsi" w:eastAsia="Calibri" w:hAnsiTheme="minorHAnsi"/>
            <w:b/>
            <w:bCs/>
            <w:color w:val="auto"/>
            <w:sz w:val="40"/>
            <w:szCs w:val="40"/>
            <w:lang w:val="el-GR"/>
          </w:rPr>
          <w:lastRenderedPageBreak/>
          <w:delText>Ενότητα 2</w:delText>
        </w:r>
        <w:r w:rsidR="000C53E9" w:rsidRPr="006B1830" w:rsidDel="000B4FCD">
          <w:rPr>
            <w:rFonts w:asciiTheme="minorHAnsi" w:eastAsia="Calibri" w:hAnsiTheme="minorHAnsi"/>
            <w:b/>
            <w:bCs/>
            <w:color w:val="auto"/>
            <w:sz w:val="40"/>
            <w:szCs w:val="40"/>
            <w:lang w:val="el-GR"/>
          </w:rPr>
          <w:delText xml:space="preserve">. </w:delText>
        </w:r>
      </w:del>
      <w:del w:id="426" w:author="GEORGILAS STYLIANOS" w:date="2021-08-06T19:38:00Z">
        <w:r w:rsidR="000C53E9" w:rsidRPr="006B1830" w:rsidDel="004508FB">
          <w:rPr>
            <w:rFonts w:asciiTheme="minorHAnsi" w:eastAsia="Calibri" w:hAnsiTheme="minorHAnsi"/>
            <w:b/>
            <w:bCs/>
            <w:color w:val="auto"/>
            <w:sz w:val="40"/>
            <w:szCs w:val="40"/>
            <w:lang w:val="el-GR"/>
          </w:rPr>
          <w:delText xml:space="preserve"> </w:delText>
        </w:r>
      </w:del>
      <w:del w:id="427" w:author="GEORGILAS STYLIANOS" w:date="2021-08-06T20:26:00Z">
        <w:r w:rsidR="00D80B06" w:rsidRPr="00520D68" w:rsidDel="000B4FCD">
          <w:rPr>
            <w:rFonts w:asciiTheme="minorHAnsi" w:eastAsia="Calibri" w:hAnsiTheme="minorHAnsi"/>
            <w:b/>
            <w:bCs/>
            <w:color w:val="auto"/>
            <w:sz w:val="40"/>
            <w:szCs w:val="40"/>
            <w:lang w:val="el-GR"/>
          </w:rPr>
          <w:delText>Βιβλιογραφία</w:delText>
        </w:r>
        <w:bookmarkEnd w:id="416"/>
        <w:bookmarkEnd w:id="417"/>
        <w:bookmarkEnd w:id="418"/>
        <w:bookmarkEnd w:id="419"/>
        <w:bookmarkEnd w:id="420"/>
        <w:bookmarkEnd w:id="421"/>
        <w:bookmarkEnd w:id="422"/>
      </w:del>
    </w:p>
    <w:p w14:paraId="111AEE58" w14:textId="5C92341D" w:rsidR="009C7FDF" w:rsidRPr="00895CA0" w:rsidRDefault="000B4FCD">
      <w:pPr>
        <w:pStyle w:val="Heading1"/>
        <w:rPr>
          <w:ins w:id="428" w:author="GEORGILAS STYLIANOS" w:date="2021-08-06T20:27:00Z"/>
          <w:rFonts w:asciiTheme="minorHAnsi" w:eastAsia="Calibri" w:hAnsiTheme="minorHAnsi"/>
          <w:b/>
          <w:bCs/>
          <w:color w:val="auto"/>
          <w:sz w:val="40"/>
          <w:szCs w:val="40"/>
          <w:lang w:val="el-GR"/>
        </w:rPr>
      </w:pPr>
      <w:ins w:id="429" w:author="GEORGILAS STYLIANOS" w:date="2021-08-06T20:26:00Z">
        <w:r w:rsidRPr="000B4FCD">
          <w:rPr>
            <w:rFonts w:asciiTheme="minorHAnsi" w:eastAsia="Calibri" w:hAnsiTheme="minorHAnsi"/>
            <w:b/>
            <w:bCs/>
            <w:color w:val="auto"/>
            <w:sz w:val="40"/>
            <w:szCs w:val="40"/>
            <w:lang w:val="el-GR"/>
          </w:rPr>
          <w:t>Ενότητα 2. Σχετική</w:t>
        </w:r>
        <w:r w:rsidRPr="00895CA0">
          <w:rPr>
            <w:rFonts w:asciiTheme="minorHAnsi" w:eastAsia="Calibri" w:hAnsiTheme="minorHAnsi"/>
            <w:b/>
            <w:bCs/>
            <w:color w:val="auto"/>
            <w:sz w:val="40"/>
            <w:szCs w:val="40"/>
            <w:lang w:val="el-GR"/>
          </w:rPr>
          <w:t xml:space="preserve"> Βιβλιογραφία</w:t>
        </w:r>
      </w:ins>
    </w:p>
    <w:p w14:paraId="6FE6122D" w14:textId="73F522A5" w:rsidR="000B4FCD" w:rsidRDefault="000B4FCD" w:rsidP="000B4FCD">
      <w:pPr>
        <w:rPr>
          <w:ins w:id="430" w:author="GEORGILAS STYLIANOS" w:date="2021-08-06T20:32:00Z"/>
          <w:lang w:val="el-GR"/>
        </w:rPr>
      </w:pPr>
    </w:p>
    <w:p w14:paraId="1E3F10ED" w14:textId="66B2FB04" w:rsidR="00895CA0" w:rsidRPr="00895CA0" w:rsidRDefault="00895CA0" w:rsidP="000B4FCD">
      <w:pPr>
        <w:rPr>
          <w:sz w:val="24"/>
          <w:szCs w:val="24"/>
          <w:lang w:val="el-GR"/>
          <w:rPrChange w:id="431" w:author="GEORGILAS STYLIANOS" w:date="2021-08-06T20:34:00Z">
            <w:rPr>
              <w:rFonts w:eastAsia="Calibri"/>
              <w:lang w:val="el-GR"/>
            </w:rPr>
          </w:rPrChange>
        </w:rPr>
      </w:pPr>
      <w:ins w:id="432" w:author="GEORGILAS STYLIANOS" w:date="2021-08-06T20:33:00Z">
        <w:r w:rsidRPr="00895CA0">
          <w:rPr>
            <w:sz w:val="24"/>
            <w:szCs w:val="24"/>
            <w:lang w:val="el-GR"/>
            <w:rPrChange w:id="433" w:author="GEORGILAS STYLIANOS" w:date="2021-08-06T20:34:00Z">
              <w:rPr>
                <w:lang w:val="el-GR"/>
              </w:rPr>
            </w:rPrChange>
          </w:rPr>
          <w:t>Σε αυτή την</w:t>
        </w:r>
      </w:ins>
      <w:ins w:id="434" w:author="GEORGILAS STYLIANOS" w:date="2021-08-06T20:34:00Z">
        <w:r>
          <w:rPr>
            <w:sz w:val="24"/>
            <w:szCs w:val="24"/>
            <w:lang w:val="el-GR"/>
          </w:rPr>
          <w:t xml:space="preserve"> ενότητα θα παρουσιαστούν οι δημοσιεύσεις οι οποίες </w:t>
        </w:r>
      </w:ins>
      <w:ins w:id="435" w:author="GEORGILAS STYLIANOS" w:date="2021-08-06T20:35:00Z">
        <w:r>
          <w:rPr>
            <w:sz w:val="24"/>
            <w:szCs w:val="24"/>
            <w:lang w:val="el-GR"/>
          </w:rPr>
          <w:t>μ</w:t>
        </w:r>
      </w:ins>
      <w:ins w:id="436" w:author="GEORGILAS STYLIANOS" w:date="2021-08-06T20:36:00Z">
        <w:r>
          <w:rPr>
            <w:sz w:val="24"/>
            <w:szCs w:val="24"/>
            <w:lang w:val="el-GR"/>
          </w:rPr>
          <w:t xml:space="preserve">ελετήθηκαν πριν την δημιουργία της πτυχιακής εργασίας. Θα αναφερθούν οι στόχοι των δημοσιεύσεων καθώς και τα </w:t>
        </w:r>
      </w:ins>
      <w:ins w:id="437" w:author="GEORGILAS STYLIANOS" w:date="2021-08-06T20:37:00Z">
        <w:r>
          <w:rPr>
            <w:sz w:val="24"/>
            <w:szCs w:val="24"/>
            <w:lang w:val="el-GR"/>
          </w:rPr>
          <w:t xml:space="preserve">σημεία αυτών τα οποία εμείς επιλέξαμε να χρησιμοποιήσουμε ως </w:t>
        </w:r>
        <w:r w:rsidR="00B31DDA">
          <w:rPr>
            <w:sz w:val="24"/>
            <w:szCs w:val="24"/>
            <w:lang w:val="el-GR"/>
          </w:rPr>
          <w:t xml:space="preserve">θεωρητικές </w:t>
        </w:r>
        <w:r>
          <w:rPr>
            <w:sz w:val="24"/>
            <w:szCs w:val="24"/>
            <w:lang w:val="el-GR"/>
          </w:rPr>
          <w:t>βάσεις της δικιάς μας εργασίας.</w:t>
        </w:r>
      </w:ins>
    </w:p>
    <w:p w14:paraId="22A581B7" w14:textId="4129E4C6" w:rsidR="009C7FDF" w:rsidRPr="002309C0" w:rsidRDefault="006B1830" w:rsidP="00B95E09">
      <w:pPr>
        <w:spacing w:before="240"/>
        <w:rPr>
          <w:sz w:val="24"/>
          <w:szCs w:val="24"/>
          <w:lang w:val="el-GR"/>
        </w:rPr>
      </w:pPr>
      <w:commentRangeStart w:id="438"/>
      <w:commentRangeStart w:id="439"/>
      <w:r w:rsidRPr="002309C0">
        <w:rPr>
          <w:sz w:val="24"/>
          <w:szCs w:val="24"/>
          <w:lang w:val="el-GR"/>
        </w:rPr>
        <w:t xml:space="preserve">Οι </w:t>
      </w:r>
      <w:commentRangeEnd w:id="438"/>
      <w:r w:rsidR="00797334">
        <w:rPr>
          <w:rStyle w:val="CommentReference"/>
        </w:rPr>
        <w:commentReference w:id="438"/>
      </w:r>
      <w:commentRangeEnd w:id="439"/>
      <w:r w:rsidR="00B31DDA">
        <w:rPr>
          <w:rStyle w:val="CommentReference"/>
        </w:rPr>
        <w:commentReference w:id="439"/>
      </w:r>
      <w:r w:rsidRPr="002309C0">
        <w:rPr>
          <w:sz w:val="24"/>
          <w:szCs w:val="24"/>
          <w:lang w:val="el-GR"/>
        </w:rPr>
        <w:t xml:space="preserve">συγγραφείς του </w:t>
      </w:r>
      <w:commentRangeStart w:id="440"/>
      <w:commentRangeStart w:id="441"/>
      <w:del w:id="442" w:author="GEORGILAS STYLIANOS" w:date="2021-08-06T20:31:00Z">
        <w:r w:rsidRPr="002309C0" w:rsidDel="00895CA0">
          <w:rPr>
            <w:sz w:val="24"/>
            <w:szCs w:val="24"/>
            <w:lang w:val="el-GR"/>
          </w:rPr>
          <w:delText>[</w:delText>
        </w:r>
        <w:r w:rsidRPr="002309C0" w:rsidDel="00895CA0">
          <w:rPr>
            <w:rStyle w:val="FootnoteReference"/>
            <w:sz w:val="24"/>
            <w:szCs w:val="24"/>
            <w:lang w:val="el-GR"/>
          </w:rPr>
          <w:footnoteReference w:id="2"/>
        </w:r>
        <w:r w:rsidRPr="002309C0" w:rsidDel="00895CA0">
          <w:rPr>
            <w:sz w:val="24"/>
            <w:szCs w:val="24"/>
            <w:lang w:val="el-GR"/>
          </w:rPr>
          <w:delText>]</w:delText>
        </w:r>
        <w:commentRangeEnd w:id="440"/>
        <w:r w:rsidR="00797334" w:rsidDel="00895CA0">
          <w:rPr>
            <w:rStyle w:val="CommentReference"/>
          </w:rPr>
          <w:commentReference w:id="440"/>
        </w:r>
      </w:del>
      <w:commentRangeEnd w:id="441"/>
      <w:r w:rsidR="00B31DDA">
        <w:rPr>
          <w:rStyle w:val="CommentReference"/>
        </w:rPr>
        <w:commentReference w:id="441"/>
      </w:r>
      <w:del w:id="445" w:author="GEORGILAS STYLIANOS" w:date="2021-08-06T20:31:00Z">
        <w:r w:rsidRPr="002309C0" w:rsidDel="00895CA0">
          <w:rPr>
            <w:sz w:val="24"/>
            <w:szCs w:val="24"/>
            <w:lang w:val="el-GR"/>
          </w:rPr>
          <w:delText xml:space="preserve"> </w:delText>
        </w:r>
      </w:del>
      <w:r w:rsidR="009147AD" w:rsidRPr="002309C0">
        <w:rPr>
          <w:sz w:val="24"/>
          <w:szCs w:val="24"/>
          <w:lang w:val="el-GR"/>
        </w:rPr>
        <w:t>αναφέρ</w:t>
      </w:r>
      <w:r w:rsidRPr="002309C0">
        <w:rPr>
          <w:sz w:val="24"/>
          <w:szCs w:val="24"/>
          <w:lang w:val="el-GR"/>
        </w:rPr>
        <w:t>ουν</w:t>
      </w:r>
      <w:r w:rsidR="009147AD" w:rsidRPr="002309C0">
        <w:rPr>
          <w:sz w:val="24"/>
          <w:szCs w:val="24"/>
          <w:lang w:val="el-GR"/>
        </w:rPr>
        <w:t xml:space="preserve"> </w:t>
      </w:r>
      <w:r w:rsidRPr="002309C0">
        <w:rPr>
          <w:sz w:val="24"/>
          <w:szCs w:val="24"/>
          <w:lang w:val="el-GR"/>
        </w:rPr>
        <w:t>τ</w:t>
      </w:r>
      <w:r w:rsidR="009147AD" w:rsidRPr="002309C0">
        <w:rPr>
          <w:sz w:val="24"/>
          <w:szCs w:val="24"/>
          <w:lang w:val="el-GR"/>
        </w:rPr>
        <w:t>η</w:t>
      </w:r>
      <w:r w:rsidRPr="002309C0">
        <w:rPr>
          <w:sz w:val="24"/>
          <w:szCs w:val="24"/>
          <w:lang w:val="el-GR"/>
        </w:rPr>
        <w:t>ν</w:t>
      </w:r>
      <w:r w:rsidR="009147AD" w:rsidRPr="002309C0">
        <w:rPr>
          <w:sz w:val="24"/>
          <w:szCs w:val="24"/>
          <w:lang w:val="el-GR"/>
        </w:rPr>
        <w:t xml:space="preserve"> </w:t>
      </w:r>
      <w:ins w:id="446" w:author="GEORGILAS STYLIANOS" w:date="2021-08-06T20:40:00Z">
        <w:r w:rsidR="00B31DDA">
          <w:rPr>
            <w:sz w:val="24"/>
            <w:szCs w:val="24"/>
            <w:lang w:val="el-GR"/>
          </w:rPr>
          <w:t>συνένωση των λογαριασμών ενός χρήστη για τ</w:t>
        </w:r>
      </w:ins>
      <w:ins w:id="447" w:author="GEORGILAS STYLIANOS" w:date="2021-08-06T20:41:00Z">
        <w:r w:rsidR="00B31DDA">
          <w:rPr>
            <w:sz w:val="24"/>
            <w:szCs w:val="24"/>
            <w:lang w:val="el-GR"/>
          </w:rPr>
          <w:t xml:space="preserve">ην δημιουργία </w:t>
        </w:r>
      </w:ins>
      <w:del w:id="448" w:author="GEORGILAS STYLIANOS" w:date="2021-08-06T20:41:00Z">
        <w:r w:rsidR="009147AD" w:rsidRPr="002309C0" w:rsidDel="00B31DDA">
          <w:rPr>
            <w:sz w:val="24"/>
            <w:szCs w:val="24"/>
            <w:lang w:val="el-GR"/>
          </w:rPr>
          <w:delText xml:space="preserve">ανάγκη </w:delText>
        </w:r>
        <w:commentRangeStart w:id="449"/>
        <w:r w:rsidR="009147AD" w:rsidRPr="002309C0" w:rsidDel="00B31DDA">
          <w:rPr>
            <w:sz w:val="24"/>
            <w:szCs w:val="24"/>
            <w:lang w:val="el-GR"/>
          </w:rPr>
          <w:delText xml:space="preserve">δημιουργίας </w:delText>
        </w:r>
      </w:del>
      <w:r w:rsidR="009147AD" w:rsidRPr="002309C0">
        <w:rPr>
          <w:sz w:val="24"/>
          <w:szCs w:val="24"/>
          <w:lang w:val="el-GR"/>
        </w:rPr>
        <w:t>ψηφιακ</w:t>
      </w:r>
      <w:ins w:id="450" w:author="GEORGILAS STYLIANOS" w:date="2021-08-06T20:41:00Z">
        <w:r w:rsidR="00B31DDA">
          <w:rPr>
            <w:sz w:val="24"/>
            <w:szCs w:val="24"/>
            <w:lang w:val="el-GR"/>
          </w:rPr>
          <w:t>ού</w:t>
        </w:r>
      </w:ins>
      <w:del w:id="451" w:author="GEORGILAS STYLIANOS" w:date="2021-08-06T20:41:00Z">
        <w:r w:rsidR="009147AD" w:rsidRPr="002309C0" w:rsidDel="00B31DDA">
          <w:rPr>
            <w:sz w:val="24"/>
            <w:szCs w:val="24"/>
            <w:lang w:val="el-GR"/>
          </w:rPr>
          <w:delText>ών</w:delText>
        </w:r>
      </w:del>
      <w:r w:rsidR="009147AD" w:rsidRPr="002309C0">
        <w:rPr>
          <w:sz w:val="24"/>
          <w:szCs w:val="24"/>
          <w:lang w:val="el-GR"/>
        </w:rPr>
        <w:t xml:space="preserve"> αποτυπ</w:t>
      </w:r>
      <w:ins w:id="452" w:author="GEORGILAS STYLIANOS" w:date="2021-08-06T20:41:00Z">
        <w:r w:rsidR="00B31DDA">
          <w:rPr>
            <w:sz w:val="24"/>
            <w:szCs w:val="24"/>
            <w:lang w:val="el-GR"/>
          </w:rPr>
          <w:t>ώ</w:t>
        </w:r>
      </w:ins>
      <w:del w:id="453" w:author="GEORGILAS STYLIANOS" w:date="2021-08-06T20:41:00Z">
        <w:r w:rsidR="009147AD" w:rsidRPr="002309C0" w:rsidDel="00B31DDA">
          <w:rPr>
            <w:sz w:val="24"/>
            <w:szCs w:val="24"/>
            <w:lang w:val="el-GR"/>
          </w:rPr>
          <w:delText>ω</w:delText>
        </w:r>
      </w:del>
      <w:r w:rsidR="009147AD" w:rsidRPr="002309C0">
        <w:rPr>
          <w:sz w:val="24"/>
          <w:szCs w:val="24"/>
          <w:lang w:val="el-GR"/>
        </w:rPr>
        <w:t>μ</w:t>
      </w:r>
      <w:ins w:id="454" w:author="GEORGILAS STYLIANOS" w:date="2021-08-06T20:41:00Z">
        <w:r w:rsidR="00B31DDA">
          <w:rPr>
            <w:sz w:val="24"/>
            <w:szCs w:val="24"/>
            <w:lang w:val="el-GR"/>
          </w:rPr>
          <w:t>α</w:t>
        </w:r>
      </w:ins>
      <w:del w:id="455" w:author="GEORGILAS STYLIANOS" w:date="2021-08-06T20:41:00Z">
        <w:r w:rsidR="009147AD" w:rsidRPr="002309C0" w:rsidDel="00B31DDA">
          <w:rPr>
            <w:sz w:val="24"/>
            <w:szCs w:val="24"/>
            <w:lang w:val="el-GR"/>
          </w:rPr>
          <w:delText>ά</w:delText>
        </w:r>
      </w:del>
      <w:r w:rsidR="009147AD" w:rsidRPr="002309C0">
        <w:rPr>
          <w:sz w:val="24"/>
          <w:szCs w:val="24"/>
          <w:lang w:val="el-GR"/>
        </w:rPr>
        <w:t>τ</w:t>
      </w:r>
      <w:ins w:id="456" w:author="GEORGILAS STYLIANOS" w:date="2021-08-06T20:41:00Z">
        <w:r w:rsidR="00B31DDA">
          <w:rPr>
            <w:sz w:val="24"/>
            <w:szCs w:val="24"/>
            <w:lang w:val="el-GR"/>
          </w:rPr>
          <w:t>ός</w:t>
        </w:r>
      </w:ins>
      <w:del w:id="457" w:author="GEORGILAS STYLIANOS" w:date="2021-08-06T20:41:00Z">
        <w:r w:rsidR="009147AD" w:rsidRPr="002309C0" w:rsidDel="00B31DDA">
          <w:rPr>
            <w:sz w:val="24"/>
            <w:szCs w:val="24"/>
            <w:lang w:val="el-GR"/>
          </w:rPr>
          <w:delText>ων</w:delText>
        </w:r>
      </w:del>
      <w:r w:rsidR="009147AD" w:rsidRPr="002309C0">
        <w:rPr>
          <w:sz w:val="24"/>
          <w:szCs w:val="24"/>
          <w:lang w:val="el-GR"/>
        </w:rPr>
        <w:t xml:space="preserve"> </w:t>
      </w:r>
      <w:commentRangeEnd w:id="449"/>
      <w:r w:rsidR="00797334">
        <w:rPr>
          <w:rStyle w:val="CommentReference"/>
        </w:rPr>
        <w:commentReference w:id="449"/>
      </w:r>
      <w:r w:rsidR="009147AD" w:rsidRPr="002309C0">
        <w:rPr>
          <w:sz w:val="24"/>
          <w:szCs w:val="24"/>
          <w:lang w:val="el-GR"/>
        </w:rPr>
        <w:t>τ</w:t>
      </w:r>
      <w:ins w:id="458" w:author="GEORGILAS STYLIANOS" w:date="2021-08-06T20:41:00Z">
        <w:r w:rsidR="00B31DDA">
          <w:rPr>
            <w:sz w:val="24"/>
            <w:szCs w:val="24"/>
            <w:lang w:val="el-GR"/>
          </w:rPr>
          <w:t>ου</w:t>
        </w:r>
      </w:ins>
      <w:del w:id="459" w:author="GEORGILAS STYLIANOS" w:date="2021-08-06T20:41:00Z">
        <w:r w:rsidR="009147AD" w:rsidRPr="002309C0" w:rsidDel="00B31DDA">
          <w:rPr>
            <w:sz w:val="24"/>
            <w:szCs w:val="24"/>
            <w:lang w:val="el-GR"/>
          </w:rPr>
          <w:delText>ων</w:delText>
        </w:r>
      </w:del>
      <w:ins w:id="460" w:author="GEORGILAS STYLIANOS" w:date="2021-08-06T20:41:00Z">
        <w:r w:rsidR="00B31DDA">
          <w:rPr>
            <w:sz w:val="24"/>
            <w:szCs w:val="24"/>
            <w:lang w:val="el-GR"/>
          </w:rPr>
          <w:t>.</w:t>
        </w:r>
      </w:ins>
      <w:ins w:id="461" w:author="GEORGILAS STYLIANOS" w:date="2021-08-06T20:42:00Z">
        <w:r w:rsidR="00B31DDA">
          <w:rPr>
            <w:sz w:val="24"/>
            <w:szCs w:val="24"/>
            <w:lang w:val="el-GR"/>
          </w:rPr>
          <w:t xml:space="preserve"> </w:t>
        </w:r>
      </w:ins>
      <w:del w:id="462" w:author="GEORGILAS STYLIANOS" w:date="2021-08-06T20:41:00Z">
        <w:r w:rsidR="009147AD" w:rsidRPr="002309C0" w:rsidDel="00B31DDA">
          <w:rPr>
            <w:sz w:val="24"/>
            <w:szCs w:val="24"/>
            <w:lang w:val="el-GR"/>
          </w:rPr>
          <w:delText xml:space="preserve"> χρηστών μέσω των λογαριασμών τους στα διάφορα </w:delText>
        </w:r>
        <w:r w:rsidR="00375B08" w:rsidRPr="002309C0" w:rsidDel="00B31DDA">
          <w:rPr>
            <w:sz w:val="24"/>
            <w:szCs w:val="24"/>
            <w:lang w:val="el-GR"/>
          </w:rPr>
          <w:delText>Κ</w:delText>
        </w:r>
        <w:r w:rsidR="005B7B70" w:rsidDel="00B31DDA">
          <w:rPr>
            <w:sz w:val="24"/>
            <w:szCs w:val="24"/>
            <w:lang w:val="el-GR"/>
          </w:rPr>
          <w:delText>.</w:delText>
        </w:r>
        <w:r w:rsidR="00375B08" w:rsidRPr="002309C0" w:rsidDel="00B31DDA">
          <w:rPr>
            <w:sz w:val="24"/>
            <w:szCs w:val="24"/>
            <w:lang w:val="el-GR"/>
          </w:rPr>
          <w:delText>Δ</w:delText>
        </w:r>
        <w:r w:rsidR="009147AD" w:rsidRPr="002309C0" w:rsidDel="00B31DDA">
          <w:rPr>
            <w:sz w:val="24"/>
            <w:szCs w:val="24"/>
            <w:lang w:val="el-GR"/>
          </w:rPr>
          <w:delText>.</w:delText>
        </w:r>
      </w:del>
      <w:proofErr w:type="spellStart"/>
      <w:ins w:id="463" w:author="GEORGILAS STYLIANOS" w:date="2021-08-07T14:19:00Z">
        <w:r w:rsidR="0092709A">
          <w:rPr>
            <w:sz w:val="24"/>
            <w:szCs w:val="24"/>
            <w:lang w:val="el-GR"/>
          </w:rPr>
          <w:t>ΚΔ</w:t>
        </w:r>
      </w:ins>
      <w:del w:id="464" w:author="GEORGILAS STYLIANOS" w:date="2021-08-06T20:41:00Z">
        <w:r w:rsidR="009147AD" w:rsidRPr="002309C0" w:rsidDel="00B31DDA">
          <w:rPr>
            <w:sz w:val="24"/>
            <w:szCs w:val="24"/>
            <w:lang w:val="el-GR"/>
          </w:rPr>
          <w:delText xml:space="preserve"> </w:delText>
        </w:r>
      </w:del>
      <w:r w:rsidR="009147AD" w:rsidRPr="002309C0">
        <w:rPr>
          <w:sz w:val="24"/>
          <w:szCs w:val="24"/>
          <w:lang w:val="el-GR"/>
        </w:rPr>
        <w:t>Τα</w:t>
      </w:r>
      <w:proofErr w:type="spellEnd"/>
      <w:r w:rsidR="009147AD" w:rsidRPr="002309C0">
        <w:rPr>
          <w:sz w:val="24"/>
          <w:szCs w:val="24"/>
          <w:lang w:val="el-GR"/>
        </w:rPr>
        <w:t xml:space="preserve"> ψηφιακά αποτυπώματα βοηθούν στην εξατομίκευση ενός χρήστη, στη διαχείριση των προφίλ του, καθώς και για την ευκολότερη ανίχνευση κακόβουλης συμπεριφοράς χρηστών.</w:t>
      </w:r>
      <w:r w:rsidR="00375B08" w:rsidRPr="002309C0">
        <w:rPr>
          <w:sz w:val="24"/>
          <w:szCs w:val="24"/>
          <w:lang w:val="el-GR"/>
        </w:rPr>
        <w:t xml:space="preserve"> </w:t>
      </w:r>
      <w:del w:id="465" w:author="GEORGILAS STYLIANOS" w:date="2021-08-06T20:41:00Z">
        <w:r w:rsidR="00375B08" w:rsidRPr="002309C0" w:rsidDel="00B31DDA">
          <w:rPr>
            <w:sz w:val="24"/>
            <w:szCs w:val="24"/>
            <w:lang w:val="el-GR"/>
          </w:rPr>
          <w:delText xml:space="preserve">Ενδιαφέρον σημείο του </w:delText>
        </w:r>
        <w:r w:rsidR="00375B08" w:rsidRPr="002309C0" w:rsidDel="00B31DDA">
          <w:rPr>
            <w:sz w:val="24"/>
            <w:szCs w:val="24"/>
          </w:rPr>
          <w:delText>paper</w:delText>
        </w:r>
      </w:del>
      <w:ins w:id="466" w:author="Razis" w:date="2021-08-01T12:12:00Z">
        <w:del w:id="467" w:author="GEORGILAS STYLIANOS" w:date="2021-08-06T20:41:00Z">
          <w:r w:rsidR="00797334" w:rsidDel="00B31DDA">
            <w:rPr>
              <w:sz w:val="24"/>
              <w:szCs w:val="24"/>
              <w:lang w:val="el-GR"/>
            </w:rPr>
            <w:delText>της εργασίας</w:delText>
          </w:r>
        </w:del>
      </w:ins>
      <w:del w:id="468" w:author="GEORGILAS STYLIANOS" w:date="2021-08-06T20:41:00Z">
        <w:r w:rsidR="00375B08" w:rsidRPr="002309C0" w:rsidDel="00B31DDA">
          <w:rPr>
            <w:sz w:val="24"/>
            <w:szCs w:val="24"/>
            <w:lang w:val="el-GR"/>
          </w:rPr>
          <w:delText xml:space="preserve"> είναι η αναφορά συνδυασμού των λογαριασμών ενός χρήστη στα </w:delText>
        </w:r>
        <w:r w:rsidR="005B7B70" w:rsidRPr="002309C0" w:rsidDel="00B31DDA">
          <w:rPr>
            <w:sz w:val="24"/>
            <w:szCs w:val="24"/>
            <w:lang w:val="el-GR"/>
          </w:rPr>
          <w:delText>Κ</w:delText>
        </w:r>
        <w:r w:rsidR="005B7B70" w:rsidDel="00B31DDA">
          <w:rPr>
            <w:sz w:val="24"/>
            <w:szCs w:val="24"/>
            <w:lang w:val="el-GR"/>
          </w:rPr>
          <w:delText>.</w:delText>
        </w:r>
        <w:r w:rsidR="005B7B70" w:rsidRPr="002309C0" w:rsidDel="00B31DDA">
          <w:rPr>
            <w:sz w:val="24"/>
            <w:szCs w:val="24"/>
            <w:lang w:val="el-GR"/>
          </w:rPr>
          <w:delText>Δ.</w:delText>
        </w:r>
      </w:del>
      <w:ins w:id="469" w:author="GEORGILAS STYLIANOS" w:date="2021-08-07T14:19:00Z">
        <w:r w:rsidR="0092709A">
          <w:rPr>
            <w:sz w:val="24"/>
            <w:szCs w:val="24"/>
            <w:lang w:val="el-GR"/>
          </w:rPr>
          <w:t>ΚΔ</w:t>
        </w:r>
      </w:ins>
      <w:del w:id="470" w:author="GEORGILAS STYLIANOS" w:date="2021-08-06T20:41:00Z">
        <w:r w:rsidR="005B7B70" w:rsidRPr="002309C0" w:rsidDel="00B31DDA">
          <w:rPr>
            <w:sz w:val="24"/>
            <w:szCs w:val="24"/>
            <w:lang w:val="el-GR"/>
          </w:rPr>
          <w:delText xml:space="preserve"> </w:delText>
        </w:r>
        <w:commentRangeStart w:id="471"/>
        <w:commentRangeStart w:id="472"/>
        <w:r w:rsidR="00375B08" w:rsidRPr="002309C0" w:rsidDel="00B31DDA">
          <w:rPr>
            <w:sz w:val="24"/>
            <w:szCs w:val="24"/>
            <w:lang w:val="el-GR"/>
          </w:rPr>
          <w:delText>για κάποιο σκοπό</w:delText>
        </w:r>
        <w:commentRangeEnd w:id="471"/>
        <w:r w:rsidR="00797334" w:rsidDel="00B31DDA">
          <w:rPr>
            <w:rStyle w:val="CommentReference"/>
          </w:rPr>
          <w:commentReference w:id="471"/>
        </w:r>
      </w:del>
      <w:commentRangeEnd w:id="472"/>
      <w:r w:rsidR="00B31DDA">
        <w:rPr>
          <w:rStyle w:val="CommentReference"/>
        </w:rPr>
        <w:commentReference w:id="472"/>
      </w:r>
      <w:del w:id="473" w:author="GEORGILAS STYLIANOS" w:date="2021-08-06T20:41:00Z">
        <w:r w:rsidR="00375B08" w:rsidRPr="002309C0" w:rsidDel="00B31DDA">
          <w:rPr>
            <w:sz w:val="24"/>
            <w:szCs w:val="24"/>
            <w:lang w:val="el-GR"/>
          </w:rPr>
          <w:delText>.</w:delText>
        </w:r>
      </w:del>
    </w:p>
    <w:p w14:paraId="7307A2A2" w14:textId="7EF410D1" w:rsidR="00386149" w:rsidRPr="002309C0" w:rsidRDefault="006B1830" w:rsidP="001A04CD">
      <w:pPr>
        <w:spacing w:before="240"/>
        <w:rPr>
          <w:rFonts w:eastAsia="Times New Roman"/>
          <w:sz w:val="24"/>
          <w:szCs w:val="24"/>
          <w:lang w:val="el-GR"/>
        </w:rPr>
      </w:pPr>
      <w:r w:rsidRPr="002309C0">
        <w:rPr>
          <w:rFonts w:eastAsia="Times New Roman"/>
          <w:sz w:val="24"/>
          <w:szCs w:val="24"/>
          <w:lang w:val="el-GR"/>
        </w:rPr>
        <w:t xml:space="preserve">Η </w:t>
      </w:r>
      <w:del w:id="474" w:author="Razis" w:date="2021-08-01T12:13:00Z">
        <w:r w:rsidRPr="002309C0" w:rsidDel="00797334">
          <w:rPr>
            <w:rFonts w:eastAsia="Times New Roman"/>
            <w:sz w:val="24"/>
            <w:szCs w:val="24"/>
            <w:lang w:val="el-GR"/>
          </w:rPr>
          <w:delText xml:space="preserve">δημοσίευση </w:delText>
        </w:r>
      </w:del>
      <w:ins w:id="475" w:author="Razis" w:date="2021-08-01T12:13:00Z">
        <w:r w:rsidR="00797334">
          <w:rPr>
            <w:rFonts w:eastAsia="Times New Roman"/>
            <w:sz w:val="24"/>
            <w:szCs w:val="24"/>
            <w:lang w:val="el-GR"/>
          </w:rPr>
          <w:t>εργασία</w:t>
        </w:r>
        <w:r w:rsidR="00797334" w:rsidRPr="002309C0">
          <w:rPr>
            <w:rFonts w:eastAsia="Times New Roman"/>
            <w:sz w:val="24"/>
            <w:szCs w:val="24"/>
            <w:lang w:val="el-GR"/>
          </w:rPr>
          <w:t xml:space="preserve"> </w:t>
        </w:r>
      </w:ins>
      <w:del w:id="476" w:author="GEORGILAS STYLIANOS" w:date="2021-08-06T20:32:00Z">
        <w:r w:rsidRPr="002309C0" w:rsidDel="00895CA0">
          <w:rPr>
            <w:rFonts w:eastAsia="Times New Roman"/>
            <w:sz w:val="24"/>
            <w:szCs w:val="24"/>
            <w:lang w:val="el-GR"/>
          </w:rPr>
          <w:delText>[</w:delText>
        </w:r>
        <w:commentRangeStart w:id="477"/>
        <w:commentRangeStart w:id="478"/>
        <w:r w:rsidRPr="002309C0" w:rsidDel="00895CA0">
          <w:rPr>
            <w:rStyle w:val="FootnoteReference"/>
            <w:rFonts w:eastAsia="Times New Roman"/>
            <w:sz w:val="24"/>
            <w:szCs w:val="24"/>
            <w:lang w:val="el-GR"/>
          </w:rPr>
          <w:footnoteReference w:id="3"/>
        </w:r>
        <w:commentRangeEnd w:id="477"/>
        <w:r w:rsidR="00797334" w:rsidDel="00895CA0">
          <w:rPr>
            <w:rStyle w:val="CommentReference"/>
          </w:rPr>
          <w:commentReference w:id="477"/>
        </w:r>
      </w:del>
      <w:commentRangeEnd w:id="478"/>
      <w:r w:rsidR="00B31DDA">
        <w:rPr>
          <w:rStyle w:val="CommentReference"/>
        </w:rPr>
        <w:commentReference w:id="478"/>
      </w:r>
      <w:del w:id="481" w:author="GEORGILAS STYLIANOS" w:date="2021-08-06T20:32:00Z">
        <w:r w:rsidRPr="002309C0" w:rsidDel="00895CA0">
          <w:rPr>
            <w:rFonts w:eastAsia="Times New Roman"/>
            <w:sz w:val="24"/>
            <w:szCs w:val="24"/>
            <w:lang w:val="el-GR"/>
          </w:rPr>
          <w:delText>]</w:delText>
        </w:r>
      </w:del>
      <w:r w:rsidR="009C7FDF" w:rsidRPr="002309C0">
        <w:rPr>
          <w:rFonts w:eastAsia="Times New Roman"/>
          <w:sz w:val="24"/>
          <w:szCs w:val="24"/>
          <w:lang w:val="el-GR"/>
        </w:rPr>
        <w:t xml:space="preserve"> πραγματεύεται την ενσωμάτωση δεδομένων </w:t>
      </w:r>
      <w:del w:id="482" w:author="GEORGILAS STYLIANOS" w:date="2021-08-07T14:19:00Z">
        <w:r w:rsidR="009C7FDF" w:rsidRPr="002309C0" w:rsidDel="0092709A">
          <w:rPr>
            <w:rFonts w:eastAsia="Times New Roman"/>
            <w:sz w:val="24"/>
            <w:szCs w:val="24"/>
            <w:lang w:val="el-GR"/>
          </w:rPr>
          <w:delText>Κ</w:delText>
        </w:r>
        <w:r w:rsidRPr="002309C0" w:rsidDel="0092709A">
          <w:rPr>
            <w:rFonts w:eastAsia="Times New Roman"/>
            <w:sz w:val="24"/>
            <w:szCs w:val="24"/>
            <w:lang w:val="el-GR"/>
          </w:rPr>
          <w:delText>.</w:delText>
        </w:r>
        <w:r w:rsidR="009C7FDF" w:rsidRPr="002309C0" w:rsidDel="0092709A">
          <w:rPr>
            <w:rFonts w:eastAsia="Times New Roman"/>
            <w:sz w:val="24"/>
            <w:szCs w:val="24"/>
            <w:lang w:val="el-GR"/>
          </w:rPr>
          <w:delText>Δ</w:delText>
        </w:r>
        <w:r w:rsidRPr="002309C0" w:rsidDel="0092709A">
          <w:rPr>
            <w:rFonts w:eastAsia="Times New Roman"/>
            <w:sz w:val="24"/>
            <w:szCs w:val="24"/>
            <w:lang w:val="el-GR"/>
          </w:rPr>
          <w:delText>.</w:delText>
        </w:r>
      </w:del>
      <w:ins w:id="483" w:author="GEORGILAS STYLIANOS" w:date="2021-08-07T14:19:00Z">
        <w:r w:rsidR="0092709A">
          <w:rPr>
            <w:rFonts w:eastAsia="Times New Roman"/>
            <w:sz w:val="24"/>
            <w:szCs w:val="24"/>
            <w:lang w:val="el-GR"/>
          </w:rPr>
          <w:t>ΚΔ</w:t>
        </w:r>
      </w:ins>
      <w:r w:rsidR="009C7FDF" w:rsidRPr="002309C0">
        <w:rPr>
          <w:rFonts w:eastAsia="Times New Roman"/>
          <w:sz w:val="24"/>
          <w:szCs w:val="24"/>
          <w:lang w:val="el-GR"/>
        </w:rPr>
        <w:t xml:space="preserve"> </w:t>
      </w:r>
      <w:ins w:id="484" w:author="GEORGILAS STYLIANOS" w:date="2021-08-06T20:43:00Z">
        <w:r w:rsidR="00B31DDA">
          <w:rPr>
            <w:rFonts w:eastAsia="Times New Roman"/>
            <w:sz w:val="24"/>
            <w:szCs w:val="24"/>
            <w:lang w:val="el-GR"/>
          </w:rPr>
          <w:t xml:space="preserve">και την δημιουργία νέων κοινωνικών </w:t>
        </w:r>
      </w:ins>
      <w:ins w:id="485" w:author="GEORGILAS STYLIANOS" w:date="2021-08-06T20:44:00Z">
        <w:r w:rsidR="00B31DDA">
          <w:rPr>
            <w:rFonts w:eastAsia="Times New Roman"/>
            <w:sz w:val="24"/>
            <w:szCs w:val="24"/>
            <w:lang w:val="el-GR"/>
          </w:rPr>
          <w:t>οντοτήτων.</w:t>
        </w:r>
      </w:ins>
      <w:ins w:id="486" w:author="GEORGILAS STYLIANOS" w:date="2021-08-06T20:45:00Z">
        <w:r w:rsidR="00B31DDA">
          <w:rPr>
            <w:rFonts w:eastAsia="Times New Roman"/>
            <w:sz w:val="24"/>
            <w:szCs w:val="24"/>
            <w:lang w:val="el-GR"/>
          </w:rPr>
          <w:t xml:space="preserve"> Παρόλο που ο σκοπός τους είναι </w:t>
        </w:r>
      </w:ins>
      <w:del w:id="487" w:author="GEORGILAS STYLIANOS" w:date="2021-08-06T20:45:00Z">
        <w:r w:rsidR="009C7FDF" w:rsidRPr="002309C0" w:rsidDel="00B31DDA">
          <w:rPr>
            <w:rFonts w:eastAsia="Times New Roman"/>
            <w:sz w:val="24"/>
            <w:szCs w:val="24"/>
            <w:lang w:val="el-GR"/>
          </w:rPr>
          <w:delText>στη διαδικασία</w:delText>
        </w:r>
      </w:del>
      <w:ins w:id="488" w:author="GEORGILAS STYLIANOS" w:date="2021-08-06T20:45:00Z">
        <w:r w:rsidR="00B31DDA">
          <w:rPr>
            <w:rFonts w:eastAsia="Times New Roman"/>
            <w:sz w:val="24"/>
            <w:szCs w:val="24"/>
            <w:lang w:val="el-GR"/>
          </w:rPr>
          <w:t>η</w:t>
        </w:r>
      </w:ins>
      <w:r w:rsidR="009C7FDF" w:rsidRPr="002309C0">
        <w:rPr>
          <w:rFonts w:eastAsia="Times New Roman"/>
          <w:sz w:val="24"/>
          <w:szCs w:val="24"/>
          <w:lang w:val="el-GR"/>
        </w:rPr>
        <w:t xml:space="preserve"> προώθηση</w:t>
      </w:r>
      <w:del w:id="489" w:author="GEORGILAS STYLIANOS" w:date="2021-08-06T20:45:00Z">
        <w:r w:rsidR="009C7FDF" w:rsidRPr="002309C0" w:rsidDel="00B31DDA">
          <w:rPr>
            <w:rFonts w:eastAsia="Times New Roman"/>
            <w:sz w:val="24"/>
            <w:szCs w:val="24"/>
            <w:lang w:val="el-GR"/>
          </w:rPr>
          <w:delText>ς</w:delText>
        </w:r>
      </w:del>
      <w:r w:rsidR="009C7FDF" w:rsidRPr="002309C0">
        <w:rPr>
          <w:rFonts w:eastAsia="Times New Roman"/>
          <w:sz w:val="24"/>
          <w:szCs w:val="24"/>
          <w:lang w:val="el-GR"/>
        </w:rPr>
        <w:t xml:space="preserve"> εφαρμογών επιχειρήσεων και μάρκετινγκ</w:t>
      </w:r>
      <w:ins w:id="490" w:author="GEORGILAS STYLIANOS" w:date="2021-08-06T20:46:00Z">
        <w:r w:rsidR="00B31DDA">
          <w:rPr>
            <w:rFonts w:eastAsia="Times New Roman"/>
            <w:sz w:val="24"/>
            <w:szCs w:val="24"/>
            <w:lang w:val="el-GR"/>
          </w:rPr>
          <w:t xml:space="preserve">, η δημιουργία κοινωνικών οντοτήτων είναι μια </w:t>
        </w:r>
      </w:ins>
      <w:ins w:id="491" w:author="GEORGILAS STYLIANOS" w:date="2021-08-06T20:47:00Z">
        <w:r w:rsidR="00B31DDA">
          <w:rPr>
            <w:rFonts w:eastAsia="Times New Roman"/>
            <w:sz w:val="24"/>
            <w:szCs w:val="24"/>
            <w:lang w:val="el-GR"/>
          </w:rPr>
          <w:t>έννοια την οποία ασπαστήκαμε και εμείς στην δικιά μας εργασία.</w:t>
        </w:r>
      </w:ins>
      <w:r w:rsidR="009C7FDF" w:rsidRPr="002309C0">
        <w:rPr>
          <w:rFonts w:eastAsia="Times New Roman"/>
          <w:sz w:val="24"/>
          <w:szCs w:val="24"/>
          <w:lang w:val="el-GR"/>
        </w:rPr>
        <w:t xml:space="preserve"> </w:t>
      </w:r>
      <w:del w:id="492" w:author="GEORGILAS STYLIANOS" w:date="2021-08-06T20:45:00Z">
        <w:r w:rsidR="009C7FDF" w:rsidRPr="002309C0" w:rsidDel="00B31DDA">
          <w:rPr>
            <w:rFonts w:eastAsia="Times New Roman"/>
            <w:sz w:val="24"/>
            <w:szCs w:val="24"/>
            <w:lang w:val="el-GR"/>
          </w:rPr>
          <w:delText xml:space="preserve">και προτείνει μια ειδική προσέγγιση ενσωμάτωσης σημασιολογικών δεδομένων, </w:delText>
        </w:r>
      </w:del>
      <w:del w:id="493" w:author="GEORGILAS STYLIANOS" w:date="2021-08-06T20:44:00Z">
        <w:r w:rsidR="009C7FDF" w:rsidRPr="002309C0" w:rsidDel="00B31DDA">
          <w:rPr>
            <w:rFonts w:eastAsia="Times New Roman"/>
            <w:sz w:val="24"/>
            <w:szCs w:val="24"/>
            <w:lang w:val="el-GR"/>
          </w:rPr>
          <w:delText xml:space="preserve">μέσω της οποίας μπορεί να διατηρηθεί μια ενοποιημένη παρουσίαση και πρόσβαση σε δεδομένα </w:delText>
        </w:r>
        <w:r w:rsidR="005B7B70" w:rsidRPr="002309C0" w:rsidDel="00B31DDA">
          <w:rPr>
            <w:sz w:val="24"/>
            <w:szCs w:val="24"/>
            <w:lang w:val="el-GR"/>
          </w:rPr>
          <w:delText>Κ</w:delText>
        </w:r>
        <w:r w:rsidR="005B7B70" w:rsidDel="00B31DDA">
          <w:rPr>
            <w:sz w:val="24"/>
            <w:szCs w:val="24"/>
            <w:lang w:val="el-GR"/>
          </w:rPr>
          <w:delText>.</w:delText>
        </w:r>
        <w:r w:rsidR="005B7B70" w:rsidRPr="002309C0" w:rsidDel="00B31DDA">
          <w:rPr>
            <w:sz w:val="24"/>
            <w:szCs w:val="24"/>
            <w:lang w:val="el-GR"/>
          </w:rPr>
          <w:delText>Δ.</w:delText>
        </w:r>
      </w:del>
      <w:ins w:id="494" w:author="GEORGILAS STYLIANOS" w:date="2021-08-07T14:19:00Z">
        <w:r w:rsidR="0092709A">
          <w:rPr>
            <w:sz w:val="24"/>
            <w:szCs w:val="24"/>
            <w:lang w:val="el-GR"/>
          </w:rPr>
          <w:t>ΚΔ</w:t>
        </w:r>
      </w:ins>
      <w:del w:id="495" w:author="GEORGILAS STYLIANOS" w:date="2021-08-06T20:44:00Z">
        <w:r w:rsidR="009C7FDF" w:rsidRPr="002309C0" w:rsidDel="00B31DDA">
          <w:rPr>
            <w:rFonts w:eastAsia="Times New Roman"/>
            <w:sz w:val="24"/>
            <w:szCs w:val="24"/>
            <w:lang w:val="el-GR"/>
          </w:rPr>
          <w:delText xml:space="preserve"> και να δημιουργηθούν νέες κοινωνικές οντότητες.</w:delText>
        </w:r>
      </w:del>
    </w:p>
    <w:p w14:paraId="4F1B2BC7" w14:textId="65F7E97B" w:rsidR="00F20C04" w:rsidRPr="002309C0" w:rsidRDefault="000C3603" w:rsidP="001A04CD">
      <w:pPr>
        <w:spacing w:before="240"/>
        <w:rPr>
          <w:rFonts w:eastAsia="Times New Roman"/>
          <w:sz w:val="24"/>
          <w:szCs w:val="24"/>
          <w:lang w:val="el-GR"/>
        </w:rPr>
      </w:pPr>
      <w:r w:rsidRPr="002309C0">
        <w:rPr>
          <w:rFonts w:ascii="Calibri" w:eastAsia="Calibri" w:hAnsi="Calibri" w:cs="Calibri"/>
          <w:bCs/>
          <w:sz w:val="24"/>
          <w:szCs w:val="24"/>
          <w:lang w:val="el-GR"/>
        </w:rPr>
        <w:t xml:space="preserve">Ο σκοπός </w:t>
      </w:r>
      <w:del w:id="496" w:author="Razis" w:date="2021-08-01T12:14:00Z">
        <w:r w:rsidRPr="002309C0" w:rsidDel="00797334">
          <w:rPr>
            <w:rFonts w:ascii="Calibri" w:eastAsia="Calibri" w:hAnsi="Calibri" w:cs="Calibri"/>
            <w:bCs/>
            <w:sz w:val="24"/>
            <w:szCs w:val="24"/>
            <w:lang w:val="el-GR"/>
          </w:rPr>
          <w:delText xml:space="preserve">του </w:delText>
        </w:r>
      </w:del>
      <w:ins w:id="497" w:author="Razis" w:date="2021-08-01T12:14:00Z">
        <w:r w:rsidR="00797334">
          <w:rPr>
            <w:rFonts w:ascii="Calibri" w:eastAsia="Calibri" w:hAnsi="Calibri" w:cs="Calibri"/>
            <w:bCs/>
            <w:sz w:val="24"/>
            <w:szCs w:val="24"/>
            <w:lang w:val="el-GR"/>
          </w:rPr>
          <w:t>της</w:t>
        </w:r>
        <w:r w:rsidR="00797334" w:rsidRPr="002309C0">
          <w:rPr>
            <w:rFonts w:ascii="Calibri" w:eastAsia="Calibri" w:hAnsi="Calibri" w:cs="Calibri"/>
            <w:bCs/>
            <w:sz w:val="24"/>
            <w:szCs w:val="24"/>
            <w:lang w:val="el-GR"/>
          </w:rPr>
          <w:t xml:space="preserve"> </w:t>
        </w:r>
      </w:ins>
      <w:del w:id="498" w:author="GEORGILAS STYLIANOS" w:date="2021-08-06T20:32:00Z">
        <w:r w:rsidR="001A04CD" w:rsidRPr="002309C0" w:rsidDel="00895CA0">
          <w:rPr>
            <w:rFonts w:ascii="Calibri" w:eastAsia="Calibri" w:hAnsi="Calibri" w:cs="Calibri"/>
            <w:bCs/>
            <w:sz w:val="24"/>
            <w:szCs w:val="24"/>
            <w:lang w:val="el-GR"/>
          </w:rPr>
          <w:delText>[</w:delText>
        </w:r>
        <w:r w:rsidR="001A04CD" w:rsidRPr="002309C0" w:rsidDel="00895CA0">
          <w:rPr>
            <w:rStyle w:val="FootnoteReference"/>
            <w:rFonts w:ascii="Calibri" w:eastAsia="Calibri" w:hAnsi="Calibri" w:cs="Calibri"/>
            <w:bCs/>
            <w:sz w:val="24"/>
            <w:szCs w:val="24"/>
            <w:lang w:val="el-GR"/>
          </w:rPr>
          <w:footnoteReference w:id="4"/>
        </w:r>
        <w:r w:rsidR="001A04CD" w:rsidRPr="002309C0" w:rsidDel="00895CA0">
          <w:rPr>
            <w:rFonts w:ascii="Calibri" w:eastAsia="Calibri" w:hAnsi="Calibri" w:cs="Calibri"/>
            <w:bCs/>
            <w:sz w:val="24"/>
            <w:szCs w:val="24"/>
            <w:lang w:val="el-GR"/>
          </w:rPr>
          <w:delText>]</w:delText>
        </w:r>
      </w:del>
      <w:del w:id="501" w:author="GEORGILAS STYLIANOS" w:date="2021-08-06T20:47:00Z">
        <w:r w:rsidR="001A04CD" w:rsidRPr="002309C0" w:rsidDel="00B31DDA">
          <w:rPr>
            <w:rFonts w:ascii="Calibri" w:eastAsia="Calibri" w:hAnsi="Calibri" w:cs="Calibri"/>
            <w:bCs/>
            <w:sz w:val="24"/>
            <w:szCs w:val="24"/>
            <w:lang w:val="el-GR"/>
          </w:rPr>
          <w:delText xml:space="preserve"> </w:delText>
        </w:r>
      </w:del>
      <w:ins w:id="502" w:author="GEORGILAS STYLIANOS" w:date="2021-08-06T20:47:00Z">
        <w:r w:rsidR="00B31DDA">
          <w:rPr>
            <w:rFonts w:ascii="Calibri" w:eastAsia="Calibri" w:hAnsi="Calibri" w:cs="Calibri"/>
            <w:bCs/>
            <w:sz w:val="24"/>
            <w:szCs w:val="24"/>
            <w:lang w:val="el-GR"/>
          </w:rPr>
          <w:t xml:space="preserve">είναι </w:t>
        </w:r>
      </w:ins>
      <w:commentRangeStart w:id="503"/>
      <w:commentRangeStart w:id="504"/>
      <w:del w:id="505" w:author="GEORGILAS STYLIANOS" w:date="2021-08-06T20:47:00Z">
        <w:r w:rsidRPr="002309C0" w:rsidDel="00B31DDA">
          <w:rPr>
            <w:rFonts w:ascii="Calibri" w:eastAsia="Calibri" w:hAnsi="Calibri" w:cs="Calibri"/>
            <w:bCs/>
            <w:sz w:val="24"/>
            <w:szCs w:val="24"/>
            <w:lang w:val="el-GR"/>
          </w:rPr>
          <w:delText xml:space="preserve">ήταν </w:delText>
        </w:r>
      </w:del>
      <w:commentRangeEnd w:id="503"/>
      <w:r w:rsidR="00797334">
        <w:rPr>
          <w:rStyle w:val="CommentReference"/>
        </w:rPr>
        <w:commentReference w:id="503"/>
      </w:r>
      <w:commentRangeEnd w:id="504"/>
      <w:r w:rsidR="00567A7C">
        <w:rPr>
          <w:rStyle w:val="CommentReference"/>
        </w:rPr>
        <w:commentReference w:id="504"/>
      </w:r>
      <w:r w:rsidRPr="002309C0">
        <w:rPr>
          <w:rFonts w:ascii="Calibri" w:eastAsia="Calibri" w:hAnsi="Calibri" w:cs="Calibri"/>
          <w:bCs/>
          <w:sz w:val="24"/>
          <w:szCs w:val="24"/>
          <w:lang w:val="el-GR"/>
        </w:rPr>
        <w:t xml:space="preserve">να αναπτυχθεί ένα μοντέλο βάσης γνώσεων ενός συστήματος πληροφοριών που </w:t>
      </w:r>
      <w:commentRangeStart w:id="506"/>
      <w:commentRangeStart w:id="507"/>
      <w:r w:rsidRPr="002309C0">
        <w:rPr>
          <w:rFonts w:ascii="Calibri" w:eastAsia="Calibri" w:hAnsi="Calibri" w:cs="Calibri"/>
          <w:bCs/>
          <w:sz w:val="24"/>
          <w:szCs w:val="24"/>
          <w:lang w:val="el-GR"/>
        </w:rPr>
        <w:t xml:space="preserve">συλλέγει πληροφορίες </w:t>
      </w:r>
      <w:commentRangeEnd w:id="506"/>
      <w:r w:rsidR="00797334">
        <w:rPr>
          <w:rStyle w:val="CommentReference"/>
        </w:rPr>
        <w:commentReference w:id="506"/>
      </w:r>
      <w:commentRangeEnd w:id="507"/>
      <w:r w:rsidR="00567A7C">
        <w:rPr>
          <w:rStyle w:val="CommentReference"/>
        </w:rPr>
        <w:commentReference w:id="507"/>
      </w:r>
      <w:r w:rsidRPr="002309C0">
        <w:rPr>
          <w:rFonts w:ascii="Calibri" w:eastAsia="Calibri" w:hAnsi="Calibri" w:cs="Calibri"/>
          <w:bCs/>
          <w:sz w:val="24"/>
          <w:szCs w:val="24"/>
          <w:lang w:val="el-GR"/>
        </w:rPr>
        <w:t xml:space="preserve">από διάφορα </w:t>
      </w:r>
      <w:del w:id="508" w:author="GEORGILAS STYLIANOS" w:date="2021-08-07T14:19:00Z">
        <w:r w:rsidR="00FB196E" w:rsidRPr="002309C0" w:rsidDel="0092709A">
          <w:rPr>
            <w:rFonts w:ascii="Calibri" w:eastAsia="Calibri" w:hAnsi="Calibri" w:cs="Calibri"/>
            <w:bCs/>
            <w:sz w:val="24"/>
            <w:szCs w:val="24"/>
            <w:lang w:val="el-GR"/>
          </w:rPr>
          <w:delText>Κ.Δ.</w:delText>
        </w:r>
      </w:del>
      <w:ins w:id="509" w:author="GEORGILAS STYLIANOS" w:date="2021-08-07T14:19:00Z">
        <w:r w:rsidR="0092709A">
          <w:rPr>
            <w:rFonts w:ascii="Calibri" w:eastAsia="Calibri" w:hAnsi="Calibri" w:cs="Calibri"/>
            <w:bCs/>
            <w:sz w:val="24"/>
            <w:szCs w:val="24"/>
            <w:lang w:val="el-GR"/>
          </w:rPr>
          <w:t>ΚΔ</w:t>
        </w:r>
      </w:ins>
      <w:ins w:id="510" w:author="GEORGILAS STYLIANOS" w:date="2021-08-06T20:49:00Z">
        <w:r w:rsidR="00567A7C" w:rsidRPr="00567A7C">
          <w:rPr>
            <w:rFonts w:ascii="Calibri" w:eastAsia="Calibri" w:hAnsi="Calibri" w:cs="Calibri"/>
            <w:bCs/>
            <w:sz w:val="24"/>
            <w:szCs w:val="24"/>
            <w:lang w:val="el-GR"/>
            <w:rPrChange w:id="511" w:author="GEORGILAS STYLIANOS" w:date="2021-08-06T20:49:00Z">
              <w:rPr>
                <w:rFonts w:ascii="Calibri" w:eastAsia="Calibri" w:hAnsi="Calibri" w:cs="Calibri"/>
                <w:bCs/>
                <w:sz w:val="24"/>
                <w:szCs w:val="24"/>
              </w:rPr>
            </w:rPrChange>
          </w:rPr>
          <w:t xml:space="preserve"> </w:t>
        </w:r>
        <w:r w:rsidR="00567A7C">
          <w:rPr>
            <w:rFonts w:ascii="Calibri" w:eastAsia="Calibri" w:hAnsi="Calibri" w:cs="Calibri"/>
            <w:bCs/>
            <w:sz w:val="24"/>
            <w:szCs w:val="24"/>
            <w:lang w:val="el-GR"/>
          </w:rPr>
          <w:t>Το μοντέλο αυτό είναι σημαντικό για εμάς, καθώς οι πληροφορίες που συλλέγει είναι παρόμοιες με τις πληροφορίες που επιλέξαμε εμείς να συλλέξουμε.</w:t>
        </w:r>
      </w:ins>
      <w:r w:rsidR="00FB196E" w:rsidRPr="002309C0">
        <w:rPr>
          <w:rFonts w:ascii="Calibri" w:eastAsia="Calibri" w:hAnsi="Calibri" w:cs="Calibri"/>
          <w:bCs/>
          <w:sz w:val="24"/>
          <w:szCs w:val="24"/>
          <w:lang w:val="el-GR"/>
        </w:rPr>
        <w:t xml:space="preserve"> </w:t>
      </w:r>
      <w:r w:rsidRPr="002309C0">
        <w:rPr>
          <w:rFonts w:ascii="Calibri" w:eastAsia="Calibri" w:hAnsi="Calibri" w:cs="Calibri"/>
          <w:bCs/>
          <w:sz w:val="24"/>
          <w:szCs w:val="24"/>
          <w:lang w:val="el-GR"/>
        </w:rPr>
        <w:t xml:space="preserve">Το έργο παρουσιάζει ένα οντολογικό μοντέλο για την ενοποίηση των προφίλ δεδομένων διαφορετικών </w:t>
      </w:r>
      <w:del w:id="512" w:author="GEORGILAS STYLIANOS" w:date="2021-08-07T14:19:00Z">
        <w:r w:rsidR="002309C0" w:rsidRPr="002309C0" w:rsidDel="0092709A">
          <w:rPr>
            <w:rFonts w:ascii="Calibri" w:eastAsia="Calibri" w:hAnsi="Calibri" w:cs="Calibri"/>
            <w:bCs/>
            <w:sz w:val="24"/>
            <w:szCs w:val="24"/>
            <w:lang w:val="el-GR"/>
          </w:rPr>
          <w:delText>Κ.Δ.</w:delText>
        </w:r>
      </w:del>
      <w:ins w:id="513" w:author="GEORGILAS STYLIANOS" w:date="2021-08-07T14:19:00Z">
        <w:r w:rsidR="0092709A">
          <w:rPr>
            <w:rFonts w:ascii="Calibri" w:eastAsia="Calibri" w:hAnsi="Calibri" w:cs="Calibri"/>
            <w:bCs/>
            <w:sz w:val="24"/>
            <w:szCs w:val="24"/>
            <w:lang w:val="el-GR"/>
          </w:rPr>
          <w:t>ΚΔ</w:t>
        </w:r>
      </w:ins>
      <w:r w:rsidR="002309C0" w:rsidRPr="002309C0">
        <w:rPr>
          <w:rFonts w:ascii="Calibri" w:eastAsia="Calibri" w:hAnsi="Calibri" w:cs="Calibri"/>
          <w:bCs/>
          <w:sz w:val="24"/>
          <w:szCs w:val="24"/>
          <w:lang w:val="el-GR"/>
        </w:rPr>
        <w:t xml:space="preserve"> </w:t>
      </w:r>
      <w:r w:rsidRPr="002309C0">
        <w:rPr>
          <w:rFonts w:ascii="Calibri" w:eastAsia="Calibri" w:hAnsi="Calibri" w:cs="Calibri"/>
          <w:bCs/>
          <w:sz w:val="24"/>
          <w:szCs w:val="24"/>
          <w:lang w:val="el-GR"/>
        </w:rPr>
        <w:t xml:space="preserve">Επιπλέον, προτείνεται μια προσέγγιση για την ανάκτηση πληροφοριών με τη χρήση συνταγματικών προτύπων στο σχηματισμό ενός δέντρου βάσης δεδομένων για αναρτήσεις χρηστών </w:t>
      </w:r>
      <w:del w:id="514" w:author="GEORGILAS STYLIANOS" w:date="2021-08-07T14:19:00Z">
        <w:r w:rsidR="002309C0" w:rsidRPr="002309C0" w:rsidDel="0092709A">
          <w:rPr>
            <w:rFonts w:ascii="Calibri" w:eastAsia="Calibri" w:hAnsi="Calibri" w:cs="Calibri"/>
            <w:bCs/>
            <w:sz w:val="24"/>
            <w:szCs w:val="24"/>
            <w:lang w:val="el-GR"/>
          </w:rPr>
          <w:delText>Κ.Δ.</w:delText>
        </w:r>
      </w:del>
      <w:ins w:id="515" w:author="GEORGILAS STYLIANOS" w:date="2021-08-07T14:19:00Z">
        <w:r w:rsidR="0092709A">
          <w:rPr>
            <w:rFonts w:ascii="Calibri" w:eastAsia="Calibri" w:hAnsi="Calibri" w:cs="Calibri"/>
            <w:bCs/>
            <w:sz w:val="24"/>
            <w:szCs w:val="24"/>
            <w:lang w:val="el-GR"/>
          </w:rPr>
          <w:t>ΚΔ</w:t>
        </w:r>
      </w:ins>
    </w:p>
    <w:p w14:paraId="63EAA066" w14:textId="0CD26610" w:rsidR="00E07436" w:rsidRPr="00567A7C" w:rsidRDefault="001A04CD" w:rsidP="001A04CD">
      <w:pPr>
        <w:spacing w:before="240"/>
        <w:rPr>
          <w:rFonts w:ascii="Calibri" w:eastAsia="Calibri" w:hAnsi="Calibri" w:cs="Calibri"/>
          <w:bCs/>
          <w:sz w:val="24"/>
          <w:szCs w:val="24"/>
          <w:lang w:val="el-GR"/>
        </w:rPr>
      </w:pPr>
      <w:r w:rsidRPr="002309C0">
        <w:rPr>
          <w:rFonts w:ascii="Calibri" w:eastAsia="Calibri" w:hAnsi="Calibri" w:cs="Calibri"/>
          <w:bCs/>
          <w:sz w:val="24"/>
          <w:szCs w:val="24"/>
          <w:lang w:val="el-GR"/>
        </w:rPr>
        <w:lastRenderedPageBreak/>
        <w:t>Τ</w:t>
      </w:r>
      <w:r w:rsidR="00E07436" w:rsidRPr="002309C0">
        <w:rPr>
          <w:rFonts w:ascii="Calibri" w:eastAsia="Calibri" w:hAnsi="Calibri" w:cs="Calibri"/>
          <w:bCs/>
          <w:sz w:val="24"/>
          <w:szCs w:val="24"/>
          <w:lang w:val="el-GR"/>
        </w:rPr>
        <w:t xml:space="preserve">ο πρόβλημα της προετοιμασίας δεδομένων </w:t>
      </w:r>
      <w:del w:id="516"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517" w:author="GEORGILAS STYLIANOS" w:date="2021-08-07T14:19:00Z">
        <w:r w:rsidR="0092709A">
          <w:rPr>
            <w:sz w:val="24"/>
            <w:szCs w:val="24"/>
            <w:lang w:val="el-GR"/>
          </w:rPr>
          <w:t>ΚΔ</w:t>
        </w:r>
      </w:ins>
      <w:r w:rsidR="00E07436" w:rsidRPr="002309C0">
        <w:rPr>
          <w:rFonts w:ascii="Calibri" w:eastAsia="Calibri" w:hAnsi="Calibri" w:cs="Calibri"/>
          <w:bCs/>
          <w:sz w:val="24"/>
          <w:szCs w:val="24"/>
          <w:lang w:val="el-GR"/>
        </w:rPr>
        <w:t xml:space="preserve"> καλής ποιότητας για ανάλυση δεδομένων και εξόρυξη</w:t>
      </w:r>
      <w:r w:rsidRPr="002309C0">
        <w:rPr>
          <w:rFonts w:ascii="Calibri" w:eastAsia="Calibri" w:hAnsi="Calibri" w:cs="Calibri"/>
          <w:bCs/>
          <w:sz w:val="24"/>
          <w:szCs w:val="24"/>
          <w:lang w:val="el-GR"/>
        </w:rPr>
        <w:t xml:space="preserve"> τους μελετάται στ</w:t>
      </w:r>
      <w:del w:id="518" w:author="Razis" w:date="2021-08-01T12:16:00Z">
        <w:r w:rsidRPr="002309C0" w:rsidDel="00556D8B">
          <w:rPr>
            <w:rFonts w:ascii="Calibri" w:eastAsia="Calibri" w:hAnsi="Calibri" w:cs="Calibri"/>
            <w:bCs/>
            <w:sz w:val="24"/>
            <w:szCs w:val="24"/>
            <w:lang w:val="el-GR"/>
          </w:rPr>
          <w:delText>ο</w:delText>
        </w:r>
      </w:del>
      <w:ins w:id="519" w:author="Razis" w:date="2021-08-01T12:16:00Z">
        <w:r w:rsidR="00556D8B">
          <w:rPr>
            <w:rFonts w:ascii="Calibri" w:eastAsia="Calibri" w:hAnsi="Calibri" w:cs="Calibri"/>
            <w:bCs/>
            <w:sz w:val="24"/>
            <w:szCs w:val="24"/>
            <w:lang w:val="el-GR"/>
          </w:rPr>
          <w:t>ην εργασία</w:t>
        </w:r>
      </w:ins>
      <w:del w:id="520" w:author="GEORGILAS STYLIANOS" w:date="2021-08-06T20:32:00Z">
        <w:r w:rsidRPr="002309C0" w:rsidDel="00895CA0">
          <w:rPr>
            <w:rFonts w:ascii="Calibri" w:eastAsia="Calibri" w:hAnsi="Calibri" w:cs="Calibri"/>
            <w:bCs/>
            <w:sz w:val="24"/>
            <w:szCs w:val="24"/>
            <w:lang w:val="el-GR"/>
          </w:rPr>
          <w:delText xml:space="preserve"> [</w:delText>
        </w:r>
        <w:commentRangeStart w:id="521"/>
        <w:commentRangeStart w:id="522"/>
        <w:r w:rsidRPr="002309C0" w:rsidDel="00895CA0">
          <w:rPr>
            <w:rStyle w:val="FootnoteReference"/>
            <w:rFonts w:ascii="Calibri" w:eastAsia="Calibri" w:hAnsi="Calibri" w:cs="Calibri"/>
            <w:bCs/>
            <w:sz w:val="24"/>
            <w:szCs w:val="24"/>
            <w:lang w:val="el-GR"/>
          </w:rPr>
          <w:footnoteReference w:id="5"/>
        </w:r>
        <w:r w:rsidRPr="002309C0" w:rsidDel="00895CA0">
          <w:rPr>
            <w:rFonts w:ascii="Calibri" w:eastAsia="Calibri" w:hAnsi="Calibri" w:cs="Calibri"/>
            <w:bCs/>
            <w:sz w:val="24"/>
            <w:szCs w:val="24"/>
            <w:lang w:val="el-GR"/>
          </w:rPr>
          <w:delText>]</w:delText>
        </w:r>
        <w:commentRangeEnd w:id="521"/>
        <w:r w:rsidR="00797334" w:rsidDel="00895CA0">
          <w:rPr>
            <w:rStyle w:val="CommentReference"/>
          </w:rPr>
          <w:commentReference w:id="521"/>
        </w:r>
      </w:del>
      <w:commentRangeEnd w:id="522"/>
      <w:r w:rsidR="00567A7C">
        <w:rPr>
          <w:rStyle w:val="CommentReference"/>
        </w:rPr>
        <w:commentReference w:id="522"/>
      </w:r>
      <w:r w:rsidR="00E07436" w:rsidRPr="002309C0">
        <w:rPr>
          <w:rFonts w:ascii="Calibri" w:eastAsia="Calibri" w:hAnsi="Calibri" w:cs="Calibri"/>
          <w:bCs/>
          <w:sz w:val="24"/>
          <w:szCs w:val="24"/>
          <w:lang w:val="el-GR"/>
        </w:rPr>
        <w:t>.</w:t>
      </w:r>
      <w:r w:rsidR="00E07436" w:rsidRPr="002309C0">
        <w:rPr>
          <w:sz w:val="24"/>
          <w:szCs w:val="24"/>
          <w:lang w:val="el-GR"/>
        </w:rPr>
        <w:t xml:space="preserve"> Π</w:t>
      </w:r>
      <w:r w:rsidR="00E07436" w:rsidRPr="002309C0">
        <w:rPr>
          <w:rFonts w:ascii="Calibri" w:eastAsia="Calibri" w:hAnsi="Calibri" w:cs="Calibri"/>
          <w:bCs/>
          <w:sz w:val="24"/>
          <w:szCs w:val="24"/>
          <w:lang w:val="el-GR"/>
        </w:rPr>
        <w:t xml:space="preserve">ραγματοποιείται διερευνητική ανάλυση δειγμάτων δεδομένων που αποκτήθηκαν από API ροής </w:t>
      </w:r>
      <w:del w:id="525" w:author="GEORGILAS STYLIANOS" w:date="2021-08-07T14:19:00Z">
        <w:r w:rsidR="002309C0" w:rsidDel="0092709A">
          <w:rPr>
            <w:rFonts w:ascii="Calibri" w:eastAsia="Calibri" w:hAnsi="Calibri" w:cs="Calibri"/>
            <w:bCs/>
            <w:sz w:val="24"/>
            <w:szCs w:val="24"/>
            <w:lang w:val="el-GR"/>
          </w:rPr>
          <w:delText>Κ.Δ.</w:delText>
        </w:r>
      </w:del>
      <w:ins w:id="526" w:author="GEORGILAS STYLIANOS" w:date="2021-08-07T14:19:00Z">
        <w:r w:rsidR="0092709A">
          <w:rPr>
            <w:rFonts w:ascii="Calibri" w:eastAsia="Calibri" w:hAnsi="Calibri" w:cs="Calibri"/>
            <w:bCs/>
            <w:sz w:val="24"/>
            <w:szCs w:val="24"/>
            <w:lang w:val="el-GR"/>
          </w:rPr>
          <w:t>ΚΔ</w:t>
        </w:r>
      </w:ins>
      <w:del w:id="527" w:author="Razis" w:date="2021-08-01T12:16:00Z">
        <w:r w:rsidR="002309C0" w:rsidRPr="0059548D" w:rsidDel="00797334">
          <w:rPr>
            <w:rFonts w:ascii="Calibri" w:eastAsia="Calibri" w:hAnsi="Calibri" w:cs="Calibri"/>
            <w:bCs/>
            <w:sz w:val="24"/>
            <w:szCs w:val="24"/>
            <w:lang w:val="el-GR"/>
          </w:rPr>
          <w:delText xml:space="preserve"> </w:delText>
        </w:r>
      </w:del>
      <w:r w:rsidR="00E07436" w:rsidRPr="002309C0">
        <w:rPr>
          <w:rFonts w:ascii="Calibri" w:eastAsia="Calibri" w:hAnsi="Calibri" w:cs="Calibri"/>
          <w:bCs/>
          <w:sz w:val="24"/>
          <w:szCs w:val="24"/>
          <w:lang w:val="el-GR"/>
        </w:rPr>
        <w:t xml:space="preserve"> για να κατανοηθεί η αντιπροσωπευτικότητα των δειγμάτων στα</w:t>
      </w:r>
      <w:r w:rsidR="00E07436" w:rsidRPr="00F256F9">
        <w:rPr>
          <w:rFonts w:ascii="Calibri" w:eastAsia="Calibri" w:hAnsi="Calibri" w:cs="Calibri"/>
          <w:bCs/>
          <w:sz w:val="28"/>
          <w:szCs w:val="28"/>
          <w:lang w:val="el-GR"/>
        </w:rPr>
        <w:t xml:space="preserve"> </w:t>
      </w:r>
      <w:r w:rsidR="00E07436" w:rsidRPr="002309C0">
        <w:rPr>
          <w:rFonts w:ascii="Calibri" w:eastAsia="Calibri" w:hAnsi="Calibri" w:cs="Calibri"/>
          <w:bCs/>
          <w:sz w:val="24"/>
          <w:szCs w:val="24"/>
          <w:lang w:val="el-GR"/>
        </w:rPr>
        <w:t xml:space="preserve">αντίστοιχα πλήρη δεδομένα και την δυνατότητά τους για χρήση σε διάφορες εργασίες εξόρυξης δεδομένων. </w:t>
      </w:r>
      <w:ins w:id="528" w:author="GEORGILAS STYLIANOS" w:date="2021-08-06T20:51:00Z">
        <w:r w:rsidR="00567A7C">
          <w:rPr>
            <w:rFonts w:ascii="Calibri" w:eastAsia="Calibri" w:hAnsi="Calibri" w:cs="Calibri"/>
            <w:bCs/>
            <w:sz w:val="24"/>
            <w:szCs w:val="24"/>
          </w:rPr>
          <w:t>H</w:t>
        </w:r>
        <w:r w:rsidR="00567A7C" w:rsidRPr="00567A7C">
          <w:rPr>
            <w:rFonts w:ascii="Calibri" w:eastAsia="Calibri" w:hAnsi="Calibri" w:cs="Calibri"/>
            <w:bCs/>
            <w:sz w:val="24"/>
            <w:szCs w:val="24"/>
            <w:lang w:val="el-GR"/>
            <w:rPrChange w:id="529" w:author="GEORGILAS STYLIANOS" w:date="2021-08-06T20:51:00Z">
              <w:rPr>
                <w:rFonts w:ascii="Calibri" w:eastAsia="Calibri" w:hAnsi="Calibri" w:cs="Calibri"/>
                <w:bCs/>
                <w:sz w:val="24"/>
                <w:szCs w:val="24"/>
              </w:rPr>
            </w:rPrChange>
          </w:rPr>
          <w:t xml:space="preserve"> </w:t>
        </w:r>
        <w:r w:rsidR="00567A7C">
          <w:rPr>
            <w:rFonts w:ascii="Calibri" w:eastAsia="Calibri" w:hAnsi="Calibri" w:cs="Calibri"/>
            <w:bCs/>
            <w:sz w:val="24"/>
            <w:szCs w:val="24"/>
            <w:lang w:val="el-GR"/>
          </w:rPr>
          <w:t>σωστή εξόρυξη δεδομένων καθώς και η καλή ποιότητά τους είναι βασι</w:t>
        </w:r>
      </w:ins>
      <w:ins w:id="530" w:author="GEORGILAS STYLIANOS" w:date="2021-08-06T20:52:00Z">
        <w:r w:rsidR="00567A7C">
          <w:rPr>
            <w:rFonts w:ascii="Calibri" w:eastAsia="Calibri" w:hAnsi="Calibri" w:cs="Calibri"/>
            <w:bCs/>
            <w:sz w:val="24"/>
            <w:szCs w:val="24"/>
            <w:lang w:val="el-GR"/>
          </w:rPr>
          <w:t xml:space="preserve">κές προϋποθέσεις της </w:t>
        </w:r>
      </w:ins>
      <w:ins w:id="531" w:author="GEORGILAS STYLIANOS" w:date="2021-08-06T20:53:00Z">
        <w:r w:rsidR="00567A7C">
          <w:rPr>
            <w:rFonts w:ascii="Calibri" w:eastAsia="Calibri" w:hAnsi="Calibri" w:cs="Calibri"/>
            <w:bCs/>
            <w:sz w:val="24"/>
            <w:szCs w:val="24"/>
            <w:lang w:val="el-GR"/>
          </w:rPr>
          <w:t>πτυχιακής μας</w:t>
        </w:r>
      </w:ins>
      <w:ins w:id="532" w:author="GEORGILAS STYLIANOS" w:date="2021-08-06T20:52:00Z">
        <w:r w:rsidR="00567A7C">
          <w:rPr>
            <w:rFonts w:ascii="Calibri" w:eastAsia="Calibri" w:hAnsi="Calibri" w:cs="Calibri"/>
            <w:bCs/>
            <w:sz w:val="24"/>
            <w:szCs w:val="24"/>
            <w:lang w:val="el-GR"/>
          </w:rPr>
          <w:t xml:space="preserve"> και για να τις εκπληρώσουμε βασιστήκαμε σε μεγάλο βαθμό </w:t>
        </w:r>
      </w:ins>
      <w:ins w:id="533" w:author="GEORGILAS STYLIANOS" w:date="2021-08-06T20:53:00Z">
        <w:r w:rsidR="00567A7C">
          <w:rPr>
            <w:rFonts w:ascii="Calibri" w:eastAsia="Calibri" w:hAnsi="Calibri" w:cs="Calibri"/>
            <w:bCs/>
            <w:sz w:val="24"/>
            <w:szCs w:val="24"/>
            <w:lang w:val="el-GR"/>
          </w:rPr>
          <w:t>σε αυτή την εργασία.</w:t>
        </w:r>
      </w:ins>
    </w:p>
    <w:p w14:paraId="6D8AA5AB" w14:textId="7EA236B8" w:rsidR="00790DDB" w:rsidRPr="002309C0" w:rsidRDefault="00790DDB" w:rsidP="001A04CD">
      <w:pPr>
        <w:spacing w:before="240"/>
        <w:rPr>
          <w:rFonts w:ascii="Calibri" w:eastAsia="Calibri" w:hAnsi="Calibri" w:cs="Calibri"/>
          <w:bCs/>
          <w:sz w:val="24"/>
          <w:szCs w:val="24"/>
          <w:lang w:val="el-GR"/>
        </w:rPr>
      </w:pPr>
      <w:r w:rsidRPr="002309C0">
        <w:rPr>
          <w:rFonts w:ascii="Calibri" w:eastAsia="Calibri" w:hAnsi="Calibri" w:cs="Calibri"/>
          <w:bCs/>
          <w:sz w:val="24"/>
          <w:szCs w:val="24"/>
          <w:lang w:val="el-GR"/>
        </w:rPr>
        <w:t>Στόχος τ</w:t>
      </w:r>
      <w:ins w:id="534" w:author="Razis" w:date="2021-08-01T12:17:00Z">
        <w:r w:rsidR="00556D8B">
          <w:rPr>
            <w:rFonts w:ascii="Calibri" w:eastAsia="Calibri" w:hAnsi="Calibri" w:cs="Calibri"/>
            <w:bCs/>
            <w:sz w:val="24"/>
            <w:szCs w:val="24"/>
            <w:lang w:val="el-GR"/>
          </w:rPr>
          <w:t>ης</w:t>
        </w:r>
      </w:ins>
      <w:del w:id="535" w:author="Razis" w:date="2021-08-01T12:17:00Z">
        <w:r w:rsidRPr="002309C0" w:rsidDel="00556D8B">
          <w:rPr>
            <w:rFonts w:ascii="Calibri" w:eastAsia="Calibri" w:hAnsi="Calibri" w:cs="Calibri"/>
            <w:bCs/>
            <w:sz w:val="24"/>
            <w:szCs w:val="24"/>
            <w:lang w:val="el-GR"/>
          </w:rPr>
          <w:delText>ου</w:delText>
        </w:r>
      </w:del>
      <w:r w:rsidRPr="002309C0">
        <w:rPr>
          <w:rFonts w:ascii="Calibri" w:eastAsia="Calibri" w:hAnsi="Calibri" w:cs="Calibri"/>
          <w:bCs/>
          <w:sz w:val="24"/>
          <w:szCs w:val="24"/>
          <w:lang w:val="el-GR"/>
        </w:rPr>
        <w:t xml:space="preserve"> </w:t>
      </w:r>
      <w:del w:id="536" w:author="GEORGILAS STYLIANOS" w:date="2021-08-06T20:32:00Z">
        <w:r w:rsidR="001A04CD" w:rsidRPr="002309C0" w:rsidDel="00895CA0">
          <w:rPr>
            <w:rFonts w:ascii="Calibri" w:eastAsia="Calibri" w:hAnsi="Calibri" w:cs="Calibri"/>
            <w:bCs/>
            <w:sz w:val="24"/>
            <w:szCs w:val="24"/>
            <w:lang w:val="el-GR"/>
          </w:rPr>
          <w:delText>[</w:delText>
        </w:r>
        <w:commentRangeStart w:id="537"/>
        <w:commentRangeStart w:id="538"/>
        <w:r w:rsidR="001A04CD" w:rsidRPr="002309C0" w:rsidDel="00895CA0">
          <w:rPr>
            <w:rStyle w:val="FootnoteReference"/>
            <w:rFonts w:ascii="Calibri" w:eastAsia="Calibri" w:hAnsi="Calibri" w:cs="Calibri"/>
            <w:bCs/>
            <w:sz w:val="24"/>
            <w:szCs w:val="24"/>
            <w:lang w:val="el-GR"/>
          </w:rPr>
          <w:footnoteReference w:id="6"/>
        </w:r>
        <w:commentRangeEnd w:id="537"/>
        <w:r w:rsidR="00556D8B" w:rsidDel="00895CA0">
          <w:rPr>
            <w:rStyle w:val="CommentReference"/>
          </w:rPr>
          <w:commentReference w:id="537"/>
        </w:r>
      </w:del>
      <w:commentRangeEnd w:id="538"/>
      <w:r w:rsidR="00567A7C">
        <w:rPr>
          <w:rStyle w:val="CommentReference"/>
        </w:rPr>
        <w:commentReference w:id="538"/>
      </w:r>
      <w:del w:id="541" w:author="GEORGILAS STYLIANOS" w:date="2021-08-06T20:32:00Z">
        <w:r w:rsidR="001A04CD" w:rsidRPr="002309C0" w:rsidDel="00895CA0">
          <w:rPr>
            <w:rFonts w:ascii="Calibri" w:eastAsia="Calibri" w:hAnsi="Calibri" w:cs="Calibri"/>
            <w:bCs/>
            <w:sz w:val="24"/>
            <w:szCs w:val="24"/>
            <w:lang w:val="el-GR"/>
          </w:rPr>
          <w:delText>]</w:delText>
        </w:r>
      </w:del>
      <w:r w:rsidRPr="002309C0">
        <w:rPr>
          <w:rFonts w:ascii="Calibri" w:eastAsia="Calibri" w:hAnsi="Calibri" w:cs="Calibri"/>
          <w:bCs/>
          <w:sz w:val="24"/>
          <w:szCs w:val="24"/>
          <w:lang w:val="el-GR"/>
        </w:rPr>
        <w:t xml:space="preserve"> </w:t>
      </w:r>
      <w:commentRangeStart w:id="542"/>
      <w:commentRangeStart w:id="543"/>
      <w:del w:id="544" w:author="GEORGILAS STYLIANOS" w:date="2021-08-06T20:53:00Z">
        <w:r w:rsidR="001A04CD" w:rsidRPr="002309C0" w:rsidDel="00567A7C">
          <w:rPr>
            <w:rFonts w:ascii="Calibri" w:eastAsia="Calibri" w:hAnsi="Calibri" w:cs="Calibri"/>
            <w:bCs/>
            <w:sz w:val="24"/>
            <w:szCs w:val="24"/>
            <w:lang w:val="el-GR"/>
          </w:rPr>
          <w:delText>ήταν</w:delText>
        </w:r>
        <w:r w:rsidRPr="002309C0" w:rsidDel="00567A7C">
          <w:rPr>
            <w:rFonts w:ascii="Calibri" w:eastAsia="Calibri" w:hAnsi="Calibri" w:cs="Calibri"/>
            <w:bCs/>
            <w:sz w:val="24"/>
            <w:szCs w:val="24"/>
            <w:lang w:val="el-GR"/>
          </w:rPr>
          <w:delText xml:space="preserve"> </w:delText>
        </w:r>
        <w:commentRangeEnd w:id="542"/>
        <w:r w:rsidR="00797334" w:rsidDel="00567A7C">
          <w:rPr>
            <w:rStyle w:val="CommentReference"/>
          </w:rPr>
          <w:commentReference w:id="542"/>
        </w:r>
      </w:del>
      <w:commentRangeEnd w:id="543"/>
      <w:r w:rsidR="00567A7C">
        <w:rPr>
          <w:rStyle w:val="CommentReference"/>
        </w:rPr>
        <w:commentReference w:id="543"/>
      </w:r>
      <w:ins w:id="545" w:author="GEORGILAS STYLIANOS" w:date="2021-08-06T20:53:00Z">
        <w:r w:rsidR="00567A7C">
          <w:rPr>
            <w:rFonts w:ascii="Calibri" w:eastAsia="Calibri" w:hAnsi="Calibri" w:cs="Calibri"/>
            <w:bCs/>
            <w:sz w:val="24"/>
            <w:szCs w:val="24"/>
            <w:lang w:val="el-GR"/>
          </w:rPr>
          <w:t xml:space="preserve">είναι </w:t>
        </w:r>
      </w:ins>
      <w:r w:rsidRPr="002309C0">
        <w:rPr>
          <w:rFonts w:ascii="Calibri" w:eastAsia="Calibri" w:hAnsi="Calibri" w:cs="Calibri"/>
          <w:bCs/>
          <w:sz w:val="24"/>
          <w:szCs w:val="24"/>
          <w:lang w:val="el-GR"/>
        </w:rPr>
        <w:t xml:space="preserve">να αναπτυχθεί ένα πρακτικό πλαίσιο για τη λήψη ενός ομοιόμορφου δείγματος χρηστών σε ένα διαδικτυακό </w:t>
      </w:r>
      <w:del w:id="546" w:author="GEORGILAS STYLIANOS" w:date="2021-08-07T14:19:00Z">
        <w:r w:rsidR="002309C0" w:rsidRPr="002309C0" w:rsidDel="0092709A">
          <w:rPr>
            <w:rFonts w:ascii="Calibri" w:eastAsia="Calibri" w:hAnsi="Calibri" w:cs="Calibri"/>
            <w:bCs/>
            <w:sz w:val="24"/>
            <w:szCs w:val="24"/>
            <w:lang w:val="el-GR"/>
          </w:rPr>
          <w:delText>Κ.Δ.</w:delText>
        </w:r>
      </w:del>
      <w:ins w:id="547" w:author="GEORGILAS STYLIANOS" w:date="2021-08-07T14:19:00Z">
        <w:r w:rsidR="0092709A">
          <w:rPr>
            <w:rFonts w:ascii="Calibri" w:eastAsia="Calibri" w:hAnsi="Calibri" w:cs="Calibri"/>
            <w:bCs/>
            <w:sz w:val="24"/>
            <w:szCs w:val="24"/>
            <w:lang w:val="el-GR"/>
          </w:rPr>
          <w:t>ΚΔ</w:t>
        </w:r>
      </w:ins>
      <w:r w:rsidR="002309C0" w:rsidRPr="002309C0">
        <w:rPr>
          <w:rFonts w:ascii="Calibri" w:eastAsia="Calibri" w:hAnsi="Calibri" w:cs="Calibri"/>
          <w:bCs/>
          <w:sz w:val="24"/>
          <w:szCs w:val="24"/>
          <w:lang w:val="el-GR"/>
        </w:rPr>
        <w:t xml:space="preserve"> </w:t>
      </w:r>
      <w:del w:id="548" w:author="Razis" w:date="2021-08-01T12:16:00Z">
        <w:r w:rsidRPr="002309C0" w:rsidDel="00797334">
          <w:rPr>
            <w:rFonts w:ascii="Calibri" w:eastAsia="Calibri" w:hAnsi="Calibri" w:cs="Calibri"/>
            <w:bCs/>
            <w:sz w:val="24"/>
            <w:szCs w:val="24"/>
            <w:lang w:val="el-GR"/>
          </w:rPr>
          <w:delText xml:space="preserve">(OSN) </w:delText>
        </w:r>
      </w:del>
      <w:r w:rsidRPr="002309C0">
        <w:rPr>
          <w:rFonts w:ascii="Calibri" w:eastAsia="Calibri" w:hAnsi="Calibri" w:cs="Calibri"/>
          <w:bCs/>
          <w:sz w:val="24"/>
          <w:szCs w:val="24"/>
          <w:lang w:val="el-GR"/>
        </w:rPr>
        <w:t>ανιχνεύοντας το κοινωνικό του γράφημα.</w:t>
      </w:r>
      <w:ins w:id="549" w:author="GEORGILAS STYLIANOS" w:date="2021-08-06T20:53:00Z">
        <w:r w:rsidR="00567A7C">
          <w:rPr>
            <w:rFonts w:ascii="Calibri" w:eastAsia="Calibri" w:hAnsi="Calibri" w:cs="Calibri"/>
            <w:bCs/>
            <w:sz w:val="24"/>
            <w:szCs w:val="24"/>
            <w:lang w:val="el-GR"/>
          </w:rPr>
          <w:t xml:space="preserve"> </w:t>
        </w:r>
      </w:ins>
      <w:ins w:id="550" w:author="GEORGILAS STYLIANOS" w:date="2021-08-06T20:54:00Z">
        <w:r w:rsidR="00567A7C">
          <w:rPr>
            <w:rFonts w:ascii="Calibri" w:eastAsia="Calibri" w:hAnsi="Calibri" w:cs="Calibri"/>
            <w:bCs/>
            <w:sz w:val="24"/>
            <w:szCs w:val="24"/>
            <w:lang w:val="el-GR"/>
          </w:rPr>
          <w:t xml:space="preserve">Για τη λήψη του δικού μας δείγματος χρηστών χρησιμοποιήσαμε πληροφορίες που </w:t>
        </w:r>
      </w:ins>
      <w:ins w:id="551" w:author="GEORGILAS STYLIANOS" w:date="2021-08-06T20:55:00Z">
        <w:r w:rsidR="00567A7C">
          <w:rPr>
            <w:rFonts w:ascii="Calibri" w:eastAsia="Calibri" w:hAnsi="Calibri" w:cs="Calibri"/>
            <w:bCs/>
            <w:sz w:val="24"/>
            <w:szCs w:val="24"/>
            <w:lang w:val="el-GR"/>
          </w:rPr>
          <w:t>αντλήσαμε από την εργασία αυτή.</w:t>
        </w:r>
      </w:ins>
    </w:p>
    <w:p w14:paraId="3BD0EF31" w14:textId="301A38EA" w:rsidR="00F256F9" w:rsidRPr="002309C0" w:rsidRDefault="001A04CD" w:rsidP="00B95E09">
      <w:pPr>
        <w:spacing w:before="240"/>
        <w:rPr>
          <w:rFonts w:ascii="Calibri" w:eastAsia="Calibri" w:hAnsi="Calibri" w:cs="Calibri"/>
          <w:bCs/>
          <w:sz w:val="24"/>
          <w:szCs w:val="24"/>
          <w:lang w:val="el-GR"/>
        </w:rPr>
      </w:pPr>
      <w:r w:rsidRPr="002309C0">
        <w:rPr>
          <w:rFonts w:ascii="Calibri" w:eastAsia="Calibri" w:hAnsi="Calibri" w:cs="Calibri"/>
          <w:bCs/>
          <w:sz w:val="24"/>
          <w:szCs w:val="24"/>
          <w:lang w:val="el-GR"/>
        </w:rPr>
        <w:t>Μια πρόταση που εμφανίζεται στ</w:t>
      </w:r>
      <w:ins w:id="552" w:author="Razis" w:date="2021-08-01T12:17:00Z">
        <w:r w:rsidR="00556D8B">
          <w:rPr>
            <w:rFonts w:ascii="Calibri" w:eastAsia="Calibri" w:hAnsi="Calibri" w:cs="Calibri"/>
            <w:bCs/>
            <w:sz w:val="24"/>
            <w:szCs w:val="24"/>
            <w:lang w:val="el-GR"/>
          </w:rPr>
          <w:t>ην</w:t>
        </w:r>
      </w:ins>
      <w:del w:id="553" w:author="Razis" w:date="2021-08-01T12:17:00Z">
        <w:r w:rsidRPr="002309C0" w:rsidDel="00556D8B">
          <w:rPr>
            <w:rFonts w:ascii="Calibri" w:eastAsia="Calibri" w:hAnsi="Calibri" w:cs="Calibri"/>
            <w:bCs/>
            <w:sz w:val="24"/>
            <w:szCs w:val="24"/>
            <w:lang w:val="el-GR"/>
          </w:rPr>
          <w:delText>ο</w:delText>
        </w:r>
      </w:del>
      <w:r w:rsidRPr="002309C0">
        <w:rPr>
          <w:rFonts w:ascii="Calibri" w:eastAsia="Calibri" w:hAnsi="Calibri" w:cs="Calibri"/>
          <w:bCs/>
          <w:sz w:val="24"/>
          <w:szCs w:val="24"/>
          <w:lang w:val="el-GR"/>
        </w:rPr>
        <w:t xml:space="preserve"> </w:t>
      </w:r>
      <w:del w:id="554" w:author="GEORGILAS STYLIANOS" w:date="2021-08-06T20:32:00Z">
        <w:r w:rsidRPr="002309C0" w:rsidDel="00895CA0">
          <w:rPr>
            <w:rFonts w:ascii="Calibri" w:eastAsia="Calibri" w:hAnsi="Calibri" w:cs="Calibri"/>
            <w:bCs/>
            <w:sz w:val="24"/>
            <w:szCs w:val="24"/>
            <w:lang w:val="el-GR"/>
          </w:rPr>
          <w:delText>[</w:delText>
        </w:r>
        <w:commentRangeStart w:id="555"/>
        <w:commentRangeStart w:id="556"/>
        <w:r w:rsidRPr="002309C0" w:rsidDel="00895CA0">
          <w:rPr>
            <w:rStyle w:val="FootnoteReference"/>
            <w:rFonts w:ascii="Calibri" w:eastAsia="Calibri" w:hAnsi="Calibri" w:cs="Calibri"/>
            <w:bCs/>
            <w:sz w:val="24"/>
            <w:szCs w:val="24"/>
            <w:lang w:val="el-GR"/>
          </w:rPr>
          <w:footnoteReference w:id="7"/>
        </w:r>
        <w:commentRangeEnd w:id="555"/>
        <w:r w:rsidR="00556D8B" w:rsidDel="00895CA0">
          <w:rPr>
            <w:rStyle w:val="CommentReference"/>
          </w:rPr>
          <w:commentReference w:id="555"/>
        </w:r>
      </w:del>
      <w:commentRangeEnd w:id="556"/>
      <w:r w:rsidR="00B95212">
        <w:rPr>
          <w:rStyle w:val="CommentReference"/>
        </w:rPr>
        <w:commentReference w:id="556"/>
      </w:r>
      <w:del w:id="559" w:author="GEORGILAS STYLIANOS" w:date="2021-08-06T20:32:00Z">
        <w:r w:rsidRPr="002309C0" w:rsidDel="00895CA0">
          <w:rPr>
            <w:rFonts w:ascii="Calibri" w:eastAsia="Calibri" w:hAnsi="Calibri" w:cs="Calibri"/>
            <w:bCs/>
            <w:sz w:val="24"/>
            <w:szCs w:val="24"/>
            <w:lang w:val="el-GR"/>
          </w:rPr>
          <w:delText>]</w:delText>
        </w:r>
      </w:del>
      <w:r w:rsidR="009A7177" w:rsidRPr="002309C0">
        <w:rPr>
          <w:rFonts w:ascii="Calibri" w:eastAsia="Calibri" w:hAnsi="Calibri" w:cs="Calibri"/>
          <w:bCs/>
          <w:sz w:val="24"/>
          <w:szCs w:val="24"/>
          <w:lang w:val="el-GR"/>
        </w:rPr>
        <w:t xml:space="preserve"> </w:t>
      </w:r>
      <w:r w:rsidRPr="002309C0">
        <w:rPr>
          <w:rFonts w:ascii="Calibri" w:eastAsia="Calibri" w:hAnsi="Calibri" w:cs="Calibri"/>
          <w:bCs/>
          <w:sz w:val="24"/>
          <w:szCs w:val="24"/>
          <w:lang w:val="el-GR"/>
        </w:rPr>
        <w:t>είναι αυτή</w:t>
      </w:r>
      <w:r w:rsidR="009A7177" w:rsidRPr="002309C0">
        <w:rPr>
          <w:rFonts w:ascii="Calibri" w:eastAsia="Calibri" w:hAnsi="Calibri" w:cs="Calibri"/>
          <w:bCs/>
          <w:sz w:val="24"/>
          <w:szCs w:val="24"/>
          <w:lang w:val="el-GR"/>
        </w:rPr>
        <w:t xml:space="preserve"> </w:t>
      </w:r>
      <w:r w:rsidRPr="002309C0">
        <w:rPr>
          <w:rFonts w:ascii="Calibri" w:eastAsia="Calibri" w:hAnsi="Calibri" w:cs="Calibri"/>
          <w:bCs/>
          <w:sz w:val="24"/>
          <w:szCs w:val="24"/>
          <w:lang w:val="el-GR"/>
        </w:rPr>
        <w:t>ενός</w:t>
      </w:r>
      <w:r w:rsidR="009A7177" w:rsidRPr="002309C0">
        <w:rPr>
          <w:rFonts w:ascii="Calibri" w:eastAsia="Calibri" w:hAnsi="Calibri" w:cs="Calibri"/>
          <w:bCs/>
          <w:sz w:val="24"/>
          <w:szCs w:val="24"/>
          <w:lang w:val="el-GR"/>
        </w:rPr>
        <w:t xml:space="preserve"> ενοποιημένο</w:t>
      </w:r>
      <w:r w:rsidRPr="002309C0">
        <w:rPr>
          <w:rFonts w:ascii="Calibri" w:eastAsia="Calibri" w:hAnsi="Calibri" w:cs="Calibri"/>
          <w:bCs/>
          <w:sz w:val="24"/>
          <w:szCs w:val="24"/>
          <w:lang w:val="el-GR"/>
        </w:rPr>
        <w:t xml:space="preserve">υ </w:t>
      </w:r>
      <w:r w:rsidR="009A7177" w:rsidRPr="002309C0">
        <w:rPr>
          <w:rFonts w:ascii="Calibri" w:eastAsia="Calibri" w:hAnsi="Calibri" w:cs="Calibri"/>
          <w:bCs/>
          <w:sz w:val="24"/>
          <w:szCs w:val="24"/>
          <w:lang w:val="el-GR"/>
        </w:rPr>
        <w:t>σημασιολογικ</w:t>
      </w:r>
      <w:r w:rsidRPr="002309C0">
        <w:rPr>
          <w:rFonts w:ascii="Calibri" w:eastAsia="Calibri" w:hAnsi="Calibri" w:cs="Calibri"/>
          <w:bCs/>
          <w:sz w:val="24"/>
          <w:szCs w:val="24"/>
          <w:lang w:val="el-GR"/>
        </w:rPr>
        <w:t>ού</w:t>
      </w:r>
      <w:r w:rsidR="009A7177" w:rsidRPr="002309C0">
        <w:rPr>
          <w:rFonts w:ascii="Calibri" w:eastAsia="Calibri" w:hAnsi="Calibri" w:cs="Calibri"/>
          <w:bCs/>
          <w:sz w:val="24"/>
          <w:szCs w:val="24"/>
          <w:lang w:val="el-GR"/>
        </w:rPr>
        <w:t xml:space="preserve"> μοντέλο</w:t>
      </w:r>
      <w:r w:rsidRPr="002309C0">
        <w:rPr>
          <w:rFonts w:ascii="Calibri" w:eastAsia="Calibri" w:hAnsi="Calibri" w:cs="Calibri"/>
          <w:bCs/>
          <w:sz w:val="24"/>
          <w:szCs w:val="24"/>
          <w:lang w:val="el-GR"/>
        </w:rPr>
        <w:t>υ</w:t>
      </w:r>
      <w:r w:rsidR="009A7177" w:rsidRPr="002309C0">
        <w:rPr>
          <w:rFonts w:ascii="Calibri" w:eastAsia="Calibri" w:hAnsi="Calibri" w:cs="Calibri"/>
          <w:bCs/>
          <w:sz w:val="24"/>
          <w:szCs w:val="24"/>
          <w:lang w:val="el-GR"/>
        </w:rPr>
        <w:t xml:space="preserve"> για ανάλυση συμβάντων.</w:t>
      </w:r>
      <w:r w:rsidR="009A7177" w:rsidRPr="002309C0">
        <w:rPr>
          <w:sz w:val="24"/>
          <w:szCs w:val="24"/>
          <w:lang w:val="el-GR"/>
        </w:rPr>
        <w:t xml:space="preserve"> </w:t>
      </w:r>
      <w:r w:rsidR="009A7177" w:rsidRPr="002309C0">
        <w:rPr>
          <w:rFonts w:ascii="Calibri" w:eastAsia="Calibri" w:hAnsi="Calibri" w:cs="Calibri"/>
          <w:bCs/>
          <w:sz w:val="24"/>
          <w:szCs w:val="24"/>
          <w:lang w:val="el-GR"/>
        </w:rPr>
        <w:t xml:space="preserve">Το μοντέλο περιέχει καλά σχεδιασμένες </w:t>
      </w:r>
      <w:ins w:id="560" w:author="Razis" w:date="2021-08-01T12:17:00Z">
        <w:r w:rsidR="00556D8B">
          <w:rPr>
            <w:rFonts w:ascii="Calibri" w:eastAsia="Calibri" w:hAnsi="Calibri" w:cs="Calibri"/>
            <w:bCs/>
            <w:sz w:val="24"/>
            <w:szCs w:val="24"/>
            <w:lang w:val="el-GR"/>
          </w:rPr>
          <w:t>οντολογικές</w:t>
        </w:r>
      </w:ins>
      <w:ins w:id="561" w:author="GEORGILAS STYLIANOS" w:date="2021-08-06T21:18:00Z">
        <w:r w:rsidR="00774784" w:rsidRPr="00774784">
          <w:rPr>
            <w:rFonts w:ascii="Calibri" w:eastAsia="Calibri" w:hAnsi="Calibri" w:cs="Calibri"/>
            <w:bCs/>
            <w:sz w:val="24"/>
            <w:szCs w:val="24"/>
            <w:lang w:val="el-GR"/>
            <w:rPrChange w:id="562" w:author="GEORGILAS STYLIANOS" w:date="2021-08-06T21:18:00Z">
              <w:rPr>
                <w:rFonts w:ascii="Calibri" w:eastAsia="Calibri" w:hAnsi="Calibri" w:cs="Calibri"/>
                <w:bCs/>
                <w:sz w:val="24"/>
                <w:szCs w:val="24"/>
              </w:rPr>
            </w:rPrChange>
          </w:rPr>
          <w:t xml:space="preserve"> </w:t>
        </w:r>
      </w:ins>
      <w:ins w:id="563" w:author="Razis" w:date="2021-08-01T12:17:00Z">
        <w:del w:id="564" w:author="GEORGILAS STYLIANOS" w:date="2021-08-06T20:59:00Z">
          <w:r w:rsidR="00556D8B" w:rsidDel="00567A7C">
            <w:rPr>
              <w:rFonts w:ascii="Calibri" w:eastAsia="Calibri" w:hAnsi="Calibri" w:cs="Calibri"/>
              <w:bCs/>
              <w:sz w:val="24"/>
              <w:szCs w:val="24"/>
              <w:lang w:val="el-GR"/>
            </w:rPr>
            <w:delText xml:space="preserve">;; </w:delText>
          </w:r>
        </w:del>
      </w:ins>
      <w:r w:rsidR="009A7177" w:rsidRPr="002309C0">
        <w:rPr>
          <w:rFonts w:ascii="Calibri" w:eastAsia="Calibri" w:hAnsi="Calibri" w:cs="Calibri"/>
          <w:bCs/>
          <w:sz w:val="24"/>
          <w:szCs w:val="24"/>
          <w:lang w:val="el-GR"/>
        </w:rPr>
        <w:t>κλάσεις και ιδιότητες για την αντιμετώπιση της έλλειψης ενοποιημένης αναπαράστασης</w:t>
      </w:r>
      <w:ins w:id="565" w:author="GEORGILAS STYLIANOS" w:date="2021-08-06T20:56:00Z">
        <w:r w:rsidR="00567A7C">
          <w:rPr>
            <w:rFonts w:ascii="Calibri" w:eastAsia="Calibri" w:hAnsi="Calibri" w:cs="Calibri"/>
            <w:bCs/>
            <w:sz w:val="24"/>
            <w:szCs w:val="24"/>
            <w:lang w:val="el-GR"/>
          </w:rPr>
          <w:t>, η οποία είναι και στόχος της δικιάς μας εργασίας.</w:t>
        </w:r>
      </w:ins>
      <w:del w:id="566" w:author="GEORGILAS STYLIANOS" w:date="2021-08-06T20:56:00Z">
        <w:r w:rsidR="009A7177" w:rsidRPr="002309C0" w:rsidDel="00567A7C">
          <w:rPr>
            <w:rFonts w:ascii="Calibri" w:eastAsia="Calibri" w:hAnsi="Calibri" w:cs="Calibri"/>
            <w:bCs/>
            <w:sz w:val="24"/>
            <w:szCs w:val="24"/>
            <w:lang w:val="el-GR"/>
          </w:rPr>
          <w:delText>,</w:delText>
        </w:r>
      </w:del>
      <w:r w:rsidR="009A7177" w:rsidRPr="002309C0">
        <w:rPr>
          <w:rFonts w:ascii="Calibri" w:eastAsia="Calibri" w:hAnsi="Calibri" w:cs="Calibri"/>
          <w:bCs/>
          <w:sz w:val="24"/>
          <w:szCs w:val="24"/>
          <w:lang w:val="el-GR"/>
        </w:rPr>
        <w:t xml:space="preserve"> </w:t>
      </w:r>
      <w:del w:id="567" w:author="GEORGILAS STYLIANOS" w:date="2021-08-06T20:56:00Z">
        <w:r w:rsidR="009A7177" w:rsidRPr="002309C0" w:rsidDel="00567A7C">
          <w:rPr>
            <w:rFonts w:ascii="Calibri" w:eastAsia="Calibri" w:hAnsi="Calibri" w:cs="Calibri"/>
            <w:bCs/>
            <w:sz w:val="24"/>
            <w:szCs w:val="24"/>
            <w:lang w:val="el-GR"/>
          </w:rPr>
          <w:delText xml:space="preserve">και </w:delText>
        </w:r>
      </w:del>
      <w:del w:id="568" w:author="GEORGILAS STYLIANOS" w:date="2021-08-06T20:57:00Z">
        <w:r w:rsidR="009A7177" w:rsidRPr="002309C0" w:rsidDel="00567A7C">
          <w:rPr>
            <w:rFonts w:ascii="Calibri" w:eastAsia="Calibri" w:hAnsi="Calibri" w:cs="Calibri"/>
            <w:bCs/>
            <w:sz w:val="24"/>
            <w:szCs w:val="24"/>
            <w:lang w:val="el-GR"/>
          </w:rPr>
          <w:delText xml:space="preserve">λαμβάνονται </w:delText>
        </w:r>
      </w:del>
      <w:ins w:id="569" w:author="GEORGILAS STYLIANOS" w:date="2021-08-06T20:57:00Z">
        <w:r w:rsidR="00567A7C">
          <w:rPr>
            <w:rFonts w:ascii="Calibri" w:eastAsia="Calibri" w:hAnsi="Calibri" w:cs="Calibri"/>
            <w:bCs/>
            <w:sz w:val="24"/>
            <w:szCs w:val="24"/>
            <w:lang w:val="el-GR"/>
          </w:rPr>
          <w:t>Λ</w:t>
        </w:r>
        <w:r w:rsidR="00567A7C" w:rsidRPr="002309C0">
          <w:rPr>
            <w:rFonts w:ascii="Calibri" w:eastAsia="Calibri" w:hAnsi="Calibri" w:cs="Calibri"/>
            <w:bCs/>
            <w:sz w:val="24"/>
            <w:szCs w:val="24"/>
            <w:lang w:val="el-GR"/>
          </w:rPr>
          <w:t xml:space="preserve">αμβάνονται </w:t>
        </w:r>
      </w:ins>
      <w:r w:rsidR="009A7177" w:rsidRPr="002309C0">
        <w:rPr>
          <w:rFonts w:ascii="Calibri" w:eastAsia="Calibri" w:hAnsi="Calibri" w:cs="Calibri"/>
          <w:bCs/>
          <w:sz w:val="24"/>
          <w:szCs w:val="24"/>
          <w:lang w:val="el-GR"/>
        </w:rPr>
        <w:t>επίσης υπόψη οι πληροφορίες προέλευσης.</w:t>
      </w:r>
      <w:r w:rsidR="009A7177" w:rsidRPr="002309C0">
        <w:rPr>
          <w:sz w:val="24"/>
          <w:szCs w:val="24"/>
          <w:lang w:val="el-GR"/>
        </w:rPr>
        <w:t xml:space="preserve"> </w:t>
      </w:r>
      <w:r w:rsidR="009A7177" w:rsidRPr="002309C0">
        <w:rPr>
          <w:rFonts w:ascii="Calibri" w:eastAsia="Calibri" w:hAnsi="Calibri" w:cs="Calibri"/>
          <w:bCs/>
          <w:sz w:val="24"/>
          <w:szCs w:val="24"/>
          <w:lang w:val="el-GR"/>
        </w:rPr>
        <w:t xml:space="preserve">Οι μέθοδοι χαρτογράφησης και μετατροπής δεδομένων παρέχονται για τη διαχείριση των ετερογενών δεδομένων από διάφορες διαδικτυακές πλατφόρμες </w:t>
      </w:r>
      <w:del w:id="570" w:author="GEORGILAS STYLIANOS" w:date="2021-08-07T14:19:00Z">
        <w:r w:rsidR="002309C0" w:rsidRPr="002309C0" w:rsidDel="0092709A">
          <w:rPr>
            <w:rFonts w:ascii="Calibri" w:eastAsia="Calibri" w:hAnsi="Calibri" w:cs="Calibri"/>
            <w:bCs/>
            <w:sz w:val="24"/>
            <w:szCs w:val="24"/>
            <w:lang w:val="el-GR"/>
          </w:rPr>
          <w:delText>Κ.Δ.</w:delText>
        </w:r>
      </w:del>
      <w:ins w:id="571" w:author="GEORGILAS STYLIANOS" w:date="2021-08-07T14:19:00Z">
        <w:r w:rsidR="0092709A">
          <w:rPr>
            <w:rFonts w:ascii="Calibri" w:eastAsia="Calibri" w:hAnsi="Calibri" w:cs="Calibri"/>
            <w:bCs/>
            <w:sz w:val="24"/>
            <w:szCs w:val="24"/>
            <w:lang w:val="el-GR"/>
          </w:rPr>
          <w:t>ΚΔ</w:t>
        </w:r>
      </w:ins>
      <w:r w:rsidR="002309C0" w:rsidRPr="002309C0">
        <w:rPr>
          <w:rFonts w:ascii="Calibri" w:eastAsia="Calibri" w:hAnsi="Calibri" w:cs="Calibri"/>
          <w:bCs/>
          <w:sz w:val="24"/>
          <w:szCs w:val="24"/>
          <w:lang w:val="el-GR"/>
        </w:rPr>
        <w:t xml:space="preserve"> </w:t>
      </w:r>
      <w:r w:rsidR="009A7177" w:rsidRPr="002309C0">
        <w:rPr>
          <w:rFonts w:ascii="Calibri" w:eastAsia="Calibri" w:hAnsi="Calibri" w:cs="Calibri"/>
          <w:bCs/>
          <w:sz w:val="24"/>
          <w:szCs w:val="24"/>
          <w:lang w:val="el-GR"/>
        </w:rPr>
        <w:t>και σύνολα δεδομένων.</w:t>
      </w:r>
    </w:p>
    <w:p w14:paraId="25BCA7A6" w14:textId="79063D73" w:rsidR="00520D68" w:rsidRPr="002309C0" w:rsidRDefault="001A04CD" w:rsidP="00F256F9">
      <w:pPr>
        <w:spacing w:before="240"/>
        <w:rPr>
          <w:rFonts w:ascii="Calibri" w:eastAsia="Calibri" w:hAnsi="Calibri" w:cs="Calibri"/>
          <w:bCs/>
          <w:sz w:val="24"/>
          <w:szCs w:val="24"/>
          <w:lang w:val="el-GR"/>
        </w:rPr>
      </w:pPr>
      <w:r w:rsidRPr="002309C0">
        <w:rPr>
          <w:rFonts w:ascii="Calibri" w:eastAsia="Calibri" w:hAnsi="Calibri" w:cs="Calibri"/>
          <w:bCs/>
          <w:sz w:val="24"/>
          <w:szCs w:val="24"/>
          <w:lang w:val="el-GR"/>
        </w:rPr>
        <w:t>Στην</w:t>
      </w:r>
      <w:r w:rsidR="009A7177" w:rsidRPr="002309C0">
        <w:rPr>
          <w:rFonts w:ascii="Calibri" w:eastAsia="Calibri" w:hAnsi="Calibri" w:cs="Calibri"/>
          <w:bCs/>
          <w:sz w:val="24"/>
          <w:szCs w:val="24"/>
          <w:lang w:val="el-GR"/>
        </w:rPr>
        <w:t xml:space="preserve"> </w:t>
      </w:r>
      <w:commentRangeStart w:id="572"/>
      <w:commentRangeStart w:id="573"/>
      <w:del w:id="574" w:author="GEORGILAS STYLIANOS" w:date="2021-08-06T21:01:00Z">
        <w:r w:rsidR="009A7177" w:rsidRPr="002309C0" w:rsidDel="00B95212">
          <w:rPr>
            <w:rFonts w:ascii="Calibri" w:eastAsia="Calibri" w:hAnsi="Calibri" w:cs="Calibri"/>
            <w:bCs/>
            <w:sz w:val="24"/>
            <w:szCs w:val="24"/>
            <w:lang w:val="el-GR"/>
          </w:rPr>
          <w:delText>παρουσ</w:delText>
        </w:r>
        <w:r w:rsidRPr="002309C0" w:rsidDel="00B95212">
          <w:rPr>
            <w:rFonts w:ascii="Calibri" w:eastAsia="Calibri" w:hAnsi="Calibri" w:cs="Calibri"/>
            <w:bCs/>
            <w:sz w:val="24"/>
            <w:szCs w:val="24"/>
            <w:lang w:val="el-GR"/>
          </w:rPr>
          <w:delText>ίαση του</w:delText>
        </w:r>
      </w:del>
      <w:ins w:id="575" w:author="GEORGILAS STYLIANOS" w:date="2021-08-06T21:01:00Z">
        <w:r w:rsidR="00B95212">
          <w:rPr>
            <w:rFonts w:ascii="Calibri" w:eastAsia="Calibri" w:hAnsi="Calibri" w:cs="Calibri"/>
            <w:bCs/>
            <w:sz w:val="24"/>
            <w:szCs w:val="24"/>
            <w:lang w:val="el-GR"/>
          </w:rPr>
          <w:t>εργασία</w:t>
        </w:r>
      </w:ins>
      <w:r w:rsidRPr="002309C0">
        <w:rPr>
          <w:rFonts w:ascii="Calibri" w:eastAsia="Calibri" w:hAnsi="Calibri" w:cs="Calibri"/>
          <w:bCs/>
          <w:sz w:val="24"/>
          <w:szCs w:val="24"/>
          <w:lang w:val="el-GR"/>
        </w:rPr>
        <w:t xml:space="preserve"> </w:t>
      </w:r>
      <w:commentRangeEnd w:id="572"/>
      <w:r w:rsidR="00556D8B">
        <w:rPr>
          <w:rStyle w:val="CommentReference"/>
        </w:rPr>
        <w:commentReference w:id="572"/>
      </w:r>
      <w:commentRangeEnd w:id="573"/>
      <w:r w:rsidR="00F46CCC">
        <w:rPr>
          <w:rStyle w:val="CommentReference"/>
        </w:rPr>
        <w:commentReference w:id="573"/>
      </w:r>
      <w:del w:id="576" w:author="GEORGILAS STYLIANOS" w:date="2021-08-06T20:32:00Z">
        <w:r w:rsidRPr="002309C0" w:rsidDel="00895CA0">
          <w:rPr>
            <w:rFonts w:ascii="Calibri" w:eastAsia="Calibri" w:hAnsi="Calibri" w:cs="Calibri"/>
            <w:bCs/>
            <w:sz w:val="24"/>
            <w:szCs w:val="24"/>
            <w:lang w:val="el-GR"/>
          </w:rPr>
          <w:delText>[</w:delText>
        </w:r>
        <w:r w:rsidRPr="002309C0" w:rsidDel="00895CA0">
          <w:rPr>
            <w:rStyle w:val="FootnoteReference"/>
            <w:rFonts w:ascii="Calibri" w:eastAsia="Calibri" w:hAnsi="Calibri" w:cs="Calibri"/>
            <w:bCs/>
            <w:sz w:val="24"/>
            <w:szCs w:val="24"/>
            <w:lang w:val="el-GR"/>
          </w:rPr>
          <w:footnoteReference w:id="8"/>
        </w:r>
        <w:r w:rsidRPr="002309C0" w:rsidDel="00895CA0">
          <w:rPr>
            <w:rFonts w:ascii="Calibri" w:eastAsia="Calibri" w:hAnsi="Calibri" w:cs="Calibri"/>
            <w:bCs/>
            <w:sz w:val="24"/>
            <w:szCs w:val="24"/>
            <w:lang w:val="el-GR"/>
          </w:rPr>
          <w:delText xml:space="preserve">] </w:delText>
        </w:r>
      </w:del>
      <w:del w:id="579" w:author="GEORGILAS STYLIANOS" w:date="2021-08-06T21:14:00Z">
        <w:r w:rsidRPr="002309C0" w:rsidDel="00F46CCC">
          <w:rPr>
            <w:rFonts w:ascii="Calibri" w:eastAsia="Calibri" w:hAnsi="Calibri" w:cs="Calibri"/>
            <w:bCs/>
            <w:sz w:val="24"/>
            <w:szCs w:val="24"/>
            <w:lang w:val="el-GR"/>
          </w:rPr>
          <w:delText>υπάρχει</w:delText>
        </w:r>
        <w:r w:rsidR="009A7177" w:rsidRPr="002309C0" w:rsidDel="00F46CCC">
          <w:rPr>
            <w:rFonts w:ascii="Calibri" w:eastAsia="Calibri" w:hAnsi="Calibri" w:cs="Calibri"/>
            <w:bCs/>
            <w:sz w:val="24"/>
            <w:szCs w:val="24"/>
            <w:lang w:val="el-GR"/>
          </w:rPr>
          <w:delText xml:space="preserve"> </w:delText>
        </w:r>
      </w:del>
      <w:ins w:id="580" w:author="GEORGILAS STYLIANOS" w:date="2021-08-06T21:14:00Z">
        <w:r w:rsidR="00F46CCC">
          <w:rPr>
            <w:rFonts w:ascii="Calibri" w:eastAsia="Calibri" w:hAnsi="Calibri" w:cs="Calibri"/>
            <w:bCs/>
            <w:sz w:val="24"/>
            <w:szCs w:val="24"/>
            <w:lang w:val="el-GR"/>
          </w:rPr>
          <w:t>παρουσιάζεται</w:t>
        </w:r>
        <w:r w:rsidR="00F46CCC" w:rsidRPr="002309C0">
          <w:rPr>
            <w:rFonts w:ascii="Calibri" w:eastAsia="Calibri" w:hAnsi="Calibri" w:cs="Calibri"/>
            <w:bCs/>
            <w:sz w:val="24"/>
            <w:szCs w:val="24"/>
            <w:lang w:val="el-GR"/>
          </w:rPr>
          <w:t xml:space="preserve"> </w:t>
        </w:r>
      </w:ins>
      <w:r w:rsidR="009A7177" w:rsidRPr="002309C0">
        <w:rPr>
          <w:rFonts w:ascii="Calibri" w:eastAsia="Calibri" w:hAnsi="Calibri" w:cs="Calibri"/>
          <w:bCs/>
          <w:sz w:val="24"/>
          <w:szCs w:val="24"/>
          <w:lang w:val="el-GR"/>
        </w:rPr>
        <w:t xml:space="preserve">μια μελέτη </w:t>
      </w:r>
      <w:ins w:id="581" w:author="GEORGILAS STYLIANOS" w:date="2021-08-06T21:15:00Z">
        <w:r w:rsidR="00F46CCC" w:rsidRPr="00F46CCC">
          <w:rPr>
            <w:rFonts w:ascii="Calibri" w:eastAsia="Calibri" w:hAnsi="Calibri" w:cs="Calibri"/>
            <w:bCs/>
            <w:sz w:val="24"/>
            <w:szCs w:val="24"/>
            <w:lang w:val="el-GR"/>
          </w:rPr>
          <w:t xml:space="preserve">της τομής των δεδομένων FOAF </w:t>
        </w:r>
        <w:r w:rsidR="00F46CCC" w:rsidRPr="002309C0">
          <w:rPr>
            <w:rFonts w:ascii="Calibri" w:eastAsia="Calibri" w:hAnsi="Calibri" w:cs="Calibri"/>
            <w:bCs/>
            <w:sz w:val="24"/>
            <w:szCs w:val="24"/>
            <w:lang w:val="el-GR"/>
          </w:rPr>
          <w:t>(Friend of a Friend)</w:t>
        </w:r>
        <w:r w:rsidR="00F46CCC">
          <w:rPr>
            <w:rFonts w:ascii="Calibri" w:eastAsia="Calibri" w:hAnsi="Calibri" w:cs="Calibri"/>
            <w:bCs/>
            <w:sz w:val="24"/>
            <w:szCs w:val="24"/>
            <w:lang w:val="el-GR"/>
          </w:rPr>
          <w:t xml:space="preserve"> </w:t>
        </w:r>
        <w:r w:rsidR="00F46CCC" w:rsidRPr="00F46CCC">
          <w:rPr>
            <w:rFonts w:ascii="Calibri" w:eastAsia="Calibri" w:hAnsi="Calibri" w:cs="Calibri"/>
            <w:bCs/>
            <w:sz w:val="24"/>
            <w:szCs w:val="24"/>
            <w:lang w:val="el-GR"/>
          </w:rPr>
          <w:t xml:space="preserve">που βρέθηκαν σε πολλά </w:t>
        </w:r>
        <w:r w:rsidR="00F46CCC">
          <w:rPr>
            <w:rFonts w:ascii="Calibri" w:eastAsia="Calibri" w:hAnsi="Calibri" w:cs="Calibri"/>
            <w:bCs/>
            <w:sz w:val="24"/>
            <w:szCs w:val="24"/>
            <w:lang w:val="el-GR"/>
          </w:rPr>
          <w:t>ΚΔ</w:t>
        </w:r>
        <w:r w:rsidR="00F46CCC" w:rsidRPr="00F46CCC">
          <w:rPr>
            <w:rFonts w:ascii="Calibri" w:eastAsia="Calibri" w:hAnsi="Calibri" w:cs="Calibri"/>
            <w:bCs/>
            <w:sz w:val="24"/>
            <w:szCs w:val="24"/>
            <w:lang w:val="el-GR"/>
          </w:rPr>
          <w:t>.</w:t>
        </w:r>
        <w:r w:rsidR="00F46CCC" w:rsidRPr="00F46CCC" w:rsidDel="00F46CCC">
          <w:rPr>
            <w:rFonts w:ascii="Calibri" w:eastAsia="Calibri" w:hAnsi="Calibri" w:cs="Calibri"/>
            <w:bCs/>
            <w:sz w:val="24"/>
            <w:szCs w:val="24"/>
            <w:lang w:val="el-GR"/>
          </w:rPr>
          <w:t xml:space="preserve"> </w:t>
        </w:r>
      </w:ins>
      <w:del w:id="582" w:author="GEORGILAS STYLIANOS" w:date="2021-08-06T21:15:00Z">
        <w:r w:rsidR="009A7177" w:rsidRPr="002309C0" w:rsidDel="00F46CCC">
          <w:rPr>
            <w:rFonts w:ascii="Calibri" w:eastAsia="Calibri" w:hAnsi="Calibri" w:cs="Calibri"/>
            <w:bCs/>
            <w:sz w:val="24"/>
            <w:szCs w:val="24"/>
            <w:lang w:val="el-GR"/>
          </w:rPr>
          <w:delText xml:space="preserve">για τη </w:delText>
        </w:r>
        <w:commentRangeStart w:id="583"/>
        <w:commentRangeStart w:id="584"/>
        <w:r w:rsidR="009A7177" w:rsidRPr="002309C0" w:rsidDel="00F46CCC">
          <w:rPr>
            <w:rFonts w:ascii="Calibri" w:eastAsia="Calibri" w:hAnsi="Calibri" w:cs="Calibri"/>
            <w:bCs/>
            <w:sz w:val="24"/>
            <w:szCs w:val="24"/>
            <w:lang w:val="el-GR"/>
          </w:rPr>
          <w:delText xml:space="preserve">διασταύρωση δεδομένων </w:delText>
        </w:r>
        <w:commentRangeEnd w:id="583"/>
        <w:r w:rsidR="00556D8B" w:rsidDel="00F46CCC">
          <w:rPr>
            <w:rStyle w:val="CommentReference"/>
          </w:rPr>
          <w:commentReference w:id="583"/>
        </w:r>
      </w:del>
      <w:commentRangeEnd w:id="584"/>
      <w:r w:rsidR="00774784">
        <w:rPr>
          <w:rStyle w:val="CommentReference"/>
        </w:rPr>
        <w:commentReference w:id="584"/>
      </w:r>
      <w:del w:id="585" w:author="GEORGILAS STYLIANOS" w:date="2021-08-06T21:15:00Z">
        <w:r w:rsidR="009A7177" w:rsidRPr="002309C0" w:rsidDel="00F46CCC">
          <w:rPr>
            <w:rFonts w:ascii="Calibri" w:eastAsia="Calibri" w:hAnsi="Calibri" w:cs="Calibri"/>
            <w:bCs/>
            <w:sz w:val="24"/>
            <w:szCs w:val="24"/>
            <w:lang w:val="el-GR"/>
          </w:rPr>
          <w:delText>FOAF</w:delText>
        </w:r>
        <w:r w:rsidR="007F02A7" w:rsidRPr="002309C0" w:rsidDel="00F46CCC">
          <w:rPr>
            <w:rFonts w:ascii="Calibri" w:eastAsia="Calibri" w:hAnsi="Calibri" w:cs="Calibri"/>
            <w:bCs/>
            <w:sz w:val="24"/>
            <w:szCs w:val="24"/>
            <w:lang w:val="el-GR"/>
          </w:rPr>
          <w:delText xml:space="preserve"> (Friend of a Friend)</w:delText>
        </w:r>
      </w:del>
      <w:del w:id="586" w:author="GEORGILAS STYLIANOS" w:date="2021-08-06T21:18:00Z">
        <w:r w:rsidR="009A7177" w:rsidRPr="002309C0" w:rsidDel="00774784">
          <w:rPr>
            <w:rFonts w:ascii="Calibri" w:eastAsia="Calibri" w:hAnsi="Calibri" w:cs="Calibri"/>
            <w:bCs/>
            <w:sz w:val="24"/>
            <w:szCs w:val="24"/>
            <w:lang w:val="el-GR"/>
          </w:rPr>
          <w:delText xml:space="preserve"> </w:delText>
        </w:r>
      </w:del>
      <w:del w:id="587" w:author="GEORGILAS STYLIANOS" w:date="2021-08-06T21:15:00Z">
        <w:r w:rsidR="009A7177" w:rsidRPr="002309C0" w:rsidDel="00F46CCC">
          <w:rPr>
            <w:rFonts w:ascii="Calibri" w:eastAsia="Calibri" w:hAnsi="Calibri" w:cs="Calibri"/>
            <w:bCs/>
            <w:sz w:val="24"/>
            <w:szCs w:val="24"/>
            <w:lang w:val="el-GR"/>
          </w:rPr>
          <w:delText xml:space="preserve">που βρίσκονται σε πολλά διαδικτυακά </w:delText>
        </w:r>
        <w:r w:rsidR="00FB196E" w:rsidRPr="002309C0" w:rsidDel="00F46CCC">
          <w:rPr>
            <w:rFonts w:ascii="Calibri" w:eastAsia="Calibri" w:hAnsi="Calibri" w:cs="Calibri"/>
            <w:bCs/>
            <w:sz w:val="24"/>
            <w:szCs w:val="24"/>
            <w:lang w:val="el-GR"/>
          </w:rPr>
          <w:delText>Κ.Δ.</w:delText>
        </w:r>
      </w:del>
      <w:proofErr w:type="spellStart"/>
      <w:ins w:id="588" w:author="GEORGILAS STYLIANOS" w:date="2021-08-07T14:19:00Z">
        <w:r w:rsidR="0092709A">
          <w:rPr>
            <w:rFonts w:ascii="Calibri" w:eastAsia="Calibri" w:hAnsi="Calibri" w:cs="Calibri"/>
            <w:bCs/>
            <w:sz w:val="24"/>
            <w:szCs w:val="24"/>
            <w:lang w:val="el-GR"/>
          </w:rPr>
          <w:t>ΚΔ</w:t>
        </w:r>
      </w:ins>
      <w:commentRangeStart w:id="589"/>
      <w:commentRangeStart w:id="590"/>
      <w:del w:id="591" w:author="GEORGILAS STYLIANOS" w:date="2021-08-06T21:15:00Z">
        <w:r w:rsidR="00FB196E" w:rsidRPr="002309C0" w:rsidDel="00F46CCC">
          <w:rPr>
            <w:rFonts w:ascii="Calibri" w:eastAsia="Calibri" w:hAnsi="Calibri" w:cs="Calibri"/>
            <w:bCs/>
            <w:sz w:val="24"/>
            <w:szCs w:val="24"/>
            <w:lang w:val="el-GR"/>
          </w:rPr>
          <w:delText xml:space="preserve"> </w:delText>
        </w:r>
      </w:del>
      <w:del w:id="592" w:author="GEORGILAS STYLIANOS" w:date="2021-08-06T19:39:00Z">
        <w:r w:rsidR="009A7177" w:rsidRPr="002309C0" w:rsidDel="004508FB">
          <w:rPr>
            <w:rFonts w:ascii="Calibri" w:eastAsia="Calibri" w:hAnsi="Calibri" w:cs="Calibri"/>
            <w:bCs/>
            <w:sz w:val="24"/>
            <w:szCs w:val="24"/>
            <w:lang w:val="el-GR"/>
          </w:rPr>
          <w:delText xml:space="preserve"> </w:delText>
        </w:r>
      </w:del>
      <w:commentRangeEnd w:id="589"/>
      <w:del w:id="593" w:author="GEORGILAS STYLIANOS" w:date="2021-08-06T21:15:00Z">
        <w:r w:rsidR="00556D8B" w:rsidDel="00F46CCC">
          <w:rPr>
            <w:rStyle w:val="CommentReference"/>
          </w:rPr>
          <w:commentReference w:id="589"/>
        </w:r>
        <w:commentRangeEnd w:id="590"/>
        <w:r w:rsidR="00B95212" w:rsidDel="00F46CCC">
          <w:rPr>
            <w:rStyle w:val="CommentReference"/>
          </w:rPr>
          <w:commentReference w:id="590"/>
        </w:r>
      </w:del>
      <w:r w:rsidR="009A7177" w:rsidRPr="002309C0">
        <w:rPr>
          <w:rFonts w:ascii="Calibri" w:eastAsia="Calibri" w:hAnsi="Calibri" w:cs="Calibri"/>
          <w:bCs/>
          <w:sz w:val="24"/>
          <w:szCs w:val="24"/>
          <w:lang w:val="el-GR"/>
        </w:rPr>
        <w:t>Χρησιμοποιώντας</w:t>
      </w:r>
      <w:proofErr w:type="spellEnd"/>
      <w:r w:rsidR="009A7177" w:rsidRPr="002309C0">
        <w:rPr>
          <w:rFonts w:ascii="Calibri" w:eastAsia="Calibri" w:hAnsi="Calibri" w:cs="Calibri"/>
          <w:bCs/>
          <w:sz w:val="24"/>
          <w:szCs w:val="24"/>
          <w:lang w:val="el-GR"/>
        </w:rPr>
        <w:t xml:space="preserve"> τη</w:t>
      </w:r>
      <w:ins w:id="594" w:author="Razis" w:date="2021-08-01T12:18:00Z">
        <w:r w:rsidR="00556D8B">
          <w:rPr>
            <w:rFonts w:ascii="Calibri" w:eastAsia="Calibri" w:hAnsi="Calibri" w:cs="Calibri"/>
            <w:bCs/>
            <w:sz w:val="24"/>
            <w:szCs w:val="24"/>
            <w:lang w:val="el-GR"/>
          </w:rPr>
          <w:t>ν</w:t>
        </w:r>
      </w:ins>
      <w:r w:rsidR="009A7177" w:rsidRPr="002309C0">
        <w:rPr>
          <w:rFonts w:ascii="Calibri" w:eastAsia="Calibri" w:hAnsi="Calibri" w:cs="Calibri"/>
          <w:bCs/>
          <w:sz w:val="24"/>
          <w:szCs w:val="24"/>
          <w:lang w:val="el-GR"/>
        </w:rPr>
        <w:t xml:space="preserve"> </w:t>
      </w:r>
      <w:del w:id="595" w:author="Razis" w:date="2021-08-01T12:18:00Z">
        <w:r w:rsidR="009A7177" w:rsidRPr="002309C0" w:rsidDel="00556D8B">
          <w:rPr>
            <w:rFonts w:ascii="Calibri" w:eastAsia="Calibri" w:hAnsi="Calibri" w:cs="Calibri"/>
            <w:bCs/>
            <w:sz w:val="24"/>
            <w:szCs w:val="24"/>
            <w:lang w:val="el-GR"/>
          </w:rPr>
          <w:delText xml:space="preserve">σημασιολογία της </w:delText>
        </w:r>
      </w:del>
      <w:r w:rsidR="009A7177" w:rsidRPr="002309C0">
        <w:rPr>
          <w:rFonts w:ascii="Calibri" w:eastAsia="Calibri" w:hAnsi="Calibri" w:cs="Calibri"/>
          <w:bCs/>
          <w:sz w:val="24"/>
          <w:szCs w:val="24"/>
          <w:lang w:val="el-GR"/>
        </w:rPr>
        <w:t>οντολογία</w:t>
      </w:r>
      <w:del w:id="596" w:author="Razis" w:date="2021-08-01T12:19:00Z">
        <w:r w:rsidR="009A7177" w:rsidRPr="002309C0" w:rsidDel="00556D8B">
          <w:rPr>
            <w:rFonts w:ascii="Calibri" w:eastAsia="Calibri" w:hAnsi="Calibri" w:cs="Calibri"/>
            <w:bCs/>
            <w:sz w:val="24"/>
            <w:szCs w:val="24"/>
            <w:lang w:val="el-GR"/>
          </w:rPr>
          <w:delText>ς</w:delText>
        </w:r>
      </w:del>
      <w:r w:rsidR="009A7177" w:rsidRPr="002309C0">
        <w:rPr>
          <w:rFonts w:ascii="Calibri" w:eastAsia="Calibri" w:hAnsi="Calibri" w:cs="Calibri"/>
          <w:bCs/>
          <w:sz w:val="24"/>
          <w:szCs w:val="24"/>
          <w:lang w:val="el-GR"/>
        </w:rPr>
        <w:t xml:space="preserve"> </w:t>
      </w:r>
      <w:del w:id="597" w:author="Razis" w:date="2021-08-01T12:19:00Z">
        <w:r w:rsidR="009A7177" w:rsidRPr="002309C0" w:rsidDel="00556D8B">
          <w:rPr>
            <w:rFonts w:ascii="Calibri" w:eastAsia="Calibri" w:hAnsi="Calibri" w:cs="Calibri"/>
            <w:bCs/>
            <w:sz w:val="24"/>
            <w:szCs w:val="24"/>
            <w:lang w:val="el-GR"/>
          </w:rPr>
          <w:delText xml:space="preserve">του </w:delText>
        </w:r>
      </w:del>
      <w:r w:rsidR="009A7177" w:rsidRPr="002309C0">
        <w:rPr>
          <w:rFonts w:ascii="Calibri" w:eastAsia="Calibri" w:hAnsi="Calibri" w:cs="Calibri"/>
          <w:bCs/>
          <w:sz w:val="24"/>
          <w:szCs w:val="24"/>
          <w:lang w:val="el-GR"/>
        </w:rPr>
        <w:t xml:space="preserve">FOAF και εφαρμόζοντας τις τεχνικές </w:t>
      </w:r>
      <w:commentRangeStart w:id="598"/>
      <w:commentRangeStart w:id="599"/>
      <w:r w:rsidR="009A7177" w:rsidRPr="002309C0">
        <w:rPr>
          <w:rFonts w:ascii="Calibri" w:eastAsia="Calibri" w:hAnsi="Calibri" w:cs="Calibri"/>
          <w:bCs/>
          <w:sz w:val="24"/>
          <w:szCs w:val="24"/>
          <w:lang w:val="el-GR"/>
        </w:rPr>
        <w:t xml:space="preserve">συλλογιστικής </w:t>
      </w:r>
      <w:commentRangeEnd w:id="598"/>
      <w:commentRangeEnd w:id="599"/>
      <w:ins w:id="600" w:author="GEORGILAS STYLIANOS" w:date="2021-08-06T21:01:00Z">
        <w:r w:rsidR="00B95212" w:rsidRPr="00B95212">
          <w:rPr>
            <w:rFonts w:ascii="Calibri" w:eastAsia="Calibri" w:hAnsi="Calibri" w:cs="Calibri"/>
            <w:bCs/>
            <w:sz w:val="24"/>
            <w:szCs w:val="24"/>
            <w:lang w:val="el-GR"/>
            <w:rPrChange w:id="601" w:author="GEORGILAS STYLIANOS" w:date="2021-08-06T21:01:00Z">
              <w:rPr>
                <w:rFonts w:ascii="Calibri" w:eastAsia="Calibri" w:hAnsi="Calibri" w:cs="Calibri"/>
                <w:bCs/>
                <w:sz w:val="24"/>
                <w:szCs w:val="24"/>
              </w:rPr>
            </w:rPrChange>
          </w:rPr>
          <w:t>(</w:t>
        </w:r>
        <w:r w:rsidR="00B95212">
          <w:rPr>
            <w:rFonts w:ascii="Calibri" w:eastAsia="Calibri" w:hAnsi="Calibri" w:cs="Calibri"/>
            <w:bCs/>
            <w:sz w:val="24"/>
            <w:szCs w:val="24"/>
          </w:rPr>
          <w:t>reasoning</w:t>
        </w:r>
        <w:r w:rsidR="00B95212" w:rsidRPr="00B95212">
          <w:rPr>
            <w:rFonts w:ascii="Calibri" w:eastAsia="Calibri" w:hAnsi="Calibri" w:cs="Calibri"/>
            <w:bCs/>
            <w:sz w:val="24"/>
            <w:szCs w:val="24"/>
            <w:lang w:val="el-GR"/>
            <w:rPrChange w:id="602" w:author="GEORGILAS STYLIANOS" w:date="2021-08-06T21:01:00Z">
              <w:rPr>
                <w:rFonts w:ascii="Calibri" w:eastAsia="Calibri" w:hAnsi="Calibri" w:cs="Calibri"/>
                <w:bCs/>
                <w:sz w:val="24"/>
                <w:szCs w:val="24"/>
              </w:rPr>
            </w:rPrChange>
          </w:rPr>
          <w:t xml:space="preserve">) </w:t>
        </w:r>
      </w:ins>
      <w:r w:rsidR="00556D8B">
        <w:rPr>
          <w:rStyle w:val="CommentReference"/>
        </w:rPr>
        <w:commentReference w:id="598"/>
      </w:r>
      <w:r w:rsidR="00B95212">
        <w:rPr>
          <w:rStyle w:val="CommentReference"/>
        </w:rPr>
        <w:commentReference w:id="599"/>
      </w:r>
      <w:r w:rsidR="009A7177" w:rsidRPr="002309C0">
        <w:rPr>
          <w:rFonts w:ascii="Calibri" w:eastAsia="Calibri" w:hAnsi="Calibri" w:cs="Calibri"/>
          <w:bCs/>
          <w:sz w:val="24"/>
          <w:szCs w:val="24"/>
          <w:lang w:val="el-GR"/>
        </w:rPr>
        <w:t>του Σημασιολογικού Ιστού, δείχν</w:t>
      </w:r>
      <w:r w:rsidR="007F02A7" w:rsidRPr="002309C0">
        <w:rPr>
          <w:rFonts w:ascii="Calibri" w:eastAsia="Calibri" w:hAnsi="Calibri" w:cs="Calibri"/>
          <w:bCs/>
          <w:sz w:val="24"/>
          <w:szCs w:val="24"/>
          <w:lang w:val="el-GR"/>
        </w:rPr>
        <w:t>εται</w:t>
      </w:r>
      <w:r w:rsidR="009A7177" w:rsidRPr="002309C0">
        <w:rPr>
          <w:rFonts w:ascii="Calibri" w:eastAsia="Calibri" w:hAnsi="Calibri" w:cs="Calibri"/>
          <w:bCs/>
          <w:sz w:val="24"/>
          <w:szCs w:val="24"/>
          <w:lang w:val="el-GR"/>
        </w:rPr>
        <w:t xml:space="preserve"> ότι ένα σημαντικό ποσοστό προφίλ μπορεί να συγχωνευτεί από πολλά δίκτυα.</w:t>
      </w:r>
      <w:r w:rsidR="00520D68" w:rsidRPr="002309C0">
        <w:rPr>
          <w:rFonts w:ascii="Calibri" w:eastAsia="Calibri" w:hAnsi="Calibri" w:cs="Calibri"/>
          <w:bCs/>
          <w:sz w:val="24"/>
          <w:szCs w:val="24"/>
          <w:lang w:val="el-GR"/>
        </w:rPr>
        <w:t xml:space="preserve"> </w:t>
      </w:r>
      <w:r w:rsidR="009A7177" w:rsidRPr="002309C0">
        <w:rPr>
          <w:rFonts w:ascii="Calibri" w:eastAsia="Calibri" w:hAnsi="Calibri" w:cs="Calibri"/>
          <w:bCs/>
          <w:sz w:val="24"/>
          <w:szCs w:val="24"/>
          <w:lang w:val="el-GR"/>
        </w:rPr>
        <w:t>Παρουσιάζο</w:t>
      </w:r>
      <w:r w:rsidR="007F02A7" w:rsidRPr="002309C0">
        <w:rPr>
          <w:rFonts w:ascii="Calibri" w:eastAsia="Calibri" w:hAnsi="Calibri" w:cs="Calibri"/>
          <w:bCs/>
          <w:sz w:val="24"/>
          <w:szCs w:val="24"/>
          <w:lang w:val="el-GR"/>
        </w:rPr>
        <w:t>νται</w:t>
      </w:r>
      <w:r w:rsidR="009A7177" w:rsidRPr="002309C0">
        <w:rPr>
          <w:rFonts w:ascii="Calibri" w:eastAsia="Calibri" w:hAnsi="Calibri" w:cs="Calibri"/>
          <w:bCs/>
          <w:sz w:val="24"/>
          <w:szCs w:val="24"/>
          <w:lang w:val="el-GR"/>
        </w:rPr>
        <w:t xml:space="preserve"> αποτελέσματα για το πώς αυτό επηρεάζει τη δομή του δικτύου </w:t>
      </w:r>
      <w:commentRangeStart w:id="603"/>
      <w:commentRangeStart w:id="604"/>
      <w:r w:rsidR="009A7177" w:rsidRPr="002309C0">
        <w:rPr>
          <w:rFonts w:ascii="Calibri" w:eastAsia="Calibri" w:hAnsi="Calibri" w:cs="Calibri"/>
          <w:bCs/>
          <w:sz w:val="24"/>
          <w:szCs w:val="24"/>
          <w:lang w:val="el-GR"/>
        </w:rPr>
        <w:t xml:space="preserve">και </w:t>
      </w:r>
      <w:del w:id="605" w:author="GEORGILAS STYLIANOS" w:date="2021-08-06T21:16:00Z">
        <w:r w:rsidR="009A7177" w:rsidRPr="002309C0" w:rsidDel="00F46CCC">
          <w:rPr>
            <w:rFonts w:ascii="Calibri" w:eastAsia="Calibri" w:hAnsi="Calibri" w:cs="Calibri"/>
            <w:bCs/>
            <w:sz w:val="24"/>
            <w:szCs w:val="24"/>
            <w:lang w:val="el-GR"/>
          </w:rPr>
          <w:delText>τι λέει</w:delText>
        </w:r>
      </w:del>
      <w:ins w:id="606" w:author="GEORGILAS STYLIANOS" w:date="2021-08-06T21:16:00Z">
        <w:r w:rsidR="00F46CCC">
          <w:rPr>
            <w:rFonts w:ascii="Calibri" w:eastAsia="Calibri" w:hAnsi="Calibri" w:cs="Calibri"/>
            <w:bCs/>
            <w:sz w:val="24"/>
            <w:szCs w:val="24"/>
            <w:lang w:val="el-GR"/>
          </w:rPr>
          <w:t>εκθειάζεται</w:t>
        </w:r>
      </w:ins>
      <w:r w:rsidR="009A7177" w:rsidRPr="002309C0">
        <w:rPr>
          <w:rFonts w:ascii="Calibri" w:eastAsia="Calibri" w:hAnsi="Calibri" w:cs="Calibri"/>
          <w:bCs/>
          <w:sz w:val="24"/>
          <w:szCs w:val="24"/>
          <w:lang w:val="el-GR"/>
        </w:rPr>
        <w:t xml:space="preserve"> </w:t>
      </w:r>
      <w:commentRangeEnd w:id="603"/>
      <w:r w:rsidR="00556D8B">
        <w:rPr>
          <w:rStyle w:val="CommentReference"/>
        </w:rPr>
        <w:commentReference w:id="603"/>
      </w:r>
      <w:commentRangeEnd w:id="604"/>
      <w:r w:rsidR="00F46CCC">
        <w:rPr>
          <w:rStyle w:val="CommentReference"/>
        </w:rPr>
        <w:commentReference w:id="604"/>
      </w:r>
      <w:del w:id="607" w:author="GEORGILAS STYLIANOS" w:date="2021-08-06T21:16:00Z">
        <w:r w:rsidR="009A7177" w:rsidRPr="002309C0" w:rsidDel="00F46CCC">
          <w:rPr>
            <w:rFonts w:ascii="Calibri" w:eastAsia="Calibri" w:hAnsi="Calibri" w:cs="Calibri"/>
            <w:bCs/>
            <w:sz w:val="24"/>
            <w:szCs w:val="24"/>
            <w:lang w:val="el-GR"/>
          </w:rPr>
          <w:delText>για την</w:delText>
        </w:r>
      </w:del>
      <w:ins w:id="608" w:author="GEORGILAS STYLIANOS" w:date="2021-08-06T21:16:00Z">
        <w:r w:rsidR="00F46CCC">
          <w:rPr>
            <w:rFonts w:ascii="Calibri" w:eastAsia="Calibri" w:hAnsi="Calibri" w:cs="Calibri"/>
            <w:bCs/>
            <w:sz w:val="24"/>
            <w:szCs w:val="24"/>
            <w:lang w:val="el-GR"/>
          </w:rPr>
          <w:t>η</w:t>
        </w:r>
      </w:ins>
      <w:r w:rsidR="009A7177" w:rsidRPr="002309C0">
        <w:rPr>
          <w:rFonts w:ascii="Calibri" w:eastAsia="Calibri" w:hAnsi="Calibri" w:cs="Calibri"/>
          <w:bCs/>
          <w:sz w:val="24"/>
          <w:szCs w:val="24"/>
          <w:lang w:val="el-GR"/>
        </w:rPr>
        <w:t xml:space="preserve"> επιτυχία του Σημασιολογικού Ιστού.</w:t>
      </w:r>
    </w:p>
    <w:p w14:paraId="34995485" w14:textId="52BC28A9" w:rsidR="00C60DA1" w:rsidRPr="00CD582C" w:rsidRDefault="00556D8B" w:rsidP="00406EA8">
      <w:pPr>
        <w:rPr>
          <w:rFonts w:ascii="Calibri" w:eastAsia="Calibri" w:hAnsi="Calibri" w:cs="Calibri"/>
          <w:bCs/>
          <w:lang w:val="el-GR"/>
        </w:rPr>
      </w:pPr>
      <w:bookmarkStart w:id="609" w:name="_Toc78286848"/>
      <w:ins w:id="610" w:author="Razis" w:date="2021-08-01T12:20:00Z">
        <w:r>
          <w:rPr>
            <w:rFonts w:ascii="Calibri" w:eastAsia="Calibri" w:hAnsi="Calibri" w:cs="Calibri"/>
            <w:bCs/>
            <w:lang w:val="el-GR"/>
          </w:rPr>
          <w:t>++ Διαφορές &amp; ομοιότητες εργασίας μας με αυτές</w:t>
        </w:r>
      </w:ins>
    </w:p>
    <w:p w14:paraId="0442C0FC" w14:textId="77777777" w:rsidR="00DC2A0B" w:rsidRDefault="00DC2A0B">
      <w:pPr>
        <w:rPr>
          <w:rFonts w:eastAsia="Calibri" w:cstheme="majorBidi"/>
          <w:b/>
          <w:sz w:val="40"/>
          <w:szCs w:val="40"/>
          <w:lang w:val="el-GR"/>
        </w:rPr>
      </w:pPr>
      <w:bookmarkStart w:id="611" w:name="_Toc78469136"/>
      <w:bookmarkStart w:id="612" w:name="_Ref78496217"/>
      <w:r>
        <w:rPr>
          <w:rFonts w:eastAsia="Calibri"/>
          <w:b/>
          <w:sz w:val="40"/>
          <w:szCs w:val="40"/>
          <w:lang w:val="el-GR"/>
        </w:rPr>
        <w:br w:type="page"/>
      </w:r>
    </w:p>
    <w:p w14:paraId="4C0190B4" w14:textId="01A9A2CC" w:rsidR="00520D68" w:rsidRDefault="00520D68" w:rsidP="00F646E5">
      <w:pPr>
        <w:pStyle w:val="Heading1"/>
        <w:rPr>
          <w:rFonts w:asciiTheme="minorHAnsi" w:eastAsia="Calibri" w:hAnsiTheme="minorHAnsi"/>
          <w:b/>
          <w:color w:val="auto"/>
          <w:sz w:val="40"/>
          <w:szCs w:val="40"/>
          <w:lang w:val="el-GR"/>
        </w:rPr>
      </w:pPr>
      <w:r w:rsidRPr="00520D68">
        <w:rPr>
          <w:rFonts w:asciiTheme="minorHAnsi" w:eastAsia="Calibri" w:hAnsiTheme="minorHAnsi"/>
          <w:b/>
          <w:color w:val="auto"/>
          <w:sz w:val="40"/>
          <w:szCs w:val="40"/>
          <w:lang w:val="el-GR"/>
        </w:rPr>
        <w:lastRenderedPageBreak/>
        <w:t>Ενότητα 3</w:t>
      </w:r>
      <w:r w:rsidR="000C53E9" w:rsidRPr="006B1830">
        <w:rPr>
          <w:rFonts w:asciiTheme="minorHAnsi" w:eastAsia="Calibri" w:hAnsiTheme="minorHAnsi"/>
          <w:b/>
          <w:color w:val="auto"/>
          <w:sz w:val="40"/>
          <w:szCs w:val="40"/>
          <w:lang w:val="el-GR"/>
        </w:rPr>
        <w:t xml:space="preserve">. </w:t>
      </w:r>
      <w:del w:id="613" w:author="GEORGILAS STYLIANOS" w:date="2021-08-06T19:39:00Z">
        <w:r w:rsidRPr="008177CC" w:rsidDel="004508FB">
          <w:rPr>
            <w:rFonts w:asciiTheme="minorHAnsi" w:eastAsia="Calibri" w:hAnsiTheme="minorHAnsi"/>
            <w:b/>
            <w:color w:val="auto"/>
            <w:sz w:val="40"/>
            <w:szCs w:val="40"/>
            <w:lang w:val="el-GR"/>
          </w:rPr>
          <w:delText xml:space="preserve"> </w:delText>
        </w:r>
      </w:del>
      <w:r w:rsidR="00010EE3" w:rsidRPr="00520D68">
        <w:rPr>
          <w:rFonts w:asciiTheme="minorHAnsi" w:eastAsia="Calibri" w:hAnsiTheme="minorHAnsi"/>
          <w:b/>
          <w:color w:val="auto"/>
          <w:sz w:val="40"/>
          <w:szCs w:val="40"/>
          <w:lang w:val="el-GR"/>
        </w:rPr>
        <w:t>Βάση Δεδομένων</w:t>
      </w:r>
      <w:bookmarkEnd w:id="609"/>
      <w:bookmarkEnd w:id="611"/>
      <w:bookmarkEnd w:id="612"/>
    </w:p>
    <w:p w14:paraId="0C5F494B" w14:textId="6540147B" w:rsidR="00774784" w:rsidRPr="00B471AD" w:rsidRDefault="00556D8B" w:rsidP="00F646E5">
      <w:pPr>
        <w:rPr>
          <w:lang w:val="el-GR"/>
        </w:rPr>
      </w:pPr>
      <w:ins w:id="614" w:author="Razis" w:date="2021-08-01T12:21:00Z">
        <w:del w:id="615" w:author="GEORGILAS STYLIANOS" w:date="2021-08-06T21:28:00Z">
          <w:r w:rsidDel="00B471AD">
            <w:rPr>
              <w:lang w:val="el-GR"/>
            </w:rPr>
            <w:delText xml:space="preserve">++ Στην ενότητα αυτή περιγράφονται σχεδιαστικά ζητήματα αναφορικά με την </w:delText>
          </w:r>
        </w:del>
      </w:ins>
      <w:ins w:id="616" w:author="Razis" w:date="2021-08-01T12:22:00Z">
        <w:del w:id="617" w:author="GEORGILAS STYLIANOS" w:date="2021-08-06T21:28:00Z">
          <w:r w:rsidDel="00B471AD">
            <w:rPr>
              <w:lang w:val="el-GR"/>
            </w:rPr>
            <w:delText>επιλεγμένη</w:delText>
          </w:r>
        </w:del>
      </w:ins>
      <w:ins w:id="618" w:author="Razis" w:date="2021-08-01T12:21:00Z">
        <w:del w:id="619" w:author="GEORGILAS STYLIANOS" w:date="2021-08-06T21:28:00Z">
          <w:r w:rsidDel="00B471AD">
            <w:rPr>
              <w:lang w:val="el-GR"/>
            </w:rPr>
            <w:delText xml:space="preserve"> </w:delText>
          </w:r>
        </w:del>
      </w:ins>
      <w:ins w:id="620" w:author="Razis" w:date="2021-08-01T12:22:00Z">
        <w:del w:id="621" w:author="GEORGILAS STYLIANOS" w:date="2021-08-06T21:28:00Z">
          <w:r w:rsidDel="00B471AD">
            <w:rPr>
              <w:lang w:val="el-GR"/>
            </w:rPr>
            <w:delText xml:space="preserve">προσέγγιση αποθήκευσης των δεδομένων των ΚΔ. Συγκεκριμένα, χρησιμοποιήθηκε μία σχεσιακή βάση δεομένων κλπ… </w:delText>
          </w:r>
        </w:del>
      </w:ins>
      <w:ins w:id="622" w:author="Razis" w:date="2021-08-01T12:25:00Z">
        <w:del w:id="623" w:author="GEORGILAS STYLIANOS" w:date="2021-08-06T21:28:00Z">
          <w:r w:rsidDel="00B471AD">
            <w:rPr>
              <w:lang w:val="el-GR"/>
            </w:rPr>
            <w:delText>για θα αναλυθούν +++</w:delText>
          </w:r>
        </w:del>
      </w:ins>
      <w:ins w:id="624" w:author="Razis" w:date="2021-08-01T12:21:00Z">
        <w:del w:id="625" w:author="GEORGILAS STYLIANOS" w:date="2021-08-06T21:28:00Z">
          <w:r w:rsidRPr="00556D8B" w:rsidDel="00B471AD">
            <w:rPr>
              <w:lang w:val="el-GR"/>
            </w:rPr>
            <w:delText xml:space="preserve"> Ανάλυση Πινάκων</w:delText>
          </w:r>
          <w:r w:rsidRPr="00556D8B" w:rsidDel="00B471AD">
            <w:rPr>
              <w:lang w:val="el-GR"/>
            </w:rPr>
            <w:tab/>
          </w:r>
        </w:del>
      </w:ins>
      <w:ins w:id="626" w:author="Razis" w:date="2021-08-01T12:25:00Z">
        <w:del w:id="627" w:author="GEORGILAS STYLIANOS" w:date="2021-08-06T21:28:00Z">
          <w:r w:rsidDel="00B471AD">
            <w:rPr>
              <w:lang w:val="el-GR"/>
            </w:rPr>
            <w:delText xml:space="preserve">, </w:delText>
          </w:r>
        </w:del>
      </w:ins>
      <w:ins w:id="628" w:author="Razis" w:date="2021-08-01T12:21:00Z">
        <w:del w:id="629" w:author="GEORGILAS STYLIANOS" w:date="2021-08-06T19:39:00Z">
          <w:r w:rsidRPr="00556D8B" w:rsidDel="004508FB">
            <w:rPr>
              <w:lang w:val="el-GR"/>
            </w:rPr>
            <w:delText xml:space="preserve"> </w:delText>
          </w:r>
        </w:del>
        <w:del w:id="630" w:author="GEORGILAS STYLIANOS" w:date="2021-08-06T21:28:00Z">
          <w:r w:rsidRPr="00556D8B" w:rsidDel="00B471AD">
            <w:rPr>
              <w:lang w:val="el-GR"/>
            </w:rPr>
            <w:delText>Ανάλυση συσχετίσεων πινάκων</w:delText>
          </w:r>
          <w:r w:rsidRPr="00556D8B" w:rsidDel="00B471AD">
            <w:rPr>
              <w:lang w:val="el-GR"/>
            </w:rPr>
            <w:tab/>
          </w:r>
        </w:del>
      </w:ins>
      <w:ins w:id="631" w:author="Razis" w:date="2021-08-01T12:25:00Z">
        <w:del w:id="632" w:author="GEORGILAS STYLIANOS" w:date="2021-08-06T21:28:00Z">
          <w:r w:rsidDel="00B471AD">
            <w:rPr>
              <w:lang w:val="el-GR"/>
            </w:rPr>
            <w:delText>,</w:delText>
          </w:r>
        </w:del>
      </w:ins>
      <w:ins w:id="633" w:author="Razis" w:date="2021-08-01T12:21:00Z">
        <w:del w:id="634" w:author="GEORGILAS STYLIANOS" w:date="2021-08-06T21:28:00Z">
          <w:r w:rsidRPr="00556D8B" w:rsidDel="00B471AD">
            <w:rPr>
              <w:lang w:val="el-GR"/>
            </w:rPr>
            <w:delText xml:space="preserve"> Κριτήρια σχεδιασμού βάσης δεδομένων</w:delText>
          </w:r>
        </w:del>
      </w:ins>
      <w:ins w:id="635" w:author="GEORGILAS STYLIANOS" w:date="2021-08-06T21:20:00Z">
        <w:r w:rsidR="00774784">
          <w:rPr>
            <w:lang w:val="el-GR"/>
          </w:rPr>
          <w:t>Στην</w:t>
        </w:r>
      </w:ins>
      <w:ins w:id="636" w:author="GEORGILAS STYLIANOS" w:date="2021-08-06T21:21:00Z">
        <w:r w:rsidR="00774784">
          <w:rPr>
            <w:lang w:val="el-GR"/>
          </w:rPr>
          <w:t xml:space="preserve"> ενότητα αυτή περιγράφονται σχεδιαστικά ζητήματα </w:t>
        </w:r>
      </w:ins>
      <w:ins w:id="637" w:author="GEORGILAS STYLIANOS" w:date="2021-08-06T21:22:00Z">
        <w:r w:rsidR="00774784">
          <w:rPr>
            <w:lang w:val="el-GR"/>
          </w:rPr>
          <w:t>αναφορικά με την επιλεγμένη προσέγγιση αποθήκευσης των δεδομένων των ΚΔ. Συγκεκριμένα, χρησιμοποιήθ</w:t>
        </w:r>
      </w:ins>
      <w:ins w:id="638" w:author="GEORGILAS STYLIANOS" w:date="2021-08-06T21:23:00Z">
        <w:r w:rsidR="00774784">
          <w:rPr>
            <w:lang w:val="el-GR"/>
          </w:rPr>
          <w:t>ηκε μία σχεσιακή βάση δεδομένων</w:t>
        </w:r>
        <w:r w:rsidR="00B471AD">
          <w:rPr>
            <w:lang w:val="el-GR"/>
          </w:rPr>
          <w:t xml:space="preserve"> </w:t>
        </w:r>
        <w:r w:rsidR="00B471AD">
          <w:t>MySQL</w:t>
        </w:r>
        <w:r w:rsidR="00B471AD" w:rsidRPr="00B471AD">
          <w:rPr>
            <w:lang w:val="el-GR"/>
            <w:rPrChange w:id="639" w:author="GEORGILAS STYLIANOS" w:date="2021-08-06T21:23:00Z">
              <w:rPr/>
            </w:rPrChange>
          </w:rPr>
          <w:t xml:space="preserve">. </w:t>
        </w:r>
        <w:r w:rsidR="00B471AD">
          <w:rPr>
            <w:lang w:val="el-GR"/>
          </w:rPr>
          <w:t xml:space="preserve">Στις παρακάτω υποενότητες θα αναλυθούν οι πίνακες </w:t>
        </w:r>
      </w:ins>
      <w:ins w:id="640" w:author="GEORGILAS STYLIANOS" w:date="2021-08-06T21:25:00Z">
        <w:r w:rsidR="00B471AD">
          <w:rPr>
            <w:lang w:val="el-GR"/>
          </w:rPr>
          <w:t>στους οποίους αποθηκεύονται τα δεδομένα, οι συσχετίσεις που επικρατούν μεταξύ των πινάκων καθώς και θα αναφερθούν</w:t>
        </w:r>
      </w:ins>
      <w:ins w:id="641" w:author="GEORGILAS STYLIANOS" w:date="2021-08-06T21:28:00Z">
        <w:r w:rsidR="00B471AD">
          <w:rPr>
            <w:lang w:val="el-GR"/>
          </w:rPr>
          <w:t xml:space="preserve"> τα κριτήρια σχεδιασμού της βάσης δεδομένων.</w:t>
        </w:r>
      </w:ins>
    </w:p>
    <w:p w14:paraId="03DEAFEB" w14:textId="31ACF838" w:rsidR="004C71E3" w:rsidRPr="00F256F9" w:rsidRDefault="004C71E3" w:rsidP="00520D68">
      <w:pPr>
        <w:pStyle w:val="Heading2"/>
        <w:rPr>
          <w:rFonts w:asciiTheme="minorHAnsi" w:eastAsia="Calibri" w:hAnsiTheme="minorHAnsi"/>
          <w:b/>
          <w:bCs/>
          <w:color w:val="auto"/>
          <w:sz w:val="36"/>
          <w:szCs w:val="36"/>
          <w:lang w:val="el-GR"/>
        </w:rPr>
      </w:pPr>
      <w:bookmarkStart w:id="642" w:name="_Toc78286849"/>
      <w:bookmarkStart w:id="643" w:name="_Toc78469137"/>
      <w:r w:rsidRPr="00F256F9">
        <w:rPr>
          <w:rFonts w:asciiTheme="minorHAnsi" w:eastAsia="Calibri" w:hAnsiTheme="minorHAnsi"/>
          <w:b/>
          <w:bCs/>
          <w:color w:val="auto"/>
          <w:sz w:val="36"/>
          <w:szCs w:val="36"/>
          <w:lang w:val="el-GR"/>
        </w:rPr>
        <w:t>3.1</w:t>
      </w:r>
      <w:r w:rsidR="000C53E9" w:rsidRPr="000C53E9">
        <w:rPr>
          <w:rFonts w:asciiTheme="minorHAnsi" w:eastAsia="Calibri" w:hAnsiTheme="minorHAnsi"/>
          <w:b/>
          <w:bCs/>
          <w:color w:val="auto"/>
          <w:sz w:val="36"/>
          <w:szCs w:val="36"/>
          <w:lang w:val="el-GR"/>
        </w:rPr>
        <w:t xml:space="preserve">. </w:t>
      </w:r>
      <w:del w:id="644" w:author="GEORGILAS STYLIANOS" w:date="2021-08-06T19:39:00Z">
        <w:r w:rsidR="000C53E9" w:rsidRPr="000C53E9" w:rsidDel="004508FB">
          <w:rPr>
            <w:rFonts w:asciiTheme="minorHAnsi" w:eastAsia="Calibri" w:hAnsiTheme="minorHAnsi"/>
            <w:b/>
            <w:bCs/>
            <w:color w:val="auto"/>
            <w:sz w:val="36"/>
            <w:szCs w:val="36"/>
            <w:lang w:val="el-GR"/>
          </w:rPr>
          <w:delText xml:space="preserve"> </w:delText>
        </w:r>
      </w:del>
      <w:r w:rsidRPr="00F256F9">
        <w:rPr>
          <w:rFonts w:asciiTheme="minorHAnsi" w:eastAsia="Calibri" w:hAnsiTheme="minorHAnsi"/>
          <w:b/>
          <w:bCs/>
          <w:color w:val="auto"/>
          <w:sz w:val="36"/>
          <w:szCs w:val="36"/>
          <w:lang w:val="el-GR"/>
        </w:rPr>
        <w:t>Ανάλυση Πινάκων</w:t>
      </w:r>
      <w:bookmarkEnd w:id="642"/>
      <w:bookmarkEnd w:id="643"/>
      <w:r w:rsidRPr="00F256F9">
        <w:rPr>
          <w:rFonts w:asciiTheme="minorHAnsi" w:eastAsia="Calibri" w:hAnsiTheme="minorHAnsi"/>
          <w:b/>
          <w:bCs/>
          <w:color w:val="auto"/>
          <w:sz w:val="36"/>
          <w:szCs w:val="36"/>
          <w:lang w:val="el-GR"/>
        </w:rPr>
        <w:t xml:space="preserve"> </w:t>
      </w:r>
      <w:r w:rsidR="00010EE3" w:rsidRPr="00F256F9">
        <w:rPr>
          <w:rFonts w:asciiTheme="minorHAnsi" w:eastAsia="Calibri" w:hAnsiTheme="minorHAnsi"/>
          <w:b/>
          <w:bCs/>
          <w:color w:val="auto"/>
          <w:sz w:val="36"/>
          <w:szCs w:val="36"/>
          <w:lang w:val="el-GR"/>
        </w:rPr>
        <w:tab/>
      </w:r>
    </w:p>
    <w:p w14:paraId="11E5FACE" w14:textId="16F48BC4" w:rsidR="008F26D9" w:rsidRPr="00F646E5" w:rsidRDefault="00010EE3" w:rsidP="00F256F9">
      <w:pPr>
        <w:spacing w:before="240"/>
        <w:rPr>
          <w:rFonts w:ascii="Calibri" w:eastAsia="Calibri" w:hAnsi="Calibri" w:cs="Calibri"/>
          <w:sz w:val="24"/>
          <w:szCs w:val="24"/>
          <w:lang w:val="el-GR"/>
        </w:rPr>
      </w:pPr>
      <w:r w:rsidRPr="00F646E5">
        <w:rPr>
          <w:rFonts w:ascii="Calibri" w:eastAsia="Calibri" w:hAnsi="Calibri" w:cs="Calibri"/>
          <w:sz w:val="24"/>
          <w:szCs w:val="24"/>
          <w:lang w:val="el-GR"/>
        </w:rPr>
        <w:t xml:space="preserve">Στη </w:t>
      </w:r>
      <w:ins w:id="645" w:author="Razis" w:date="2021-08-01T12:26:00Z">
        <w:r w:rsidR="00556D8B">
          <w:rPr>
            <w:rFonts w:ascii="Calibri" w:eastAsia="Calibri" w:hAnsi="Calibri" w:cs="Calibri"/>
            <w:sz w:val="24"/>
            <w:szCs w:val="24"/>
            <w:lang w:val="el-GR"/>
          </w:rPr>
          <w:t>Β</w:t>
        </w:r>
      </w:ins>
      <w:del w:id="646" w:author="Razis" w:date="2021-08-01T12:26:00Z">
        <w:r w:rsidRPr="00F646E5" w:rsidDel="00556D8B">
          <w:rPr>
            <w:rFonts w:ascii="Calibri" w:eastAsia="Calibri" w:hAnsi="Calibri" w:cs="Calibri"/>
            <w:sz w:val="24"/>
            <w:szCs w:val="24"/>
            <w:lang w:val="el-GR"/>
          </w:rPr>
          <w:delText>β</w:delText>
        </w:r>
      </w:del>
      <w:r w:rsidRPr="00F646E5">
        <w:rPr>
          <w:rFonts w:ascii="Calibri" w:eastAsia="Calibri" w:hAnsi="Calibri" w:cs="Calibri"/>
          <w:sz w:val="24"/>
          <w:szCs w:val="24"/>
          <w:lang w:val="el-GR"/>
        </w:rPr>
        <w:t xml:space="preserve">άση </w:t>
      </w:r>
      <w:ins w:id="647" w:author="Razis" w:date="2021-08-01T12:26:00Z">
        <w:r w:rsidR="00556D8B">
          <w:rPr>
            <w:rFonts w:ascii="Calibri" w:eastAsia="Calibri" w:hAnsi="Calibri" w:cs="Calibri"/>
            <w:sz w:val="24"/>
            <w:szCs w:val="24"/>
            <w:lang w:val="el-GR"/>
          </w:rPr>
          <w:t>Δ</w:t>
        </w:r>
      </w:ins>
      <w:del w:id="648" w:author="Razis" w:date="2021-08-01T12:26:00Z">
        <w:r w:rsidRPr="00F646E5" w:rsidDel="00556D8B">
          <w:rPr>
            <w:rFonts w:ascii="Calibri" w:eastAsia="Calibri" w:hAnsi="Calibri" w:cs="Calibri"/>
            <w:sz w:val="24"/>
            <w:szCs w:val="24"/>
            <w:lang w:val="el-GR"/>
          </w:rPr>
          <w:delText>δ</w:delText>
        </w:r>
      </w:del>
      <w:r w:rsidRPr="00F646E5">
        <w:rPr>
          <w:rFonts w:ascii="Calibri" w:eastAsia="Calibri" w:hAnsi="Calibri" w:cs="Calibri"/>
          <w:sz w:val="24"/>
          <w:szCs w:val="24"/>
          <w:lang w:val="el-GR"/>
        </w:rPr>
        <w:t xml:space="preserve">εδομένων </w:t>
      </w:r>
      <w:ins w:id="649" w:author="Razis" w:date="2021-08-01T12:26:00Z">
        <w:r w:rsidR="00556D8B">
          <w:rPr>
            <w:rFonts w:ascii="Calibri" w:eastAsia="Calibri" w:hAnsi="Calibri" w:cs="Calibri"/>
            <w:sz w:val="24"/>
            <w:szCs w:val="24"/>
            <w:lang w:val="el-GR"/>
          </w:rPr>
          <w:t xml:space="preserve">(ΒΔ) </w:t>
        </w:r>
      </w:ins>
      <w:r w:rsidRPr="00F646E5">
        <w:rPr>
          <w:rFonts w:ascii="Calibri" w:eastAsia="Calibri" w:hAnsi="Calibri" w:cs="Calibri"/>
          <w:sz w:val="24"/>
          <w:szCs w:val="24"/>
          <w:lang w:val="el-GR"/>
        </w:rPr>
        <w:t>μ</w:t>
      </w:r>
      <w:r w:rsidR="00897172" w:rsidRPr="00F646E5">
        <w:rPr>
          <w:rFonts w:ascii="Calibri" w:eastAsia="Calibri" w:hAnsi="Calibri" w:cs="Calibri"/>
          <w:sz w:val="24"/>
          <w:szCs w:val="24"/>
          <w:lang w:val="el-GR"/>
        </w:rPr>
        <w:t>ας</w:t>
      </w:r>
      <w:r w:rsidRPr="00F646E5">
        <w:rPr>
          <w:rFonts w:ascii="Calibri" w:eastAsia="Calibri" w:hAnsi="Calibri" w:cs="Calibri"/>
          <w:sz w:val="24"/>
          <w:szCs w:val="24"/>
          <w:lang w:val="el-GR"/>
        </w:rPr>
        <w:t>, για την αποθήκευση πληροφοριών σχετικά με τους λογαριασμούς των χρηστών, υπάρχουν τρεις πίνακες, ο πίνακας “</w:t>
      </w:r>
      <w:r w:rsidRPr="00F646E5">
        <w:rPr>
          <w:rFonts w:ascii="Calibri" w:eastAsia="Calibri" w:hAnsi="Calibri" w:cs="Calibri"/>
          <w:sz w:val="24"/>
          <w:szCs w:val="24"/>
        </w:rPr>
        <w:t>Twitter</w:t>
      </w:r>
      <w:r w:rsidRPr="00F646E5">
        <w:rPr>
          <w:rFonts w:ascii="Calibri" w:eastAsia="Calibri" w:hAnsi="Calibri" w:cs="Calibri"/>
          <w:sz w:val="24"/>
          <w:szCs w:val="24"/>
          <w:lang w:val="el-GR"/>
        </w:rPr>
        <w:t>”, ο “</w:t>
      </w:r>
      <w:r w:rsidRPr="00F646E5">
        <w:rPr>
          <w:rFonts w:ascii="Calibri" w:eastAsia="Calibri" w:hAnsi="Calibri" w:cs="Calibri"/>
          <w:sz w:val="24"/>
          <w:szCs w:val="24"/>
        </w:rPr>
        <w:t>Facebook</w:t>
      </w:r>
      <w:r w:rsidRPr="00F646E5">
        <w:rPr>
          <w:rFonts w:ascii="Calibri" w:eastAsia="Calibri" w:hAnsi="Calibri" w:cs="Calibri"/>
          <w:sz w:val="24"/>
          <w:szCs w:val="24"/>
          <w:lang w:val="el-GR"/>
        </w:rPr>
        <w:t>” και ο “</w:t>
      </w:r>
      <w:r w:rsidRPr="00F646E5">
        <w:rPr>
          <w:rFonts w:ascii="Calibri" w:eastAsia="Calibri" w:hAnsi="Calibri" w:cs="Calibri"/>
          <w:sz w:val="24"/>
          <w:szCs w:val="24"/>
        </w:rPr>
        <w:t>Instagram</w:t>
      </w:r>
      <w:r w:rsidRPr="00F646E5">
        <w:rPr>
          <w:rFonts w:ascii="Calibri" w:eastAsia="Calibri" w:hAnsi="Calibri" w:cs="Calibri"/>
          <w:sz w:val="24"/>
          <w:szCs w:val="24"/>
          <w:lang w:val="el-GR"/>
        </w:rPr>
        <w:t>”.</w:t>
      </w:r>
    </w:p>
    <w:p w14:paraId="4318599D" w14:textId="036CDEF7" w:rsidR="00325AEA" w:rsidRPr="00F646E5" w:rsidRDefault="00010EE3" w:rsidP="00F256F9">
      <w:pPr>
        <w:spacing w:before="240"/>
        <w:rPr>
          <w:rFonts w:ascii="Calibri" w:eastAsia="Calibri" w:hAnsi="Calibri" w:cs="Calibri"/>
          <w:sz w:val="24"/>
          <w:szCs w:val="24"/>
          <w:lang w:val="el-GR"/>
        </w:rPr>
      </w:pPr>
      <w:r w:rsidRPr="00F646E5">
        <w:rPr>
          <w:rFonts w:ascii="Calibri" w:eastAsia="Calibri" w:hAnsi="Calibri" w:cs="Calibri"/>
          <w:sz w:val="24"/>
          <w:szCs w:val="24"/>
          <w:lang w:val="el-GR"/>
        </w:rPr>
        <w:t xml:space="preserve">Ο πίνακας </w:t>
      </w:r>
      <w:commentRangeStart w:id="650"/>
      <w:commentRangeStart w:id="651"/>
      <w:r w:rsidRPr="00F646E5">
        <w:rPr>
          <w:rFonts w:ascii="Calibri" w:eastAsia="Calibri" w:hAnsi="Calibri" w:cs="Calibri"/>
          <w:sz w:val="24"/>
          <w:szCs w:val="24"/>
          <w:lang w:val="el-GR"/>
        </w:rPr>
        <w:t>“</w:t>
      </w:r>
      <w:r w:rsidRPr="00F646E5">
        <w:rPr>
          <w:rFonts w:ascii="Calibri" w:eastAsia="Calibri" w:hAnsi="Calibri" w:cs="Calibri"/>
          <w:sz w:val="24"/>
          <w:szCs w:val="24"/>
        </w:rPr>
        <w:t>Twitter</w:t>
      </w:r>
      <w:r w:rsidRPr="00F646E5">
        <w:rPr>
          <w:rFonts w:ascii="Calibri" w:eastAsia="Calibri" w:hAnsi="Calibri" w:cs="Calibri"/>
          <w:sz w:val="24"/>
          <w:szCs w:val="24"/>
          <w:lang w:val="el-GR"/>
        </w:rPr>
        <w:t xml:space="preserve">” </w:t>
      </w:r>
      <w:commentRangeEnd w:id="650"/>
      <w:r w:rsidR="00D20839">
        <w:rPr>
          <w:rStyle w:val="CommentReference"/>
        </w:rPr>
        <w:commentReference w:id="650"/>
      </w:r>
      <w:commentRangeEnd w:id="651"/>
      <w:r w:rsidR="00B471AD">
        <w:rPr>
          <w:rStyle w:val="CommentReference"/>
        </w:rPr>
        <w:commentReference w:id="651"/>
      </w:r>
      <w:r w:rsidRPr="00F646E5">
        <w:rPr>
          <w:rFonts w:ascii="Calibri" w:eastAsia="Calibri" w:hAnsi="Calibri" w:cs="Calibri"/>
          <w:sz w:val="24"/>
          <w:szCs w:val="24"/>
          <w:lang w:val="el-GR"/>
        </w:rPr>
        <w:t>(</w:t>
      </w:r>
      <w:r w:rsidR="001F5007" w:rsidRPr="00F646E5">
        <w:rPr>
          <w:rFonts w:ascii="Calibri" w:eastAsia="Calibri" w:hAnsi="Calibri" w:cs="Calibri"/>
          <w:sz w:val="24"/>
          <w:szCs w:val="24"/>
          <w:lang w:val="el-GR"/>
        </w:rPr>
        <w:fldChar w:fldCharType="begin"/>
      </w:r>
      <w:r w:rsidR="001F5007" w:rsidRPr="00F646E5">
        <w:rPr>
          <w:rFonts w:ascii="Calibri" w:eastAsia="Calibri" w:hAnsi="Calibri" w:cs="Calibri"/>
          <w:sz w:val="24"/>
          <w:szCs w:val="24"/>
          <w:lang w:val="el-GR"/>
        </w:rPr>
        <w:instrText xml:space="preserve"> REF _Ref78408717 \h </w:instrText>
      </w:r>
      <w:r w:rsidR="00F646E5">
        <w:rPr>
          <w:rFonts w:ascii="Calibri" w:eastAsia="Calibri" w:hAnsi="Calibri" w:cs="Calibri"/>
          <w:sz w:val="24"/>
          <w:szCs w:val="24"/>
          <w:lang w:val="el-GR"/>
        </w:rPr>
        <w:instrText xml:space="preserve"> \* MERGEFORMAT </w:instrText>
      </w:r>
      <w:r w:rsidR="001F5007" w:rsidRPr="00F646E5">
        <w:rPr>
          <w:rFonts w:ascii="Calibri" w:eastAsia="Calibri" w:hAnsi="Calibri" w:cs="Calibri"/>
          <w:sz w:val="24"/>
          <w:szCs w:val="24"/>
          <w:lang w:val="el-GR"/>
        </w:rPr>
      </w:r>
      <w:r w:rsidR="001F5007" w:rsidRPr="00F646E5">
        <w:rPr>
          <w:rFonts w:ascii="Calibri" w:eastAsia="Calibri" w:hAnsi="Calibri" w:cs="Calibri"/>
          <w:sz w:val="24"/>
          <w:szCs w:val="24"/>
          <w:lang w:val="el-GR"/>
        </w:rPr>
        <w:fldChar w:fldCharType="separate"/>
      </w:r>
      <w:r w:rsidR="001F5007" w:rsidRPr="00F646E5">
        <w:rPr>
          <w:b/>
          <w:bCs/>
          <w:i/>
          <w:iCs/>
          <w:sz w:val="24"/>
          <w:szCs w:val="24"/>
          <w:lang w:val="el-GR"/>
        </w:rPr>
        <w:t xml:space="preserve">Εικόνα </w:t>
      </w:r>
      <w:r w:rsidR="001F5007" w:rsidRPr="00F646E5">
        <w:rPr>
          <w:b/>
          <w:bCs/>
          <w:i/>
          <w:iCs/>
          <w:noProof/>
          <w:sz w:val="24"/>
          <w:szCs w:val="24"/>
          <w:lang w:val="el-GR"/>
        </w:rPr>
        <w:t>1</w:t>
      </w:r>
      <w:r w:rsidR="001F5007" w:rsidRPr="00F646E5">
        <w:rPr>
          <w:rFonts w:ascii="Calibri" w:eastAsia="Calibri" w:hAnsi="Calibri" w:cs="Calibri"/>
          <w:sz w:val="24"/>
          <w:szCs w:val="24"/>
          <w:lang w:val="el-GR"/>
        </w:rPr>
        <w:fldChar w:fldCharType="end"/>
      </w:r>
      <w:r w:rsidRPr="00F646E5">
        <w:rPr>
          <w:rFonts w:ascii="Calibri" w:eastAsia="Calibri" w:hAnsi="Calibri" w:cs="Calibri"/>
          <w:sz w:val="24"/>
          <w:szCs w:val="24"/>
          <w:lang w:val="el-GR"/>
        </w:rPr>
        <w:t xml:space="preserve">) </w:t>
      </w:r>
      <w:r w:rsidR="00072348" w:rsidRPr="00F646E5">
        <w:rPr>
          <w:rFonts w:ascii="Calibri" w:eastAsia="Calibri" w:hAnsi="Calibri" w:cs="Calibri"/>
          <w:sz w:val="24"/>
          <w:szCs w:val="24"/>
          <w:lang w:val="el-GR"/>
        </w:rPr>
        <w:t xml:space="preserve">περιέχει </w:t>
      </w:r>
      <w:ins w:id="652" w:author="Razis" w:date="2021-08-01T12:30:00Z">
        <w:r w:rsidR="00D20839">
          <w:rPr>
            <w:rFonts w:ascii="Calibri" w:eastAsia="Calibri" w:hAnsi="Calibri" w:cs="Calibri"/>
            <w:sz w:val="24"/>
            <w:szCs w:val="24"/>
            <w:lang w:val="el-GR"/>
          </w:rPr>
          <w:t xml:space="preserve">κάποια βασικά χαρακτηριστικά </w:t>
        </w:r>
      </w:ins>
      <w:r w:rsidR="00072348" w:rsidRPr="00F646E5">
        <w:rPr>
          <w:rFonts w:ascii="Calibri" w:eastAsia="Calibri" w:hAnsi="Calibri" w:cs="Calibri"/>
          <w:sz w:val="24"/>
          <w:szCs w:val="24"/>
          <w:lang w:val="el-GR"/>
        </w:rPr>
        <w:t>τ</w:t>
      </w:r>
      <w:ins w:id="653" w:author="Razis" w:date="2021-08-01T12:30:00Z">
        <w:r w:rsidR="00D20839">
          <w:rPr>
            <w:rFonts w:ascii="Calibri" w:eastAsia="Calibri" w:hAnsi="Calibri" w:cs="Calibri"/>
            <w:sz w:val="24"/>
            <w:szCs w:val="24"/>
            <w:lang w:val="el-GR"/>
          </w:rPr>
          <w:t>ων</w:t>
        </w:r>
      </w:ins>
      <w:del w:id="654" w:author="Razis" w:date="2021-08-01T12:30:00Z">
        <w:r w:rsidR="00072348" w:rsidRPr="00F646E5" w:rsidDel="00D20839">
          <w:rPr>
            <w:rFonts w:ascii="Calibri" w:eastAsia="Calibri" w:hAnsi="Calibri" w:cs="Calibri"/>
            <w:sz w:val="24"/>
            <w:szCs w:val="24"/>
            <w:lang w:val="el-GR"/>
          </w:rPr>
          <w:delText>α</w:delText>
        </w:r>
      </w:del>
      <w:r w:rsidR="00072348" w:rsidRPr="00F646E5">
        <w:rPr>
          <w:rFonts w:ascii="Calibri" w:eastAsia="Calibri" w:hAnsi="Calibri" w:cs="Calibri"/>
          <w:sz w:val="24"/>
          <w:szCs w:val="24"/>
          <w:lang w:val="el-GR"/>
        </w:rPr>
        <w:t xml:space="preserve"> προφίλ των χρηστών στο </w:t>
      </w:r>
      <w:r w:rsidR="00072348" w:rsidRPr="00F646E5">
        <w:rPr>
          <w:rFonts w:ascii="Calibri" w:eastAsia="Calibri" w:hAnsi="Calibri" w:cs="Calibri"/>
          <w:sz w:val="24"/>
          <w:szCs w:val="24"/>
        </w:rPr>
        <w:t>Twitter</w:t>
      </w:r>
      <w:r w:rsidR="00072348" w:rsidRPr="00F646E5">
        <w:rPr>
          <w:rFonts w:ascii="Calibri" w:eastAsia="Calibri" w:hAnsi="Calibri" w:cs="Calibri"/>
          <w:sz w:val="24"/>
          <w:szCs w:val="24"/>
          <w:lang w:val="el-GR"/>
        </w:rPr>
        <w:t xml:space="preserve"> και </w:t>
      </w:r>
      <w:r w:rsidR="00325AEA" w:rsidRPr="00F646E5">
        <w:rPr>
          <w:rFonts w:ascii="Calibri" w:eastAsia="Calibri" w:hAnsi="Calibri" w:cs="Calibri"/>
          <w:sz w:val="24"/>
          <w:szCs w:val="24"/>
          <w:lang w:val="el-GR"/>
        </w:rPr>
        <w:t>αναλύεται ως εξής</w:t>
      </w:r>
      <w:r w:rsidR="003B5D3A" w:rsidRPr="00F646E5">
        <w:rPr>
          <w:rFonts w:ascii="Calibri" w:eastAsia="Calibri" w:hAnsi="Calibri" w:cs="Calibri"/>
          <w:sz w:val="24"/>
          <w:szCs w:val="24"/>
          <w:lang w:val="el-GR"/>
        </w:rPr>
        <w:t xml:space="preserve"> </w:t>
      </w:r>
      <w:r w:rsidR="00325AEA" w:rsidRPr="00F646E5">
        <w:rPr>
          <w:rFonts w:ascii="Calibri" w:eastAsia="Calibri" w:hAnsi="Calibri" w:cs="Calibri"/>
          <w:sz w:val="24"/>
          <w:szCs w:val="24"/>
          <w:lang w:val="el-GR"/>
        </w:rPr>
        <w:t>:</w:t>
      </w:r>
    </w:p>
    <w:p w14:paraId="21A53AE3" w14:textId="6DDCD8BD" w:rsidR="00B43D9E" w:rsidRPr="00F646E5" w:rsidRDefault="00325AEA">
      <w:pPr>
        <w:pStyle w:val="Caption"/>
        <w:numPr>
          <w:ilvl w:val="0"/>
          <w:numId w:val="4"/>
        </w:numPr>
        <w:spacing w:after="120"/>
        <w:rPr>
          <w:rFonts w:ascii="Calibri" w:eastAsia="Calibri" w:hAnsi="Calibri" w:cs="Calibri"/>
          <w:i w:val="0"/>
          <w:iCs w:val="0"/>
          <w:color w:val="000000" w:themeColor="text1"/>
          <w:sz w:val="24"/>
          <w:szCs w:val="24"/>
          <w:lang w:val="el-GR"/>
        </w:rPr>
        <w:pPrChange w:id="655" w:author="GEORGILAS STYLIANOS" w:date="2021-08-06T21:36:00Z">
          <w:pPr>
            <w:pStyle w:val="Caption"/>
            <w:numPr>
              <w:numId w:val="4"/>
            </w:numPr>
            <w:ind w:left="720" w:hanging="360"/>
          </w:pPr>
        </w:pPrChange>
      </w:pPr>
      <w:commentRangeStart w:id="656"/>
      <w:commentRangeStart w:id="657"/>
      <w:del w:id="658" w:author="GEORGILAS STYLIANOS" w:date="2021-08-06T21:36:00Z">
        <w:r w:rsidRPr="00F646E5" w:rsidDel="006F1239">
          <w:rPr>
            <w:rFonts w:ascii="Calibri" w:eastAsia="Calibri" w:hAnsi="Calibri" w:cs="Calibri"/>
            <w:i w:val="0"/>
            <w:iCs w:val="0"/>
            <w:color w:val="000000" w:themeColor="text1"/>
            <w:sz w:val="24"/>
            <w:szCs w:val="24"/>
            <w:lang w:val="el-GR"/>
          </w:rPr>
          <w:delText>Τ</w:delText>
        </w:r>
        <w:r w:rsidRPr="00F646E5" w:rsidDel="006F1239">
          <w:rPr>
            <w:rFonts w:ascii="Calibri" w:eastAsia="Calibri" w:hAnsi="Calibri" w:cs="Calibri"/>
            <w:i w:val="0"/>
            <w:iCs w:val="0"/>
            <w:color w:val="000000" w:themeColor="text1"/>
            <w:sz w:val="24"/>
            <w:szCs w:val="24"/>
          </w:rPr>
          <w:delText>witter</w:delText>
        </w:r>
      </w:del>
      <w:commentRangeEnd w:id="656"/>
      <w:commentRangeEnd w:id="657"/>
      <w:ins w:id="659" w:author="GEORGILAS STYLIANOS" w:date="2021-08-06T21:36:00Z">
        <w:r w:rsidR="006F1239">
          <w:rPr>
            <w:rFonts w:ascii="Calibri" w:eastAsia="Calibri" w:hAnsi="Calibri" w:cs="Calibri"/>
            <w:i w:val="0"/>
            <w:iCs w:val="0"/>
            <w:color w:val="000000" w:themeColor="text1"/>
            <w:sz w:val="24"/>
            <w:szCs w:val="24"/>
          </w:rPr>
          <w:t>t</w:t>
        </w:r>
        <w:r w:rsidR="006F1239" w:rsidRPr="00F646E5">
          <w:rPr>
            <w:rFonts w:ascii="Calibri" w:eastAsia="Calibri" w:hAnsi="Calibri" w:cs="Calibri"/>
            <w:i w:val="0"/>
            <w:iCs w:val="0"/>
            <w:color w:val="000000" w:themeColor="text1"/>
            <w:sz w:val="24"/>
            <w:szCs w:val="24"/>
          </w:rPr>
          <w:t>witter</w:t>
        </w:r>
      </w:ins>
      <w:r w:rsidR="00D20839">
        <w:rPr>
          <w:rStyle w:val="CommentReference"/>
          <w:i w:val="0"/>
          <w:iCs w:val="0"/>
          <w:color w:val="auto"/>
        </w:rPr>
        <w:commentReference w:id="656"/>
      </w:r>
      <w:r w:rsidR="006F1239">
        <w:rPr>
          <w:rStyle w:val="CommentReference"/>
          <w:i w:val="0"/>
          <w:iCs w:val="0"/>
          <w:color w:val="auto"/>
        </w:rPr>
        <w:commentReference w:id="657"/>
      </w:r>
      <w:r w:rsidRPr="00F646E5">
        <w:rPr>
          <w:rFonts w:ascii="Calibri" w:eastAsia="Calibri" w:hAnsi="Calibri" w:cs="Calibri"/>
          <w:i w:val="0"/>
          <w:iCs w:val="0"/>
          <w:color w:val="000000" w:themeColor="text1"/>
          <w:sz w:val="24"/>
          <w:szCs w:val="24"/>
          <w:lang w:val="el-GR"/>
        </w:rPr>
        <w:t>_</w:t>
      </w:r>
      <w:r w:rsidRPr="00F646E5">
        <w:rPr>
          <w:rFonts w:ascii="Calibri" w:eastAsia="Calibri" w:hAnsi="Calibri" w:cs="Calibri"/>
          <w:i w:val="0"/>
          <w:iCs w:val="0"/>
          <w:color w:val="000000" w:themeColor="text1"/>
          <w:sz w:val="24"/>
          <w:szCs w:val="24"/>
        </w:rPr>
        <w:t>user</w:t>
      </w:r>
      <w:r w:rsidRPr="00F646E5">
        <w:rPr>
          <w:rFonts w:ascii="Calibri" w:eastAsia="Calibri" w:hAnsi="Calibri" w:cs="Calibri"/>
          <w:i w:val="0"/>
          <w:iCs w:val="0"/>
          <w:color w:val="000000" w:themeColor="text1"/>
          <w:sz w:val="24"/>
          <w:szCs w:val="24"/>
          <w:lang w:val="el-GR"/>
        </w:rPr>
        <w:t>_</w:t>
      </w:r>
      <w:r w:rsidRPr="00F646E5">
        <w:rPr>
          <w:rFonts w:ascii="Calibri" w:eastAsia="Calibri" w:hAnsi="Calibri" w:cs="Calibri"/>
          <w:i w:val="0"/>
          <w:iCs w:val="0"/>
          <w:color w:val="000000" w:themeColor="text1"/>
          <w:sz w:val="24"/>
          <w:szCs w:val="24"/>
        </w:rPr>
        <w:t>id</w:t>
      </w:r>
      <w:r w:rsidRPr="00F646E5">
        <w:rPr>
          <w:rFonts w:ascii="Calibri" w:eastAsia="Calibri" w:hAnsi="Calibri" w:cs="Calibri"/>
          <w:i w:val="0"/>
          <w:iCs w:val="0"/>
          <w:color w:val="000000" w:themeColor="text1"/>
          <w:sz w:val="24"/>
          <w:szCs w:val="24"/>
          <w:lang w:val="el-GR"/>
        </w:rPr>
        <w:t>: Το κύριο κλειδί του πίνακα</w:t>
      </w:r>
      <w:del w:id="660" w:author="Razis" w:date="2021-08-01T12:29:00Z">
        <w:r w:rsidRPr="00F646E5" w:rsidDel="00D20839">
          <w:rPr>
            <w:rFonts w:ascii="Calibri" w:eastAsia="Calibri" w:hAnsi="Calibri" w:cs="Calibri"/>
            <w:i w:val="0"/>
            <w:iCs w:val="0"/>
            <w:color w:val="000000" w:themeColor="text1"/>
            <w:sz w:val="24"/>
            <w:szCs w:val="24"/>
            <w:lang w:val="el-GR"/>
          </w:rPr>
          <w:delText xml:space="preserve"> </w:delText>
        </w:r>
      </w:del>
      <w:r w:rsidRPr="00F646E5">
        <w:rPr>
          <w:rFonts w:ascii="Calibri" w:eastAsia="Calibri" w:hAnsi="Calibri" w:cs="Calibri"/>
          <w:i w:val="0"/>
          <w:iCs w:val="0"/>
          <w:color w:val="000000" w:themeColor="text1"/>
          <w:sz w:val="24"/>
          <w:szCs w:val="24"/>
          <w:lang w:val="el-GR"/>
        </w:rPr>
        <w:t xml:space="preserve">, είναι </w:t>
      </w:r>
      <w:commentRangeStart w:id="661"/>
      <w:commentRangeStart w:id="662"/>
      <w:del w:id="663" w:author="Razis" w:date="2021-08-01T12:40:00Z">
        <w:r w:rsidR="00DC58C7" w:rsidRPr="00F646E5" w:rsidDel="004E0DF9">
          <w:rPr>
            <w:rFonts w:ascii="Calibri" w:eastAsia="Calibri" w:hAnsi="Calibri" w:cs="Calibri"/>
            <w:i w:val="0"/>
            <w:iCs w:val="0"/>
            <w:color w:val="000000" w:themeColor="text1"/>
            <w:sz w:val="24"/>
            <w:szCs w:val="24"/>
            <w:lang w:val="el-GR"/>
          </w:rPr>
          <w:delText xml:space="preserve">το </w:delText>
        </w:r>
      </w:del>
      <w:ins w:id="664" w:author="Razis" w:date="2021-08-01T12:40:00Z">
        <w:r w:rsidR="004E0DF9">
          <w:rPr>
            <w:rFonts w:ascii="Calibri" w:eastAsia="Calibri" w:hAnsi="Calibri" w:cs="Calibri"/>
            <w:i w:val="0"/>
            <w:iCs w:val="0"/>
            <w:color w:val="000000" w:themeColor="text1"/>
            <w:sz w:val="24"/>
            <w:szCs w:val="24"/>
            <w:lang w:val="el-GR"/>
          </w:rPr>
          <w:t>ο</w:t>
        </w:r>
      </w:ins>
      <w:ins w:id="665" w:author="Razis" w:date="2021-08-01T12:39:00Z">
        <w:r w:rsidR="004E0DF9" w:rsidRPr="004E0DF9">
          <w:rPr>
            <w:rFonts w:ascii="Calibri" w:eastAsia="Calibri" w:hAnsi="Calibri" w:cs="Calibri"/>
            <w:i w:val="0"/>
            <w:iCs w:val="0"/>
            <w:color w:val="000000" w:themeColor="text1"/>
            <w:sz w:val="24"/>
            <w:szCs w:val="24"/>
            <w:lang w:val="el-GR"/>
          </w:rPr>
          <w:t xml:space="preserve"> αναγνωριστικός κωδικός (ID)</w:t>
        </w:r>
      </w:ins>
      <w:del w:id="666" w:author="Razis" w:date="2021-08-01T12:40:00Z">
        <w:r w:rsidR="00DC58C7" w:rsidRPr="00F646E5" w:rsidDel="004E0DF9">
          <w:rPr>
            <w:rFonts w:ascii="Calibri" w:eastAsia="Calibri" w:hAnsi="Calibri" w:cs="Calibri"/>
            <w:i w:val="0"/>
            <w:iCs w:val="0"/>
            <w:color w:val="000000" w:themeColor="text1"/>
            <w:sz w:val="24"/>
            <w:szCs w:val="24"/>
          </w:rPr>
          <w:delText>id</w:delText>
        </w:r>
      </w:del>
      <w:r w:rsidR="00DC58C7" w:rsidRPr="00F646E5">
        <w:rPr>
          <w:rFonts w:ascii="Calibri" w:eastAsia="Calibri" w:hAnsi="Calibri" w:cs="Calibri"/>
          <w:i w:val="0"/>
          <w:iCs w:val="0"/>
          <w:color w:val="000000" w:themeColor="text1"/>
          <w:sz w:val="24"/>
          <w:szCs w:val="24"/>
          <w:lang w:val="el-GR"/>
        </w:rPr>
        <w:t xml:space="preserve"> </w:t>
      </w:r>
      <w:commentRangeEnd w:id="661"/>
      <w:r w:rsidR="004E0DF9">
        <w:rPr>
          <w:rStyle w:val="CommentReference"/>
          <w:i w:val="0"/>
          <w:iCs w:val="0"/>
          <w:color w:val="auto"/>
        </w:rPr>
        <w:commentReference w:id="661"/>
      </w:r>
      <w:commentRangeEnd w:id="662"/>
      <w:r w:rsidR="00B471AD">
        <w:rPr>
          <w:rStyle w:val="CommentReference"/>
          <w:i w:val="0"/>
          <w:iCs w:val="0"/>
          <w:color w:val="auto"/>
        </w:rPr>
        <w:commentReference w:id="662"/>
      </w:r>
      <w:r w:rsidR="00DC58C7" w:rsidRPr="00F646E5">
        <w:rPr>
          <w:rFonts w:ascii="Calibri" w:eastAsia="Calibri" w:hAnsi="Calibri" w:cs="Calibri"/>
          <w:i w:val="0"/>
          <w:iCs w:val="0"/>
          <w:color w:val="000000" w:themeColor="text1"/>
          <w:sz w:val="24"/>
          <w:szCs w:val="24"/>
          <w:lang w:val="el-GR"/>
        </w:rPr>
        <w:t xml:space="preserve">που δίνεται από το </w:t>
      </w:r>
      <w:r w:rsidR="00DC58C7" w:rsidRPr="00F646E5">
        <w:rPr>
          <w:rFonts w:ascii="Calibri" w:eastAsia="Calibri" w:hAnsi="Calibri" w:cs="Calibri"/>
          <w:i w:val="0"/>
          <w:iCs w:val="0"/>
          <w:color w:val="000000" w:themeColor="text1"/>
          <w:sz w:val="24"/>
          <w:szCs w:val="24"/>
        </w:rPr>
        <w:t>Twitter</w:t>
      </w:r>
    </w:p>
    <w:p w14:paraId="3F4E9662" w14:textId="2BE69CBD" w:rsidR="005307A5" w:rsidRPr="00F646E5" w:rsidRDefault="005307A5">
      <w:pPr>
        <w:pStyle w:val="Caption"/>
        <w:numPr>
          <w:ilvl w:val="0"/>
          <w:numId w:val="4"/>
        </w:numPr>
        <w:spacing w:after="120"/>
        <w:rPr>
          <w:rFonts w:ascii="Calibri" w:eastAsia="Calibri" w:hAnsi="Calibri" w:cs="Calibri"/>
          <w:i w:val="0"/>
          <w:iCs w:val="0"/>
          <w:color w:val="000000" w:themeColor="text1"/>
          <w:sz w:val="24"/>
          <w:szCs w:val="24"/>
          <w:lang w:val="el-GR"/>
        </w:rPr>
        <w:pPrChange w:id="667" w:author="GEORGILAS STYLIANOS" w:date="2021-08-06T21:36:00Z">
          <w:pPr>
            <w:pStyle w:val="Caption"/>
            <w:numPr>
              <w:numId w:val="4"/>
            </w:numPr>
            <w:ind w:left="720" w:hanging="360"/>
          </w:pPr>
        </w:pPrChange>
      </w:pPr>
      <w:commentRangeStart w:id="668"/>
      <w:commentRangeStart w:id="669"/>
      <w:del w:id="670" w:author="GEORGILAS STYLIANOS" w:date="2021-08-06T21:36:00Z">
        <w:r w:rsidRPr="00F646E5" w:rsidDel="006F1239">
          <w:rPr>
            <w:rFonts w:ascii="Calibri" w:eastAsia="Calibri" w:hAnsi="Calibri" w:cs="Calibri"/>
            <w:i w:val="0"/>
            <w:iCs w:val="0"/>
            <w:color w:val="000000" w:themeColor="text1"/>
            <w:sz w:val="24"/>
            <w:szCs w:val="24"/>
          </w:rPr>
          <w:delText>Twitter</w:delText>
        </w:r>
      </w:del>
      <w:commentRangeEnd w:id="668"/>
      <w:commentRangeEnd w:id="669"/>
      <w:ins w:id="671" w:author="GEORGILAS STYLIANOS" w:date="2021-08-06T21:36:00Z">
        <w:r w:rsidR="006F1239">
          <w:rPr>
            <w:rFonts w:ascii="Calibri" w:eastAsia="Calibri" w:hAnsi="Calibri" w:cs="Calibri"/>
            <w:i w:val="0"/>
            <w:iCs w:val="0"/>
            <w:color w:val="000000" w:themeColor="text1"/>
            <w:sz w:val="24"/>
            <w:szCs w:val="24"/>
          </w:rPr>
          <w:t>t</w:t>
        </w:r>
        <w:r w:rsidR="006F1239" w:rsidRPr="00F646E5">
          <w:rPr>
            <w:rFonts w:ascii="Calibri" w:eastAsia="Calibri" w:hAnsi="Calibri" w:cs="Calibri"/>
            <w:i w:val="0"/>
            <w:iCs w:val="0"/>
            <w:color w:val="000000" w:themeColor="text1"/>
            <w:sz w:val="24"/>
            <w:szCs w:val="24"/>
          </w:rPr>
          <w:t>witter</w:t>
        </w:r>
      </w:ins>
      <w:r w:rsidR="00D20839">
        <w:rPr>
          <w:rStyle w:val="CommentReference"/>
          <w:i w:val="0"/>
          <w:iCs w:val="0"/>
          <w:color w:val="auto"/>
        </w:rPr>
        <w:commentReference w:id="668"/>
      </w:r>
      <w:r w:rsidR="006F1239">
        <w:rPr>
          <w:rStyle w:val="CommentReference"/>
          <w:i w:val="0"/>
          <w:iCs w:val="0"/>
          <w:color w:val="auto"/>
        </w:rPr>
        <w:commentReference w:id="669"/>
      </w:r>
      <w:r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username</w:t>
      </w:r>
      <w:r w:rsidR="0042391C" w:rsidRPr="00F646E5">
        <w:rPr>
          <w:rFonts w:ascii="Calibri" w:eastAsia="Calibri" w:hAnsi="Calibri" w:cs="Calibri"/>
          <w:i w:val="0"/>
          <w:iCs w:val="0"/>
          <w:color w:val="000000" w:themeColor="text1"/>
          <w:sz w:val="24"/>
          <w:szCs w:val="24"/>
          <w:lang w:val="el-GR"/>
        </w:rPr>
        <w:t>:</w:t>
      </w:r>
      <w:r w:rsidRPr="00F646E5">
        <w:rPr>
          <w:rFonts w:ascii="Calibri" w:eastAsia="Calibri" w:hAnsi="Calibri" w:cs="Calibri"/>
          <w:i w:val="0"/>
          <w:iCs w:val="0"/>
          <w:color w:val="000000" w:themeColor="text1"/>
          <w:sz w:val="24"/>
          <w:szCs w:val="24"/>
          <w:lang w:val="el-GR"/>
        </w:rPr>
        <w:t xml:space="preserve"> Το ψευδώνυμο που χρησιμοποιεί ο χρήστης στο </w:t>
      </w:r>
      <w:r w:rsidRPr="00F646E5">
        <w:rPr>
          <w:rFonts w:ascii="Calibri" w:eastAsia="Calibri" w:hAnsi="Calibri" w:cs="Calibri"/>
          <w:i w:val="0"/>
          <w:iCs w:val="0"/>
          <w:color w:val="000000" w:themeColor="text1"/>
          <w:sz w:val="24"/>
          <w:szCs w:val="24"/>
        </w:rPr>
        <w:t>Twitter</w:t>
      </w:r>
    </w:p>
    <w:p w14:paraId="008D64E6" w14:textId="6F65567F" w:rsidR="005307A5" w:rsidRPr="00F646E5" w:rsidRDefault="0042391C">
      <w:pPr>
        <w:pStyle w:val="Caption"/>
        <w:numPr>
          <w:ilvl w:val="0"/>
          <w:numId w:val="4"/>
        </w:numPr>
        <w:spacing w:after="120"/>
        <w:rPr>
          <w:rFonts w:ascii="Calibri" w:eastAsia="Calibri" w:hAnsi="Calibri" w:cs="Calibri"/>
          <w:i w:val="0"/>
          <w:iCs w:val="0"/>
          <w:color w:val="000000" w:themeColor="text1"/>
          <w:sz w:val="24"/>
          <w:szCs w:val="24"/>
          <w:lang w:val="el-GR"/>
        </w:rPr>
        <w:pPrChange w:id="672" w:author="GEORGILAS STYLIANOS" w:date="2021-08-06T21:36:00Z">
          <w:pPr>
            <w:pStyle w:val="Caption"/>
            <w:numPr>
              <w:numId w:val="4"/>
            </w:numPr>
            <w:ind w:left="720" w:hanging="360"/>
          </w:pPr>
        </w:pPrChange>
      </w:pPr>
      <w:del w:id="673" w:author="GEORGILAS STYLIANOS" w:date="2021-08-06T21:36:00Z">
        <w:r w:rsidRPr="00F646E5" w:rsidDel="006F1239">
          <w:rPr>
            <w:rFonts w:ascii="Calibri" w:eastAsia="Calibri" w:hAnsi="Calibri" w:cs="Calibri"/>
            <w:i w:val="0"/>
            <w:iCs w:val="0"/>
            <w:color w:val="000000" w:themeColor="text1"/>
            <w:sz w:val="24"/>
            <w:szCs w:val="24"/>
          </w:rPr>
          <w:delText>Followers</w:delText>
        </w:r>
      </w:del>
      <w:ins w:id="674" w:author="GEORGILAS STYLIANOS" w:date="2021-08-06T21:36:00Z">
        <w:r w:rsidR="006F1239">
          <w:rPr>
            <w:rFonts w:ascii="Calibri" w:eastAsia="Calibri" w:hAnsi="Calibri" w:cs="Calibri"/>
            <w:i w:val="0"/>
            <w:iCs w:val="0"/>
            <w:color w:val="000000" w:themeColor="text1"/>
            <w:sz w:val="24"/>
            <w:szCs w:val="24"/>
          </w:rPr>
          <w:t>f</w:t>
        </w:r>
        <w:r w:rsidR="006F1239" w:rsidRPr="00F646E5">
          <w:rPr>
            <w:rFonts w:ascii="Calibri" w:eastAsia="Calibri" w:hAnsi="Calibri" w:cs="Calibri"/>
            <w:i w:val="0"/>
            <w:iCs w:val="0"/>
            <w:color w:val="000000" w:themeColor="text1"/>
            <w:sz w:val="24"/>
            <w:szCs w:val="24"/>
          </w:rPr>
          <w:t>ollowers</w:t>
        </w:r>
      </w:ins>
      <w:r w:rsidRPr="00F646E5">
        <w:rPr>
          <w:rFonts w:ascii="Calibri" w:eastAsia="Calibri" w:hAnsi="Calibri" w:cs="Calibri"/>
          <w:i w:val="0"/>
          <w:iCs w:val="0"/>
          <w:color w:val="000000" w:themeColor="text1"/>
          <w:sz w:val="24"/>
          <w:szCs w:val="24"/>
          <w:lang w:val="el-GR"/>
        </w:rPr>
        <w:t>:</w:t>
      </w:r>
      <w:r w:rsidR="005307A5" w:rsidRPr="00F646E5">
        <w:rPr>
          <w:rFonts w:ascii="Calibri" w:eastAsia="Calibri" w:hAnsi="Calibri" w:cs="Calibri"/>
          <w:i w:val="0"/>
          <w:iCs w:val="0"/>
          <w:color w:val="000000" w:themeColor="text1"/>
          <w:sz w:val="24"/>
          <w:szCs w:val="24"/>
          <w:lang w:val="el-GR"/>
        </w:rPr>
        <w:t xml:space="preserve"> Ο αριθμός των ακολούθων του χρήστη</w:t>
      </w:r>
    </w:p>
    <w:p w14:paraId="39ED5B9A" w14:textId="6A545934" w:rsidR="005307A5" w:rsidRPr="00F646E5" w:rsidRDefault="0042391C">
      <w:pPr>
        <w:pStyle w:val="Caption"/>
        <w:numPr>
          <w:ilvl w:val="0"/>
          <w:numId w:val="4"/>
        </w:numPr>
        <w:spacing w:after="120"/>
        <w:rPr>
          <w:rFonts w:ascii="Calibri" w:eastAsia="Calibri" w:hAnsi="Calibri" w:cs="Calibri"/>
          <w:i w:val="0"/>
          <w:iCs w:val="0"/>
          <w:color w:val="000000" w:themeColor="text1"/>
          <w:sz w:val="24"/>
          <w:szCs w:val="24"/>
          <w:lang w:val="el-GR"/>
        </w:rPr>
        <w:pPrChange w:id="675" w:author="GEORGILAS STYLIANOS" w:date="2021-08-06T21:36:00Z">
          <w:pPr>
            <w:pStyle w:val="Caption"/>
            <w:numPr>
              <w:numId w:val="4"/>
            </w:numPr>
            <w:ind w:left="720" w:hanging="360"/>
          </w:pPr>
        </w:pPrChange>
      </w:pPr>
      <w:del w:id="676" w:author="GEORGILAS STYLIANOS" w:date="2021-08-06T21:36:00Z">
        <w:r w:rsidRPr="00F646E5" w:rsidDel="006F1239">
          <w:rPr>
            <w:rFonts w:ascii="Calibri" w:eastAsia="Calibri" w:hAnsi="Calibri" w:cs="Calibri"/>
            <w:i w:val="0"/>
            <w:iCs w:val="0"/>
            <w:color w:val="000000" w:themeColor="text1"/>
            <w:sz w:val="24"/>
            <w:szCs w:val="24"/>
          </w:rPr>
          <w:delText>Following</w:delText>
        </w:r>
      </w:del>
      <w:ins w:id="677" w:author="GEORGILAS STYLIANOS" w:date="2021-08-06T21:36:00Z">
        <w:r w:rsidR="006F1239">
          <w:rPr>
            <w:rFonts w:ascii="Calibri" w:eastAsia="Calibri" w:hAnsi="Calibri" w:cs="Calibri"/>
            <w:i w:val="0"/>
            <w:iCs w:val="0"/>
            <w:color w:val="000000" w:themeColor="text1"/>
            <w:sz w:val="24"/>
            <w:szCs w:val="24"/>
          </w:rPr>
          <w:t>f</w:t>
        </w:r>
        <w:r w:rsidR="006F1239" w:rsidRPr="00F646E5">
          <w:rPr>
            <w:rFonts w:ascii="Calibri" w:eastAsia="Calibri" w:hAnsi="Calibri" w:cs="Calibri"/>
            <w:i w:val="0"/>
            <w:iCs w:val="0"/>
            <w:color w:val="000000" w:themeColor="text1"/>
            <w:sz w:val="24"/>
            <w:szCs w:val="24"/>
          </w:rPr>
          <w:t>ollowing</w:t>
        </w:r>
      </w:ins>
      <w:r w:rsidRPr="00F646E5">
        <w:rPr>
          <w:rFonts w:ascii="Calibri" w:eastAsia="Calibri" w:hAnsi="Calibri" w:cs="Calibri"/>
          <w:i w:val="0"/>
          <w:iCs w:val="0"/>
          <w:color w:val="000000" w:themeColor="text1"/>
          <w:sz w:val="24"/>
          <w:szCs w:val="24"/>
          <w:lang w:val="el-GR"/>
        </w:rPr>
        <w:t>:</w:t>
      </w:r>
      <w:r w:rsidR="005307A5" w:rsidRPr="00F646E5">
        <w:rPr>
          <w:rFonts w:ascii="Calibri" w:eastAsia="Calibri" w:hAnsi="Calibri" w:cs="Calibri"/>
          <w:i w:val="0"/>
          <w:iCs w:val="0"/>
          <w:color w:val="000000" w:themeColor="text1"/>
          <w:sz w:val="24"/>
          <w:szCs w:val="24"/>
          <w:lang w:val="el-GR"/>
        </w:rPr>
        <w:t xml:space="preserve"> Ο αριθμός των χρηστών που ακολουθεί ο χρήστης</w:t>
      </w:r>
    </w:p>
    <w:p w14:paraId="6C9FB11F" w14:textId="43CBF601" w:rsidR="005307A5" w:rsidRPr="00F646E5" w:rsidRDefault="005307A5">
      <w:pPr>
        <w:pStyle w:val="Caption"/>
        <w:numPr>
          <w:ilvl w:val="0"/>
          <w:numId w:val="4"/>
        </w:numPr>
        <w:spacing w:after="120"/>
        <w:rPr>
          <w:rFonts w:ascii="Calibri" w:eastAsia="Calibri" w:hAnsi="Calibri" w:cs="Calibri"/>
          <w:i w:val="0"/>
          <w:iCs w:val="0"/>
          <w:color w:val="000000" w:themeColor="text1"/>
          <w:sz w:val="24"/>
          <w:szCs w:val="24"/>
          <w:lang w:val="el-GR"/>
        </w:rPr>
        <w:pPrChange w:id="678" w:author="GEORGILAS STYLIANOS" w:date="2021-08-06T21:36:00Z">
          <w:pPr>
            <w:pStyle w:val="Caption"/>
            <w:numPr>
              <w:numId w:val="4"/>
            </w:numPr>
            <w:ind w:left="720" w:hanging="360"/>
          </w:pPr>
        </w:pPrChange>
      </w:pPr>
      <w:del w:id="679" w:author="GEORGILAS STYLIANOS" w:date="2021-08-06T21:36:00Z">
        <w:r w:rsidRPr="00F646E5" w:rsidDel="006F1239">
          <w:rPr>
            <w:rFonts w:ascii="Calibri" w:eastAsia="Calibri" w:hAnsi="Calibri" w:cs="Calibri"/>
            <w:i w:val="0"/>
            <w:iCs w:val="0"/>
            <w:color w:val="000000" w:themeColor="text1"/>
            <w:sz w:val="24"/>
            <w:szCs w:val="24"/>
          </w:rPr>
          <w:delText>Tweets</w:delText>
        </w:r>
      </w:del>
      <w:ins w:id="680" w:author="GEORGILAS STYLIANOS" w:date="2021-08-06T21:36:00Z">
        <w:r w:rsidR="006F1239">
          <w:rPr>
            <w:rFonts w:ascii="Calibri" w:eastAsia="Calibri" w:hAnsi="Calibri" w:cs="Calibri"/>
            <w:i w:val="0"/>
            <w:iCs w:val="0"/>
            <w:color w:val="000000" w:themeColor="text1"/>
            <w:sz w:val="24"/>
            <w:szCs w:val="24"/>
          </w:rPr>
          <w:t>t</w:t>
        </w:r>
        <w:r w:rsidR="006F1239" w:rsidRPr="00F646E5">
          <w:rPr>
            <w:rFonts w:ascii="Calibri" w:eastAsia="Calibri" w:hAnsi="Calibri" w:cs="Calibri"/>
            <w:i w:val="0"/>
            <w:iCs w:val="0"/>
            <w:color w:val="000000" w:themeColor="text1"/>
            <w:sz w:val="24"/>
            <w:szCs w:val="24"/>
          </w:rPr>
          <w:t>weets</w:t>
        </w:r>
      </w:ins>
      <w:r w:rsidRPr="00F646E5">
        <w:rPr>
          <w:rFonts w:ascii="Calibri" w:eastAsia="Calibri" w:hAnsi="Calibri" w:cs="Calibri"/>
          <w:i w:val="0"/>
          <w:iCs w:val="0"/>
          <w:color w:val="000000" w:themeColor="text1"/>
          <w:sz w:val="24"/>
          <w:szCs w:val="24"/>
          <w:lang w:val="el-GR"/>
        </w:rPr>
        <w:t>: Ο αριθμός των δημοσιεύσεων που έχουν δημιουργηθεί από τον χρήστη</w:t>
      </w:r>
    </w:p>
    <w:p w14:paraId="6CE6B92D" w14:textId="29D7D0CD" w:rsidR="005619ED" w:rsidRPr="00F646E5" w:rsidRDefault="005307A5">
      <w:pPr>
        <w:pStyle w:val="Caption"/>
        <w:numPr>
          <w:ilvl w:val="0"/>
          <w:numId w:val="4"/>
        </w:numPr>
        <w:spacing w:after="120"/>
        <w:rPr>
          <w:rFonts w:ascii="Calibri" w:eastAsia="Calibri" w:hAnsi="Calibri" w:cs="Calibri"/>
          <w:i w:val="0"/>
          <w:iCs w:val="0"/>
          <w:color w:val="000000" w:themeColor="text1"/>
          <w:sz w:val="24"/>
          <w:szCs w:val="24"/>
          <w:lang w:val="el-GR"/>
        </w:rPr>
        <w:pPrChange w:id="681" w:author="GEORGILAS STYLIANOS" w:date="2021-08-06T21:36:00Z">
          <w:pPr>
            <w:pStyle w:val="Caption"/>
            <w:numPr>
              <w:numId w:val="4"/>
            </w:numPr>
            <w:ind w:left="720" w:hanging="360"/>
          </w:pPr>
        </w:pPrChange>
      </w:pPr>
      <w:del w:id="682" w:author="GEORGILAS STYLIANOS" w:date="2021-08-06T21:36:00Z">
        <w:r w:rsidRPr="00F646E5" w:rsidDel="006F1239">
          <w:rPr>
            <w:rFonts w:ascii="Calibri" w:eastAsia="Calibri" w:hAnsi="Calibri" w:cs="Calibri"/>
            <w:i w:val="0"/>
            <w:iCs w:val="0"/>
            <w:color w:val="000000" w:themeColor="text1"/>
            <w:sz w:val="24"/>
            <w:szCs w:val="24"/>
          </w:rPr>
          <w:delText>Favorites</w:delText>
        </w:r>
      </w:del>
      <w:ins w:id="683" w:author="GEORGILAS STYLIANOS" w:date="2021-08-06T21:36:00Z">
        <w:r w:rsidR="006F1239">
          <w:rPr>
            <w:rFonts w:ascii="Calibri" w:eastAsia="Calibri" w:hAnsi="Calibri" w:cs="Calibri"/>
            <w:i w:val="0"/>
            <w:iCs w:val="0"/>
            <w:color w:val="000000" w:themeColor="text1"/>
            <w:sz w:val="24"/>
            <w:szCs w:val="24"/>
          </w:rPr>
          <w:t>f</w:t>
        </w:r>
        <w:r w:rsidR="006F1239" w:rsidRPr="00F646E5">
          <w:rPr>
            <w:rFonts w:ascii="Calibri" w:eastAsia="Calibri" w:hAnsi="Calibri" w:cs="Calibri"/>
            <w:i w:val="0"/>
            <w:iCs w:val="0"/>
            <w:color w:val="000000" w:themeColor="text1"/>
            <w:sz w:val="24"/>
            <w:szCs w:val="24"/>
          </w:rPr>
          <w:t>avorites</w:t>
        </w:r>
      </w:ins>
      <w:r w:rsidRPr="00F646E5">
        <w:rPr>
          <w:rFonts w:ascii="Calibri" w:eastAsia="Calibri" w:hAnsi="Calibri" w:cs="Calibri"/>
          <w:i w:val="0"/>
          <w:iCs w:val="0"/>
          <w:color w:val="000000" w:themeColor="text1"/>
          <w:sz w:val="24"/>
          <w:szCs w:val="24"/>
          <w:lang w:val="el-GR"/>
        </w:rPr>
        <w:t xml:space="preserve">: </w:t>
      </w:r>
      <w:r w:rsidRPr="00F646E5">
        <w:rPr>
          <w:rFonts w:ascii="Calibri" w:eastAsia="Calibri" w:hAnsi="Calibri" w:cs="Calibri"/>
          <w:i w:val="0"/>
          <w:iCs w:val="0"/>
          <w:color w:val="000000" w:themeColor="text1"/>
          <w:sz w:val="24"/>
          <w:szCs w:val="24"/>
        </w:rPr>
        <w:t>O</w:t>
      </w:r>
      <w:r w:rsidRPr="00F646E5">
        <w:rPr>
          <w:rFonts w:ascii="Calibri" w:eastAsia="Calibri" w:hAnsi="Calibri" w:cs="Calibri"/>
          <w:i w:val="0"/>
          <w:iCs w:val="0"/>
          <w:color w:val="000000" w:themeColor="text1"/>
          <w:sz w:val="24"/>
          <w:szCs w:val="24"/>
          <w:lang w:val="el-GR"/>
        </w:rPr>
        <w:t xml:space="preserve"> αριθμός των </w:t>
      </w:r>
      <w:r w:rsidRPr="00F646E5">
        <w:rPr>
          <w:rFonts w:ascii="Calibri" w:eastAsia="Calibri" w:hAnsi="Calibri" w:cs="Calibri"/>
          <w:i w:val="0"/>
          <w:iCs w:val="0"/>
          <w:color w:val="000000" w:themeColor="text1"/>
          <w:sz w:val="24"/>
          <w:szCs w:val="24"/>
        </w:rPr>
        <w:t>likes</w:t>
      </w:r>
      <w:r w:rsidRPr="00F646E5">
        <w:rPr>
          <w:rFonts w:ascii="Calibri" w:eastAsia="Calibri" w:hAnsi="Calibri" w:cs="Calibri"/>
          <w:i w:val="0"/>
          <w:iCs w:val="0"/>
          <w:color w:val="000000" w:themeColor="text1"/>
          <w:sz w:val="24"/>
          <w:szCs w:val="24"/>
          <w:lang w:val="el-GR"/>
        </w:rPr>
        <w:t xml:space="preserve"> που έχει μαζέψει συνολικά ο χρήστης στις δημοσιεύσεις του</w:t>
      </w:r>
    </w:p>
    <w:p w14:paraId="6BD5789A" w14:textId="14918B47" w:rsidR="005619ED" w:rsidRPr="00F646E5" w:rsidRDefault="0042391C">
      <w:pPr>
        <w:pStyle w:val="Caption"/>
        <w:numPr>
          <w:ilvl w:val="0"/>
          <w:numId w:val="4"/>
        </w:numPr>
        <w:spacing w:after="120"/>
        <w:rPr>
          <w:rFonts w:ascii="Calibri" w:eastAsia="Calibri" w:hAnsi="Calibri" w:cs="Calibri"/>
          <w:i w:val="0"/>
          <w:iCs w:val="0"/>
          <w:color w:val="000000" w:themeColor="text1"/>
          <w:sz w:val="24"/>
          <w:szCs w:val="24"/>
          <w:lang w:val="el-GR"/>
        </w:rPr>
        <w:pPrChange w:id="684" w:author="GEORGILAS STYLIANOS" w:date="2021-08-06T21:36:00Z">
          <w:pPr>
            <w:pStyle w:val="Caption"/>
            <w:numPr>
              <w:numId w:val="4"/>
            </w:numPr>
            <w:ind w:left="720" w:hanging="360"/>
          </w:pPr>
        </w:pPrChange>
      </w:pPr>
      <w:del w:id="685" w:author="GEORGILAS STYLIANOS" w:date="2021-08-06T21:36:00Z">
        <w:r w:rsidRPr="00F646E5" w:rsidDel="006F1239">
          <w:rPr>
            <w:rFonts w:ascii="Calibri" w:eastAsia="Calibri" w:hAnsi="Calibri" w:cs="Calibri"/>
            <w:i w:val="0"/>
            <w:iCs w:val="0"/>
            <w:color w:val="000000" w:themeColor="text1"/>
            <w:sz w:val="24"/>
            <w:szCs w:val="24"/>
          </w:rPr>
          <w:delText>Description</w:delText>
        </w:r>
      </w:del>
      <w:ins w:id="686" w:author="GEORGILAS STYLIANOS" w:date="2021-08-06T21:36:00Z">
        <w:r w:rsidR="006F1239">
          <w:rPr>
            <w:rFonts w:ascii="Calibri" w:eastAsia="Calibri" w:hAnsi="Calibri" w:cs="Calibri"/>
            <w:i w:val="0"/>
            <w:iCs w:val="0"/>
            <w:color w:val="000000" w:themeColor="text1"/>
            <w:sz w:val="24"/>
            <w:szCs w:val="24"/>
          </w:rPr>
          <w:t>d</w:t>
        </w:r>
        <w:r w:rsidR="006F1239" w:rsidRPr="00F646E5">
          <w:rPr>
            <w:rFonts w:ascii="Calibri" w:eastAsia="Calibri" w:hAnsi="Calibri" w:cs="Calibri"/>
            <w:i w:val="0"/>
            <w:iCs w:val="0"/>
            <w:color w:val="000000" w:themeColor="text1"/>
            <w:sz w:val="24"/>
            <w:szCs w:val="24"/>
          </w:rPr>
          <w:t>escription</w:t>
        </w:r>
      </w:ins>
      <w:r w:rsidRPr="00F646E5">
        <w:rPr>
          <w:rFonts w:ascii="Calibri" w:eastAsia="Calibri" w:hAnsi="Calibri" w:cs="Calibri"/>
          <w:i w:val="0"/>
          <w:iCs w:val="0"/>
          <w:color w:val="000000" w:themeColor="text1"/>
          <w:sz w:val="24"/>
          <w:szCs w:val="24"/>
          <w:lang w:val="el-GR"/>
        </w:rPr>
        <w:t>:</w:t>
      </w:r>
      <w:r w:rsidR="005307A5" w:rsidRPr="00F646E5">
        <w:rPr>
          <w:rFonts w:ascii="Calibri" w:eastAsia="Calibri" w:hAnsi="Calibri" w:cs="Calibri"/>
          <w:i w:val="0"/>
          <w:iCs w:val="0"/>
          <w:color w:val="000000" w:themeColor="text1"/>
          <w:sz w:val="24"/>
          <w:szCs w:val="24"/>
          <w:lang w:val="el-GR"/>
        </w:rPr>
        <w:t xml:space="preserve"> Μια περιγραφή που έχει </w:t>
      </w:r>
      <w:r w:rsidR="003503C5" w:rsidRPr="00F646E5">
        <w:rPr>
          <w:rFonts w:ascii="Calibri" w:eastAsia="Calibri" w:hAnsi="Calibri" w:cs="Calibri"/>
          <w:i w:val="0"/>
          <w:iCs w:val="0"/>
          <w:color w:val="000000" w:themeColor="text1"/>
          <w:sz w:val="24"/>
          <w:szCs w:val="24"/>
          <w:lang w:val="el-GR"/>
        </w:rPr>
        <w:t>ορίσει ο χρήστης για το προφίλ του</w:t>
      </w:r>
    </w:p>
    <w:p w14:paraId="1450A284" w14:textId="77777777" w:rsidR="00F646E5" w:rsidRDefault="005619ED" w:rsidP="00F646E5">
      <w:pPr>
        <w:keepNext/>
        <w:jc w:val="center"/>
      </w:pPr>
      <w:r>
        <w:object w:dxaOrig="2534" w:dyaOrig="3204" w14:anchorId="3DDE67A2">
          <v:rect id="rectole0000000000" o:spid="_x0000_i1025" style="width:129.75pt;height:158.25pt" o:ole="" o:preferrelative="t" stroked="f">
            <v:imagedata r:id="rId13" o:title=""/>
          </v:rect>
          <o:OLEObject Type="Embed" ProgID="StaticMetafile" ShapeID="rectole0000000000" DrawAspect="Content" ObjectID="_1689940526" r:id="rId14"/>
        </w:object>
      </w:r>
      <w:bookmarkStart w:id="687" w:name="_Ref78408717"/>
      <w:bookmarkStart w:id="688" w:name="_Toc77201017"/>
      <w:bookmarkStart w:id="689" w:name="_Toc77201318"/>
      <w:bookmarkStart w:id="690" w:name="_Toc77212374"/>
      <w:bookmarkStart w:id="691" w:name="_Toc77796781"/>
      <w:bookmarkStart w:id="692" w:name="_Toc78287962"/>
      <w:bookmarkStart w:id="693" w:name="_Toc78469272"/>
    </w:p>
    <w:p w14:paraId="3418531B" w14:textId="51179C74" w:rsidR="009328AB" w:rsidRPr="00F646E5" w:rsidRDefault="003C6B9A" w:rsidP="00F646E5">
      <w:pPr>
        <w:keepNext/>
        <w:jc w:val="center"/>
        <w:rPr>
          <w:lang w:val="el-GR"/>
        </w:rPr>
      </w:pPr>
      <w:bookmarkStart w:id="694" w:name="_Ref79241512"/>
      <w:bookmarkStart w:id="695" w:name="_Toc78589158"/>
      <w:bookmarkStart w:id="696" w:name="_Toc78604248"/>
      <w:r w:rsidRPr="001713E4">
        <w:rPr>
          <w:b/>
          <w:bCs/>
          <w:i/>
          <w:iCs/>
          <w:sz w:val="24"/>
          <w:szCs w:val="24"/>
          <w:lang w:val="el-GR"/>
        </w:rPr>
        <w:t xml:space="preserve">Εικόνα </w:t>
      </w:r>
      <w:r w:rsidRPr="001713E4">
        <w:rPr>
          <w:b/>
          <w:bCs/>
          <w:i/>
          <w:iCs/>
          <w:sz w:val="24"/>
          <w:szCs w:val="24"/>
        </w:rPr>
        <w:fldChar w:fldCharType="begin"/>
      </w:r>
      <w:r w:rsidRPr="001713E4">
        <w:rPr>
          <w:b/>
          <w:bCs/>
          <w:i/>
          <w:iCs/>
          <w:sz w:val="24"/>
          <w:szCs w:val="24"/>
          <w:lang w:val="el-GR"/>
        </w:rPr>
        <w:instrText xml:space="preserve"> </w:instrText>
      </w:r>
      <w:r w:rsidRPr="001713E4">
        <w:rPr>
          <w:b/>
          <w:bCs/>
          <w:i/>
          <w:iCs/>
          <w:sz w:val="24"/>
          <w:szCs w:val="24"/>
        </w:rPr>
        <w:instrText>SEQ</w:instrText>
      </w:r>
      <w:r w:rsidRPr="001713E4">
        <w:rPr>
          <w:b/>
          <w:bCs/>
          <w:i/>
          <w:iCs/>
          <w:sz w:val="24"/>
          <w:szCs w:val="24"/>
          <w:lang w:val="el-GR"/>
        </w:rPr>
        <w:instrText xml:space="preserve"> Εικόνα \* </w:instrText>
      </w:r>
      <w:r w:rsidRPr="001713E4">
        <w:rPr>
          <w:b/>
          <w:bCs/>
          <w:i/>
          <w:iCs/>
          <w:sz w:val="24"/>
          <w:szCs w:val="24"/>
        </w:rPr>
        <w:instrText>ARABIC</w:instrText>
      </w:r>
      <w:r w:rsidRPr="001713E4">
        <w:rPr>
          <w:b/>
          <w:bCs/>
          <w:i/>
          <w:iCs/>
          <w:sz w:val="24"/>
          <w:szCs w:val="24"/>
          <w:lang w:val="el-GR"/>
        </w:rPr>
        <w:instrText xml:space="preserve"> </w:instrText>
      </w:r>
      <w:r w:rsidRPr="001713E4">
        <w:rPr>
          <w:b/>
          <w:bCs/>
          <w:i/>
          <w:iCs/>
          <w:sz w:val="24"/>
          <w:szCs w:val="24"/>
        </w:rPr>
        <w:fldChar w:fldCharType="separate"/>
      </w:r>
      <w:ins w:id="697" w:author="GEORGILAS STYLIANOS" w:date="2021-08-07T20:37:00Z">
        <w:r w:rsidR="00145C75">
          <w:rPr>
            <w:b/>
            <w:bCs/>
            <w:i/>
            <w:iCs/>
            <w:noProof/>
            <w:sz w:val="24"/>
            <w:szCs w:val="24"/>
          </w:rPr>
          <w:t>1</w:t>
        </w:r>
      </w:ins>
      <w:del w:id="698" w:author="GEORGILAS STYLIANOS" w:date="2021-08-07T19:17:00Z">
        <w:r w:rsidR="00582156" w:rsidRPr="00582156" w:rsidDel="001610D4">
          <w:rPr>
            <w:b/>
            <w:bCs/>
            <w:i/>
            <w:iCs/>
            <w:noProof/>
            <w:sz w:val="24"/>
            <w:szCs w:val="24"/>
            <w:lang w:val="el-GR"/>
          </w:rPr>
          <w:delText>1</w:delText>
        </w:r>
      </w:del>
      <w:r w:rsidRPr="001713E4">
        <w:rPr>
          <w:b/>
          <w:bCs/>
          <w:i/>
          <w:iCs/>
          <w:sz w:val="24"/>
          <w:szCs w:val="24"/>
        </w:rPr>
        <w:fldChar w:fldCharType="end"/>
      </w:r>
      <w:bookmarkEnd w:id="687"/>
      <w:bookmarkEnd w:id="694"/>
      <w:r w:rsidRPr="001713E4">
        <w:rPr>
          <w:b/>
          <w:bCs/>
          <w:i/>
          <w:iCs/>
          <w:sz w:val="24"/>
          <w:szCs w:val="24"/>
          <w:lang w:val="el-GR"/>
        </w:rPr>
        <w:t>:</w:t>
      </w:r>
      <w:r w:rsidR="00F646E5" w:rsidRPr="00F646E5">
        <w:rPr>
          <w:b/>
          <w:bCs/>
          <w:i/>
          <w:iCs/>
          <w:sz w:val="24"/>
          <w:szCs w:val="24"/>
          <w:lang w:val="el-GR"/>
        </w:rPr>
        <w:t xml:space="preserve"> </w:t>
      </w:r>
      <w:r w:rsidRPr="001713E4">
        <w:rPr>
          <w:b/>
          <w:bCs/>
          <w:i/>
          <w:iCs/>
          <w:sz w:val="24"/>
          <w:szCs w:val="24"/>
          <w:lang w:val="el-GR"/>
        </w:rPr>
        <w:t xml:space="preserve">Πίνακας </w:t>
      </w:r>
      <w:r w:rsidRPr="001713E4">
        <w:rPr>
          <w:b/>
          <w:bCs/>
          <w:i/>
          <w:iCs/>
          <w:sz w:val="24"/>
          <w:szCs w:val="24"/>
        </w:rPr>
        <w:t>Twitter</w:t>
      </w:r>
      <w:bookmarkEnd w:id="688"/>
      <w:bookmarkEnd w:id="689"/>
      <w:bookmarkEnd w:id="690"/>
      <w:bookmarkEnd w:id="691"/>
      <w:bookmarkEnd w:id="692"/>
      <w:bookmarkEnd w:id="693"/>
      <w:bookmarkEnd w:id="695"/>
      <w:bookmarkEnd w:id="696"/>
    </w:p>
    <w:p w14:paraId="7CD891C5" w14:textId="77777777" w:rsidR="00F646E5" w:rsidDel="006F1239" w:rsidRDefault="00F646E5" w:rsidP="001713E4">
      <w:pPr>
        <w:spacing w:before="240"/>
        <w:rPr>
          <w:del w:id="699" w:author="GEORGILAS STYLIANOS" w:date="2021-08-06T21:38:00Z"/>
          <w:rFonts w:ascii="Calibri" w:eastAsia="Calibri" w:hAnsi="Calibri" w:cs="Calibri"/>
          <w:sz w:val="24"/>
          <w:szCs w:val="24"/>
          <w:lang w:val="el-GR"/>
        </w:rPr>
      </w:pPr>
    </w:p>
    <w:p w14:paraId="5F9176D6" w14:textId="77777777" w:rsidR="00F646E5" w:rsidDel="006F1239" w:rsidRDefault="00F646E5" w:rsidP="001713E4">
      <w:pPr>
        <w:spacing w:before="240"/>
        <w:rPr>
          <w:del w:id="700" w:author="GEORGILAS STYLIANOS" w:date="2021-08-06T21:38:00Z"/>
          <w:rFonts w:ascii="Calibri" w:eastAsia="Calibri" w:hAnsi="Calibri" w:cs="Calibri"/>
          <w:sz w:val="24"/>
          <w:szCs w:val="24"/>
          <w:lang w:val="el-GR"/>
        </w:rPr>
      </w:pPr>
    </w:p>
    <w:p w14:paraId="232C0A8B" w14:textId="18CE6B59" w:rsidR="003503C5" w:rsidRPr="00F646E5" w:rsidRDefault="00010EE3" w:rsidP="001713E4">
      <w:pPr>
        <w:spacing w:before="240"/>
        <w:rPr>
          <w:rFonts w:ascii="Calibri" w:eastAsia="Calibri" w:hAnsi="Calibri" w:cs="Calibri"/>
          <w:sz w:val="24"/>
          <w:szCs w:val="24"/>
          <w:lang w:val="el-GR"/>
        </w:rPr>
      </w:pPr>
      <w:r w:rsidRPr="00F646E5">
        <w:rPr>
          <w:rFonts w:ascii="Calibri" w:eastAsia="Calibri" w:hAnsi="Calibri" w:cs="Calibri"/>
          <w:sz w:val="24"/>
          <w:szCs w:val="24"/>
          <w:lang w:val="el-GR"/>
        </w:rPr>
        <w:t>Ο πίνακας “</w:t>
      </w:r>
      <w:r w:rsidRPr="00F646E5">
        <w:rPr>
          <w:rFonts w:ascii="Calibri" w:eastAsia="Calibri" w:hAnsi="Calibri" w:cs="Calibri"/>
          <w:sz w:val="24"/>
          <w:szCs w:val="24"/>
        </w:rPr>
        <w:t>Facebook</w:t>
      </w:r>
      <w:r w:rsidRPr="00F646E5">
        <w:rPr>
          <w:rFonts w:ascii="Calibri" w:eastAsia="Calibri" w:hAnsi="Calibri" w:cs="Calibri"/>
          <w:sz w:val="24"/>
          <w:szCs w:val="24"/>
          <w:lang w:val="el-GR"/>
        </w:rPr>
        <w:t>” (</w:t>
      </w:r>
      <w:r w:rsidR="00D72061" w:rsidRPr="00F646E5">
        <w:rPr>
          <w:rFonts w:ascii="Calibri" w:eastAsia="Calibri" w:hAnsi="Calibri" w:cs="Calibri"/>
          <w:sz w:val="24"/>
          <w:szCs w:val="24"/>
          <w:lang w:val="el-GR"/>
        </w:rPr>
        <w:fldChar w:fldCharType="begin"/>
      </w:r>
      <w:r w:rsidR="00D72061" w:rsidRPr="00F646E5">
        <w:rPr>
          <w:rFonts w:ascii="Calibri" w:eastAsia="Calibri" w:hAnsi="Calibri" w:cs="Calibri"/>
          <w:sz w:val="24"/>
          <w:szCs w:val="24"/>
          <w:lang w:val="el-GR"/>
        </w:rPr>
        <w:instrText xml:space="preserve"> REF _Ref78469380 \h </w:instrText>
      </w:r>
      <w:r w:rsidR="00F646E5">
        <w:rPr>
          <w:rFonts w:ascii="Calibri" w:eastAsia="Calibri" w:hAnsi="Calibri" w:cs="Calibri"/>
          <w:sz w:val="24"/>
          <w:szCs w:val="24"/>
          <w:lang w:val="el-GR"/>
        </w:rPr>
        <w:instrText xml:space="preserve"> \* MERGEFORMAT </w:instrText>
      </w:r>
      <w:r w:rsidR="00D72061" w:rsidRPr="00F646E5">
        <w:rPr>
          <w:rFonts w:ascii="Calibri" w:eastAsia="Calibri" w:hAnsi="Calibri" w:cs="Calibri"/>
          <w:sz w:val="24"/>
          <w:szCs w:val="24"/>
          <w:lang w:val="el-GR"/>
        </w:rPr>
      </w:r>
      <w:r w:rsidR="00D72061" w:rsidRPr="00F646E5">
        <w:rPr>
          <w:rFonts w:ascii="Calibri" w:eastAsia="Calibri" w:hAnsi="Calibri" w:cs="Calibri"/>
          <w:sz w:val="24"/>
          <w:szCs w:val="24"/>
          <w:lang w:val="el-GR"/>
        </w:rPr>
        <w:fldChar w:fldCharType="separate"/>
      </w:r>
      <w:r w:rsidR="00D72061" w:rsidRPr="00F646E5">
        <w:rPr>
          <w:b/>
          <w:bCs/>
          <w:sz w:val="24"/>
          <w:szCs w:val="24"/>
          <w:lang w:val="el-GR"/>
        </w:rPr>
        <w:t xml:space="preserve">Εικόνα </w:t>
      </w:r>
      <w:r w:rsidR="00D72061" w:rsidRPr="00F646E5">
        <w:rPr>
          <w:b/>
          <w:bCs/>
          <w:noProof/>
          <w:sz w:val="24"/>
          <w:szCs w:val="24"/>
          <w:lang w:val="el-GR"/>
        </w:rPr>
        <w:t>2</w:t>
      </w:r>
      <w:r w:rsidR="00D72061" w:rsidRPr="00F646E5">
        <w:rPr>
          <w:rFonts w:ascii="Calibri" w:eastAsia="Calibri" w:hAnsi="Calibri" w:cs="Calibri"/>
          <w:sz w:val="24"/>
          <w:szCs w:val="24"/>
          <w:lang w:val="el-GR"/>
        </w:rPr>
        <w:fldChar w:fldCharType="end"/>
      </w:r>
      <w:r w:rsidRPr="00F646E5">
        <w:rPr>
          <w:rFonts w:ascii="Calibri" w:eastAsia="Calibri" w:hAnsi="Calibri" w:cs="Calibri"/>
          <w:sz w:val="24"/>
          <w:szCs w:val="24"/>
          <w:lang w:val="el-GR"/>
        </w:rPr>
        <w:t xml:space="preserve">) </w:t>
      </w:r>
      <w:r w:rsidR="00072348" w:rsidRPr="00F646E5">
        <w:rPr>
          <w:rFonts w:ascii="Calibri" w:eastAsia="Calibri" w:hAnsi="Calibri" w:cs="Calibri"/>
          <w:sz w:val="24"/>
          <w:szCs w:val="24"/>
          <w:lang w:val="el-GR"/>
        </w:rPr>
        <w:t xml:space="preserve">περιέχει </w:t>
      </w:r>
      <w:ins w:id="701" w:author="Razis" w:date="2021-08-01T12:30:00Z">
        <w:r w:rsidR="00D20839">
          <w:rPr>
            <w:rFonts w:ascii="Calibri" w:eastAsia="Calibri" w:hAnsi="Calibri" w:cs="Calibri"/>
            <w:sz w:val="24"/>
            <w:szCs w:val="24"/>
            <w:lang w:val="el-GR"/>
          </w:rPr>
          <w:t xml:space="preserve">κάποια βασικά χαρακτηριστικά </w:t>
        </w:r>
        <w:r w:rsidR="00D20839" w:rsidRPr="00F646E5">
          <w:rPr>
            <w:rFonts w:ascii="Calibri" w:eastAsia="Calibri" w:hAnsi="Calibri" w:cs="Calibri"/>
            <w:sz w:val="24"/>
            <w:szCs w:val="24"/>
            <w:lang w:val="el-GR"/>
          </w:rPr>
          <w:t>τ</w:t>
        </w:r>
        <w:r w:rsidR="00D20839">
          <w:rPr>
            <w:rFonts w:ascii="Calibri" w:eastAsia="Calibri" w:hAnsi="Calibri" w:cs="Calibri"/>
            <w:sz w:val="24"/>
            <w:szCs w:val="24"/>
            <w:lang w:val="el-GR"/>
          </w:rPr>
          <w:t>ων</w:t>
        </w:r>
        <w:r w:rsidR="00D20839" w:rsidRPr="00F646E5">
          <w:rPr>
            <w:rFonts w:ascii="Calibri" w:eastAsia="Calibri" w:hAnsi="Calibri" w:cs="Calibri"/>
            <w:sz w:val="24"/>
            <w:szCs w:val="24"/>
            <w:lang w:val="el-GR"/>
          </w:rPr>
          <w:t xml:space="preserve"> </w:t>
        </w:r>
      </w:ins>
      <w:del w:id="702" w:author="Razis" w:date="2021-08-01T12:30:00Z">
        <w:r w:rsidR="00072348" w:rsidRPr="00F646E5" w:rsidDel="00D20839">
          <w:rPr>
            <w:rFonts w:ascii="Calibri" w:eastAsia="Calibri" w:hAnsi="Calibri" w:cs="Calibri"/>
            <w:sz w:val="24"/>
            <w:szCs w:val="24"/>
            <w:lang w:val="el-GR"/>
          </w:rPr>
          <w:delText xml:space="preserve">τα </w:delText>
        </w:r>
      </w:del>
      <w:r w:rsidR="00072348" w:rsidRPr="00F646E5">
        <w:rPr>
          <w:rFonts w:ascii="Calibri" w:eastAsia="Calibri" w:hAnsi="Calibri" w:cs="Calibri"/>
          <w:sz w:val="24"/>
          <w:szCs w:val="24"/>
          <w:lang w:val="el-GR"/>
        </w:rPr>
        <w:t xml:space="preserve">προφίλ των χρηστών στο </w:t>
      </w:r>
      <w:r w:rsidR="00072348" w:rsidRPr="00F646E5">
        <w:rPr>
          <w:rFonts w:ascii="Calibri" w:eastAsia="Calibri" w:hAnsi="Calibri" w:cs="Calibri"/>
          <w:sz w:val="24"/>
          <w:szCs w:val="24"/>
        </w:rPr>
        <w:t>Facebook</w:t>
      </w:r>
      <w:r w:rsidR="00072348" w:rsidRPr="00F646E5">
        <w:rPr>
          <w:rFonts w:ascii="Calibri" w:eastAsia="Calibri" w:hAnsi="Calibri" w:cs="Calibri"/>
          <w:sz w:val="24"/>
          <w:szCs w:val="24"/>
          <w:lang w:val="el-GR"/>
        </w:rPr>
        <w:t xml:space="preserve"> και </w:t>
      </w:r>
      <w:r w:rsidR="003503C5" w:rsidRPr="00F646E5">
        <w:rPr>
          <w:rFonts w:ascii="Calibri" w:eastAsia="Calibri" w:hAnsi="Calibri" w:cs="Calibri"/>
          <w:sz w:val="24"/>
          <w:szCs w:val="24"/>
          <w:lang w:val="el-GR"/>
        </w:rPr>
        <w:t>αναλύεται ως εξής:</w:t>
      </w:r>
    </w:p>
    <w:p w14:paraId="0C95CB20" w14:textId="1CB460B7" w:rsidR="003503C5" w:rsidRPr="00F646E5" w:rsidRDefault="003503C5">
      <w:pPr>
        <w:pStyle w:val="Caption"/>
        <w:numPr>
          <w:ilvl w:val="0"/>
          <w:numId w:val="6"/>
        </w:numPr>
        <w:spacing w:after="120"/>
        <w:rPr>
          <w:rFonts w:ascii="Calibri" w:eastAsia="Calibri" w:hAnsi="Calibri" w:cs="Calibri"/>
          <w:i w:val="0"/>
          <w:iCs w:val="0"/>
          <w:color w:val="000000" w:themeColor="text1"/>
          <w:sz w:val="24"/>
          <w:szCs w:val="24"/>
          <w:lang w:val="el-GR"/>
        </w:rPr>
        <w:pPrChange w:id="703" w:author="GEORGILAS STYLIANOS" w:date="2021-08-06T21:39:00Z">
          <w:pPr>
            <w:pStyle w:val="Caption"/>
            <w:numPr>
              <w:numId w:val="6"/>
            </w:numPr>
            <w:spacing w:before="240"/>
            <w:ind w:left="720" w:hanging="360"/>
          </w:pPr>
        </w:pPrChange>
      </w:pPr>
      <w:del w:id="704" w:author="GEORGILAS STYLIANOS" w:date="2021-08-06T21:38:00Z">
        <w:r w:rsidRPr="00F646E5" w:rsidDel="006F1239">
          <w:rPr>
            <w:rFonts w:ascii="Calibri" w:eastAsia="Calibri" w:hAnsi="Calibri" w:cs="Calibri"/>
            <w:i w:val="0"/>
            <w:iCs w:val="0"/>
            <w:color w:val="000000" w:themeColor="text1"/>
            <w:sz w:val="24"/>
            <w:szCs w:val="24"/>
          </w:rPr>
          <w:delText>Facebook</w:delText>
        </w:r>
      </w:del>
      <w:ins w:id="705" w:author="GEORGILAS STYLIANOS" w:date="2021-08-06T21:38:00Z">
        <w:r w:rsidR="006F1239">
          <w:rPr>
            <w:rFonts w:ascii="Calibri" w:eastAsia="Calibri" w:hAnsi="Calibri" w:cs="Calibri"/>
            <w:i w:val="0"/>
            <w:iCs w:val="0"/>
            <w:color w:val="000000" w:themeColor="text1"/>
            <w:sz w:val="24"/>
            <w:szCs w:val="24"/>
          </w:rPr>
          <w:t>f</w:t>
        </w:r>
        <w:r w:rsidR="006F1239" w:rsidRPr="00F646E5">
          <w:rPr>
            <w:rFonts w:ascii="Calibri" w:eastAsia="Calibri" w:hAnsi="Calibri" w:cs="Calibri"/>
            <w:i w:val="0"/>
            <w:iCs w:val="0"/>
            <w:color w:val="000000" w:themeColor="text1"/>
            <w:sz w:val="24"/>
            <w:szCs w:val="24"/>
          </w:rPr>
          <w:t>acebook</w:t>
        </w:r>
      </w:ins>
      <w:r w:rsidRPr="00F646E5">
        <w:rPr>
          <w:rFonts w:ascii="Calibri" w:eastAsia="Calibri" w:hAnsi="Calibri" w:cs="Calibri"/>
          <w:i w:val="0"/>
          <w:iCs w:val="0"/>
          <w:color w:val="000000" w:themeColor="text1"/>
          <w:sz w:val="24"/>
          <w:szCs w:val="24"/>
          <w:lang w:val="el-GR"/>
        </w:rPr>
        <w:t>_</w:t>
      </w:r>
      <w:r w:rsidRPr="00F646E5">
        <w:rPr>
          <w:rFonts w:ascii="Calibri" w:eastAsia="Calibri" w:hAnsi="Calibri" w:cs="Calibri"/>
          <w:i w:val="0"/>
          <w:iCs w:val="0"/>
          <w:color w:val="000000" w:themeColor="text1"/>
          <w:sz w:val="24"/>
          <w:szCs w:val="24"/>
        </w:rPr>
        <w:t>user</w:t>
      </w:r>
      <w:r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id</w:t>
      </w:r>
      <w:r w:rsidR="0042391C" w:rsidRPr="00F646E5">
        <w:rPr>
          <w:rFonts w:ascii="Calibri" w:eastAsia="Calibri" w:hAnsi="Calibri" w:cs="Calibri"/>
          <w:i w:val="0"/>
          <w:iCs w:val="0"/>
          <w:color w:val="000000" w:themeColor="text1"/>
          <w:sz w:val="24"/>
          <w:szCs w:val="24"/>
          <w:lang w:val="el-GR"/>
        </w:rPr>
        <w:t>:</w:t>
      </w:r>
      <w:r w:rsidRPr="00F646E5">
        <w:rPr>
          <w:rFonts w:ascii="Calibri" w:eastAsia="Calibri" w:hAnsi="Calibri" w:cs="Calibri"/>
          <w:i w:val="0"/>
          <w:iCs w:val="0"/>
          <w:color w:val="000000" w:themeColor="text1"/>
          <w:sz w:val="24"/>
          <w:szCs w:val="24"/>
          <w:lang w:val="el-GR"/>
        </w:rPr>
        <w:t xml:space="preserve"> Το κύριο κλειδί του </w:t>
      </w:r>
      <w:r w:rsidR="0042391C" w:rsidRPr="00F646E5">
        <w:rPr>
          <w:rFonts w:ascii="Calibri" w:eastAsia="Calibri" w:hAnsi="Calibri" w:cs="Calibri"/>
          <w:i w:val="0"/>
          <w:iCs w:val="0"/>
          <w:color w:val="000000" w:themeColor="text1"/>
          <w:sz w:val="24"/>
          <w:szCs w:val="24"/>
          <w:lang w:val="el-GR"/>
        </w:rPr>
        <w:t>πίνακα,</w:t>
      </w:r>
      <w:r w:rsidRPr="00F646E5">
        <w:rPr>
          <w:rFonts w:ascii="Calibri" w:eastAsia="Calibri" w:hAnsi="Calibri" w:cs="Calibri"/>
          <w:i w:val="0"/>
          <w:iCs w:val="0"/>
          <w:color w:val="000000" w:themeColor="text1"/>
          <w:sz w:val="24"/>
          <w:szCs w:val="24"/>
          <w:lang w:val="el-GR"/>
        </w:rPr>
        <w:t xml:space="preserve"> είναι </w:t>
      </w:r>
      <w:ins w:id="706" w:author="GEORGILAS STYLIANOS" w:date="2021-08-07T14:28: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707" w:author="GEORGILAS STYLIANOS" w:date="2021-08-07T14:28: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αναγνωριστικός κωδικός</w:t>
        </w:r>
      </w:ins>
      <w:del w:id="708" w:author="GEORGILAS STYLIANOS" w:date="2021-08-07T14:28:00Z">
        <w:r w:rsidRPr="00F646E5" w:rsidDel="00D36AFE">
          <w:rPr>
            <w:rFonts w:ascii="Calibri" w:eastAsia="Calibri" w:hAnsi="Calibri" w:cs="Calibri"/>
            <w:i w:val="0"/>
            <w:iCs w:val="0"/>
            <w:color w:val="000000" w:themeColor="text1"/>
            <w:sz w:val="24"/>
            <w:szCs w:val="24"/>
            <w:lang w:val="el-GR"/>
          </w:rPr>
          <w:delText xml:space="preserve">το </w:delText>
        </w:r>
        <w:r w:rsidRPr="004E0DF9" w:rsidDel="00D36AFE">
          <w:rPr>
            <w:rFonts w:ascii="Calibri" w:eastAsia="Calibri" w:hAnsi="Calibri" w:cs="Calibri"/>
            <w:i w:val="0"/>
            <w:iCs w:val="0"/>
            <w:color w:val="000000" w:themeColor="text1"/>
            <w:sz w:val="24"/>
            <w:szCs w:val="24"/>
            <w:highlight w:val="yellow"/>
            <w:rPrChange w:id="709" w:author="Razis" w:date="2021-08-01T12:40:00Z">
              <w:rPr>
                <w:rFonts w:ascii="Calibri" w:eastAsia="Calibri" w:hAnsi="Calibri" w:cs="Calibri"/>
                <w:i w:val="0"/>
                <w:iCs w:val="0"/>
                <w:color w:val="000000" w:themeColor="text1"/>
                <w:sz w:val="24"/>
                <w:szCs w:val="24"/>
              </w:rPr>
            </w:rPrChange>
          </w:rPr>
          <w:delText>id</w:delText>
        </w:r>
      </w:del>
      <w:r w:rsidRPr="00F646E5">
        <w:rPr>
          <w:rFonts w:ascii="Calibri" w:eastAsia="Calibri" w:hAnsi="Calibri" w:cs="Calibri"/>
          <w:i w:val="0"/>
          <w:iCs w:val="0"/>
          <w:color w:val="000000" w:themeColor="text1"/>
          <w:sz w:val="24"/>
          <w:szCs w:val="24"/>
          <w:lang w:val="el-GR"/>
        </w:rPr>
        <w:t xml:space="preserve"> που δίνεται από το </w:t>
      </w:r>
      <w:r w:rsidRPr="00F646E5">
        <w:rPr>
          <w:rFonts w:ascii="Calibri" w:eastAsia="Calibri" w:hAnsi="Calibri" w:cs="Calibri"/>
          <w:i w:val="0"/>
          <w:iCs w:val="0"/>
          <w:color w:val="000000" w:themeColor="text1"/>
          <w:sz w:val="24"/>
          <w:szCs w:val="24"/>
        </w:rPr>
        <w:t>Facebook</w:t>
      </w:r>
    </w:p>
    <w:p w14:paraId="1B2BFA1F" w14:textId="55F72E42" w:rsidR="003503C5" w:rsidRPr="00F646E5" w:rsidRDefault="003503C5">
      <w:pPr>
        <w:pStyle w:val="Caption"/>
        <w:numPr>
          <w:ilvl w:val="0"/>
          <w:numId w:val="6"/>
        </w:numPr>
        <w:spacing w:after="120"/>
        <w:rPr>
          <w:rFonts w:ascii="Calibri" w:eastAsia="Calibri" w:hAnsi="Calibri" w:cs="Calibri"/>
          <w:i w:val="0"/>
          <w:iCs w:val="0"/>
          <w:color w:val="000000" w:themeColor="text1"/>
          <w:sz w:val="24"/>
          <w:szCs w:val="24"/>
          <w:lang w:val="el-GR"/>
        </w:rPr>
        <w:pPrChange w:id="710" w:author="GEORGILAS STYLIANOS" w:date="2021-08-06T21:39:00Z">
          <w:pPr>
            <w:pStyle w:val="Caption"/>
            <w:numPr>
              <w:numId w:val="6"/>
            </w:numPr>
            <w:spacing w:before="240"/>
            <w:ind w:left="720" w:hanging="360"/>
          </w:pPr>
        </w:pPrChange>
      </w:pPr>
      <w:del w:id="711" w:author="GEORGILAS STYLIANOS" w:date="2021-08-06T21:39:00Z">
        <w:r w:rsidRPr="00F646E5" w:rsidDel="006F1239">
          <w:rPr>
            <w:rFonts w:ascii="Calibri" w:eastAsia="Calibri" w:hAnsi="Calibri" w:cs="Calibri"/>
            <w:i w:val="0"/>
            <w:iCs w:val="0"/>
            <w:color w:val="000000" w:themeColor="text1"/>
            <w:sz w:val="24"/>
            <w:szCs w:val="24"/>
          </w:rPr>
          <w:delText>Facebook</w:delText>
        </w:r>
      </w:del>
      <w:ins w:id="712" w:author="GEORGILAS STYLIANOS" w:date="2021-08-06T21:39:00Z">
        <w:r w:rsidR="006F1239">
          <w:rPr>
            <w:rFonts w:ascii="Calibri" w:eastAsia="Calibri" w:hAnsi="Calibri" w:cs="Calibri"/>
            <w:i w:val="0"/>
            <w:iCs w:val="0"/>
            <w:color w:val="000000" w:themeColor="text1"/>
            <w:sz w:val="24"/>
            <w:szCs w:val="24"/>
          </w:rPr>
          <w:t>f</w:t>
        </w:r>
        <w:r w:rsidR="006F1239" w:rsidRPr="00F646E5">
          <w:rPr>
            <w:rFonts w:ascii="Calibri" w:eastAsia="Calibri" w:hAnsi="Calibri" w:cs="Calibri"/>
            <w:i w:val="0"/>
            <w:iCs w:val="0"/>
            <w:color w:val="000000" w:themeColor="text1"/>
            <w:sz w:val="24"/>
            <w:szCs w:val="24"/>
          </w:rPr>
          <w:t>acebook</w:t>
        </w:r>
      </w:ins>
      <w:r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username</w:t>
      </w:r>
      <w:r w:rsidR="0042391C" w:rsidRPr="00F646E5">
        <w:rPr>
          <w:rFonts w:ascii="Calibri" w:eastAsia="Calibri" w:hAnsi="Calibri" w:cs="Calibri"/>
          <w:i w:val="0"/>
          <w:iCs w:val="0"/>
          <w:color w:val="000000" w:themeColor="text1"/>
          <w:sz w:val="24"/>
          <w:szCs w:val="24"/>
          <w:lang w:val="el-GR"/>
        </w:rPr>
        <w:t>:</w:t>
      </w:r>
      <w:r w:rsidRPr="00F646E5">
        <w:rPr>
          <w:rFonts w:ascii="Calibri" w:eastAsia="Calibri" w:hAnsi="Calibri" w:cs="Calibri"/>
          <w:i w:val="0"/>
          <w:iCs w:val="0"/>
          <w:color w:val="000000" w:themeColor="text1"/>
          <w:sz w:val="24"/>
          <w:szCs w:val="24"/>
          <w:lang w:val="el-GR"/>
        </w:rPr>
        <w:t xml:space="preserve"> Το ψευδώνυμο που χρησιμοποιεί ο χρήστης στο </w:t>
      </w:r>
      <w:r w:rsidRPr="00F646E5">
        <w:rPr>
          <w:rFonts w:ascii="Calibri" w:eastAsia="Calibri" w:hAnsi="Calibri" w:cs="Calibri"/>
          <w:i w:val="0"/>
          <w:iCs w:val="0"/>
          <w:color w:val="000000" w:themeColor="text1"/>
          <w:sz w:val="24"/>
          <w:szCs w:val="24"/>
        </w:rPr>
        <w:t>Facebook</w:t>
      </w:r>
    </w:p>
    <w:p w14:paraId="064EF55B" w14:textId="212FF167" w:rsidR="003503C5" w:rsidRPr="00F646E5" w:rsidDel="009E4A14" w:rsidRDefault="0042391C">
      <w:pPr>
        <w:pStyle w:val="Caption"/>
        <w:numPr>
          <w:ilvl w:val="0"/>
          <w:numId w:val="6"/>
        </w:numPr>
        <w:spacing w:after="120"/>
        <w:rPr>
          <w:del w:id="713" w:author="GEORGILAS STYLIANOS" w:date="2021-08-05T12:19:00Z"/>
          <w:rFonts w:ascii="Calibri" w:eastAsia="Calibri" w:hAnsi="Calibri" w:cs="Calibri"/>
          <w:i w:val="0"/>
          <w:iCs w:val="0"/>
          <w:color w:val="000000" w:themeColor="text1"/>
          <w:sz w:val="24"/>
          <w:szCs w:val="24"/>
          <w:lang w:val="el-GR"/>
        </w:rPr>
        <w:pPrChange w:id="714" w:author="GEORGILAS STYLIANOS" w:date="2021-08-06T21:39:00Z">
          <w:pPr>
            <w:pStyle w:val="Caption"/>
            <w:numPr>
              <w:numId w:val="6"/>
            </w:numPr>
            <w:spacing w:before="240"/>
            <w:ind w:left="720" w:hanging="360"/>
          </w:pPr>
        </w:pPrChange>
      </w:pPr>
      <w:del w:id="715" w:author="GEORGILAS STYLIANOS" w:date="2021-08-06T21:39:00Z">
        <w:r w:rsidRPr="009E4A14" w:rsidDel="006F1239">
          <w:rPr>
            <w:rFonts w:ascii="Calibri" w:eastAsia="Calibri" w:hAnsi="Calibri" w:cs="Calibri"/>
            <w:i w:val="0"/>
            <w:iCs w:val="0"/>
            <w:color w:val="000000" w:themeColor="text1"/>
            <w:sz w:val="24"/>
            <w:szCs w:val="24"/>
          </w:rPr>
          <w:delText>Friends</w:delText>
        </w:r>
      </w:del>
      <w:ins w:id="716" w:author="GEORGILAS STYLIANOS" w:date="2021-08-06T21:39:00Z">
        <w:r w:rsidR="006F1239">
          <w:rPr>
            <w:rFonts w:ascii="Calibri" w:eastAsia="Calibri" w:hAnsi="Calibri" w:cs="Calibri"/>
            <w:i w:val="0"/>
            <w:iCs w:val="0"/>
            <w:color w:val="000000" w:themeColor="text1"/>
            <w:sz w:val="24"/>
            <w:szCs w:val="24"/>
          </w:rPr>
          <w:t>f</w:t>
        </w:r>
        <w:r w:rsidR="006F1239" w:rsidRPr="009E4A14">
          <w:rPr>
            <w:rFonts w:ascii="Calibri" w:eastAsia="Calibri" w:hAnsi="Calibri" w:cs="Calibri"/>
            <w:i w:val="0"/>
            <w:iCs w:val="0"/>
            <w:color w:val="000000" w:themeColor="text1"/>
            <w:sz w:val="24"/>
            <w:szCs w:val="24"/>
          </w:rPr>
          <w:t>riends</w:t>
        </w:r>
      </w:ins>
      <w:r w:rsidRPr="009E4A14">
        <w:rPr>
          <w:rFonts w:ascii="Calibri" w:eastAsia="Calibri" w:hAnsi="Calibri" w:cs="Calibri"/>
          <w:i w:val="0"/>
          <w:iCs w:val="0"/>
          <w:color w:val="000000" w:themeColor="text1"/>
          <w:sz w:val="24"/>
          <w:szCs w:val="24"/>
          <w:lang w:val="el-GR"/>
        </w:rPr>
        <w:t>:</w:t>
      </w:r>
      <w:r w:rsidR="003503C5" w:rsidRPr="009E4A14">
        <w:rPr>
          <w:rFonts w:ascii="Calibri" w:eastAsia="Calibri" w:hAnsi="Calibri" w:cs="Calibri"/>
          <w:i w:val="0"/>
          <w:iCs w:val="0"/>
          <w:color w:val="000000" w:themeColor="text1"/>
          <w:sz w:val="24"/>
          <w:szCs w:val="24"/>
          <w:lang w:val="el-GR"/>
        </w:rPr>
        <w:t xml:space="preserve"> Ο αριθμός των φίλων που έχει ο χρήστης</w:t>
      </w:r>
    </w:p>
    <w:p w14:paraId="557DCBAA" w14:textId="77777777" w:rsidR="003503C5" w:rsidRPr="009E4A14" w:rsidRDefault="00D20839">
      <w:pPr>
        <w:pStyle w:val="Caption"/>
        <w:numPr>
          <w:ilvl w:val="0"/>
          <w:numId w:val="6"/>
        </w:numPr>
        <w:spacing w:before="240"/>
        <w:rPr>
          <w:rFonts w:ascii="Calibri" w:eastAsia="Calibri" w:hAnsi="Calibri" w:cs="Calibri"/>
          <w:lang w:val="el-GR"/>
        </w:rPr>
        <w:pPrChange w:id="717" w:author="GEORGILAS STYLIANOS" w:date="2021-08-05T12:19:00Z">
          <w:pPr>
            <w:pStyle w:val="Caption"/>
          </w:pPr>
        </w:pPrChange>
      </w:pPr>
      <w:commentRangeStart w:id="718"/>
      <w:commentRangeEnd w:id="718"/>
      <w:r>
        <w:rPr>
          <w:rStyle w:val="CommentReference"/>
          <w:i w:val="0"/>
          <w:iCs w:val="0"/>
          <w:color w:val="auto"/>
        </w:rPr>
        <w:commentReference w:id="718"/>
      </w:r>
    </w:p>
    <w:p w14:paraId="6E85F8F8" w14:textId="77777777" w:rsidR="001713E4" w:rsidRDefault="001713E4" w:rsidP="00F646E5">
      <w:pPr>
        <w:keepNext/>
        <w:jc w:val="center"/>
      </w:pPr>
      <w:r>
        <w:rPr>
          <w:noProof/>
        </w:rPr>
        <w:drawing>
          <wp:inline distT="0" distB="0" distL="0" distR="0" wp14:anchorId="276A6012" wp14:editId="49AE2B27">
            <wp:extent cx="1743318" cy="1105054"/>
            <wp:effectExtent l="0" t="0" r="0" b="0"/>
            <wp:docPr id="81" name="Picture 8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1743318" cy="1105054"/>
                    </a:xfrm>
                    <a:prstGeom prst="rect">
                      <a:avLst/>
                    </a:prstGeom>
                  </pic:spPr>
                </pic:pic>
              </a:graphicData>
            </a:graphic>
          </wp:inline>
        </w:drawing>
      </w:r>
    </w:p>
    <w:p w14:paraId="62A7EF26" w14:textId="1744FE83" w:rsidR="003C6B9A" w:rsidRPr="00E517A7" w:rsidRDefault="001713E4" w:rsidP="00F646E5">
      <w:pPr>
        <w:pStyle w:val="Caption"/>
        <w:jc w:val="center"/>
        <w:rPr>
          <w:b/>
          <w:bCs/>
          <w:color w:val="auto"/>
          <w:sz w:val="24"/>
          <w:szCs w:val="24"/>
          <w:lang w:val="el-GR"/>
        </w:rPr>
      </w:pPr>
      <w:bookmarkStart w:id="719" w:name="_Ref78469380"/>
      <w:bookmarkStart w:id="720" w:name="_Toc78469273"/>
      <w:bookmarkStart w:id="721" w:name="_Toc78589159"/>
      <w:bookmarkStart w:id="722" w:name="_Toc78604249"/>
      <w:r w:rsidRPr="00E517A7">
        <w:rPr>
          <w:b/>
          <w:bCs/>
          <w:color w:val="auto"/>
          <w:sz w:val="24"/>
          <w:szCs w:val="24"/>
          <w:lang w:val="el-GR"/>
        </w:rPr>
        <w:t xml:space="preserve">Εικόνα </w:t>
      </w:r>
      <w:r w:rsidRPr="00E517A7">
        <w:rPr>
          <w:b/>
          <w:bCs/>
          <w:color w:val="auto"/>
          <w:sz w:val="24"/>
          <w:szCs w:val="24"/>
        </w:rPr>
        <w:fldChar w:fldCharType="begin"/>
      </w:r>
      <w:r w:rsidRPr="00E517A7">
        <w:rPr>
          <w:b/>
          <w:bCs/>
          <w:color w:val="auto"/>
          <w:sz w:val="24"/>
          <w:szCs w:val="24"/>
          <w:lang w:val="el-GR"/>
        </w:rPr>
        <w:instrText xml:space="preserve"> </w:instrText>
      </w:r>
      <w:r w:rsidRPr="00E517A7">
        <w:rPr>
          <w:b/>
          <w:bCs/>
          <w:color w:val="auto"/>
          <w:sz w:val="24"/>
          <w:szCs w:val="24"/>
        </w:rPr>
        <w:instrText>SEQ</w:instrText>
      </w:r>
      <w:r w:rsidRPr="00E517A7">
        <w:rPr>
          <w:b/>
          <w:bCs/>
          <w:color w:val="auto"/>
          <w:sz w:val="24"/>
          <w:szCs w:val="24"/>
          <w:lang w:val="el-GR"/>
        </w:rPr>
        <w:instrText xml:space="preserve"> Εικόνα \* </w:instrText>
      </w:r>
      <w:r w:rsidRPr="00E517A7">
        <w:rPr>
          <w:b/>
          <w:bCs/>
          <w:color w:val="auto"/>
          <w:sz w:val="24"/>
          <w:szCs w:val="24"/>
        </w:rPr>
        <w:instrText>ARABIC</w:instrText>
      </w:r>
      <w:r w:rsidRPr="00E517A7">
        <w:rPr>
          <w:b/>
          <w:bCs/>
          <w:color w:val="auto"/>
          <w:sz w:val="24"/>
          <w:szCs w:val="24"/>
          <w:lang w:val="el-GR"/>
        </w:rPr>
        <w:instrText xml:space="preserve"> </w:instrText>
      </w:r>
      <w:r w:rsidRPr="00E517A7">
        <w:rPr>
          <w:b/>
          <w:bCs/>
          <w:color w:val="auto"/>
          <w:sz w:val="24"/>
          <w:szCs w:val="24"/>
        </w:rPr>
        <w:fldChar w:fldCharType="separate"/>
      </w:r>
      <w:ins w:id="723" w:author="GEORGILAS STYLIANOS" w:date="2021-08-07T20:37:00Z">
        <w:r w:rsidR="00145C75" w:rsidRPr="004E2A3D">
          <w:rPr>
            <w:b/>
            <w:bCs/>
            <w:noProof/>
            <w:color w:val="auto"/>
            <w:sz w:val="24"/>
            <w:szCs w:val="24"/>
            <w:lang w:val="el-GR"/>
            <w:rPrChange w:id="724" w:author="GEORGILAS STYLIANOS" w:date="2021-08-08T12:57:00Z">
              <w:rPr>
                <w:b/>
                <w:bCs/>
                <w:noProof/>
                <w:color w:val="auto"/>
                <w:sz w:val="24"/>
                <w:szCs w:val="24"/>
              </w:rPr>
            </w:rPrChange>
          </w:rPr>
          <w:t>2</w:t>
        </w:r>
      </w:ins>
      <w:del w:id="725" w:author="GEORGILAS STYLIANOS" w:date="2021-08-07T19:17:00Z">
        <w:r w:rsidR="00582156" w:rsidRPr="00E517A7" w:rsidDel="001610D4">
          <w:rPr>
            <w:b/>
            <w:bCs/>
            <w:noProof/>
            <w:color w:val="auto"/>
            <w:sz w:val="24"/>
            <w:szCs w:val="24"/>
            <w:lang w:val="el-GR"/>
          </w:rPr>
          <w:delText>2</w:delText>
        </w:r>
      </w:del>
      <w:r w:rsidRPr="00E517A7">
        <w:rPr>
          <w:b/>
          <w:bCs/>
          <w:color w:val="auto"/>
          <w:sz w:val="24"/>
          <w:szCs w:val="24"/>
        </w:rPr>
        <w:fldChar w:fldCharType="end"/>
      </w:r>
      <w:bookmarkEnd w:id="719"/>
      <w:r w:rsidRPr="00E517A7">
        <w:rPr>
          <w:b/>
          <w:bCs/>
          <w:color w:val="auto"/>
          <w:sz w:val="24"/>
          <w:szCs w:val="24"/>
          <w:lang w:val="el-GR"/>
        </w:rPr>
        <w:t xml:space="preserve">: Πίνακας </w:t>
      </w:r>
      <w:r w:rsidRPr="00E517A7">
        <w:rPr>
          <w:b/>
          <w:bCs/>
          <w:color w:val="auto"/>
          <w:sz w:val="24"/>
          <w:szCs w:val="24"/>
        </w:rPr>
        <w:t>Facebook</w:t>
      </w:r>
      <w:bookmarkEnd w:id="720"/>
      <w:bookmarkEnd w:id="721"/>
      <w:bookmarkEnd w:id="722"/>
    </w:p>
    <w:p w14:paraId="2CC5013A" w14:textId="06FF283E" w:rsidR="003503C5" w:rsidRPr="00F646E5" w:rsidRDefault="00010EE3" w:rsidP="001713E4">
      <w:pPr>
        <w:spacing w:before="240"/>
        <w:rPr>
          <w:rFonts w:ascii="Calibri" w:eastAsia="Calibri" w:hAnsi="Calibri" w:cs="Calibri"/>
          <w:sz w:val="24"/>
          <w:szCs w:val="24"/>
          <w:lang w:val="el-GR"/>
        </w:rPr>
      </w:pPr>
      <w:r w:rsidRPr="00F646E5">
        <w:rPr>
          <w:rFonts w:ascii="Calibri" w:eastAsia="Calibri" w:hAnsi="Calibri" w:cs="Calibri"/>
          <w:sz w:val="24"/>
          <w:szCs w:val="24"/>
          <w:lang w:val="el-GR"/>
        </w:rPr>
        <w:t>Ο πίνακας “</w:t>
      </w:r>
      <w:r w:rsidRPr="00F646E5">
        <w:rPr>
          <w:rFonts w:ascii="Calibri" w:eastAsia="Calibri" w:hAnsi="Calibri" w:cs="Calibri"/>
          <w:sz w:val="24"/>
          <w:szCs w:val="24"/>
        </w:rPr>
        <w:t>Instagram</w:t>
      </w:r>
      <w:r w:rsidRPr="00F646E5">
        <w:rPr>
          <w:rFonts w:ascii="Calibri" w:eastAsia="Calibri" w:hAnsi="Calibri" w:cs="Calibri"/>
          <w:sz w:val="24"/>
          <w:szCs w:val="24"/>
          <w:lang w:val="el-GR"/>
        </w:rPr>
        <w:t>” (</w:t>
      </w:r>
      <w:r w:rsidR="00D72061" w:rsidRPr="00F646E5">
        <w:rPr>
          <w:rFonts w:ascii="Calibri" w:eastAsia="Calibri" w:hAnsi="Calibri" w:cs="Calibri"/>
          <w:sz w:val="24"/>
          <w:szCs w:val="24"/>
          <w:lang w:val="el-GR"/>
        </w:rPr>
        <w:fldChar w:fldCharType="begin"/>
      </w:r>
      <w:r w:rsidR="00D72061" w:rsidRPr="00F646E5">
        <w:rPr>
          <w:rFonts w:ascii="Calibri" w:eastAsia="Calibri" w:hAnsi="Calibri" w:cs="Calibri"/>
          <w:sz w:val="24"/>
          <w:szCs w:val="24"/>
          <w:lang w:val="el-GR"/>
        </w:rPr>
        <w:instrText xml:space="preserve"> REF _Ref78469382 \h </w:instrText>
      </w:r>
      <w:r w:rsidR="00F646E5">
        <w:rPr>
          <w:rFonts w:ascii="Calibri" w:eastAsia="Calibri" w:hAnsi="Calibri" w:cs="Calibri"/>
          <w:sz w:val="24"/>
          <w:szCs w:val="24"/>
          <w:lang w:val="el-GR"/>
        </w:rPr>
        <w:instrText xml:space="preserve"> \* MERGEFORMAT </w:instrText>
      </w:r>
      <w:r w:rsidR="00D72061" w:rsidRPr="00F646E5">
        <w:rPr>
          <w:rFonts w:ascii="Calibri" w:eastAsia="Calibri" w:hAnsi="Calibri" w:cs="Calibri"/>
          <w:sz w:val="24"/>
          <w:szCs w:val="24"/>
          <w:lang w:val="el-GR"/>
        </w:rPr>
      </w:r>
      <w:r w:rsidR="00D72061" w:rsidRPr="00F646E5">
        <w:rPr>
          <w:rFonts w:ascii="Calibri" w:eastAsia="Calibri" w:hAnsi="Calibri" w:cs="Calibri"/>
          <w:sz w:val="24"/>
          <w:szCs w:val="24"/>
          <w:lang w:val="el-GR"/>
        </w:rPr>
        <w:fldChar w:fldCharType="separate"/>
      </w:r>
      <w:r w:rsidR="00D72061" w:rsidRPr="00F646E5">
        <w:rPr>
          <w:b/>
          <w:bCs/>
          <w:sz w:val="24"/>
          <w:szCs w:val="24"/>
          <w:lang w:val="el-GR"/>
        </w:rPr>
        <w:t xml:space="preserve">Εικόνα </w:t>
      </w:r>
      <w:r w:rsidR="00D72061" w:rsidRPr="00F646E5">
        <w:rPr>
          <w:b/>
          <w:bCs/>
          <w:noProof/>
          <w:sz w:val="24"/>
          <w:szCs w:val="24"/>
          <w:lang w:val="el-GR"/>
        </w:rPr>
        <w:t>3</w:t>
      </w:r>
      <w:r w:rsidR="00D72061" w:rsidRPr="00F646E5">
        <w:rPr>
          <w:rFonts w:ascii="Calibri" w:eastAsia="Calibri" w:hAnsi="Calibri" w:cs="Calibri"/>
          <w:sz w:val="24"/>
          <w:szCs w:val="24"/>
          <w:lang w:val="el-GR"/>
        </w:rPr>
        <w:fldChar w:fldCharType="end"/>
      </w:r>
      <w:r w:rsidRPr="00F646E5">
        <w:rPr>
          <w:rFonts w:ascii="Calibri" w:eastAsia="Calibri" w:hAnsi="Calibri" w:cs="Calibri"/>
          <w:sz w:val="24"/>
          <w:szCs w:val="24"/>
          <w:lang w:val="el-GR"/>
        </w:rPr>
        <w:t xml:space="preserve">) </w:t>
      </w:r>
      <w:r w:rsidR="00072348" w:rsidRPr="00F646E5">
        <w:rPr>
          <w:rFonts w:ascii="Calibri" w:eastAsia="Calibri" w:hAnsi="Calibri" w:cs="Calibri"/>
          <w:sz w:val="24"/>
          <w:szCs w:val="24"/>
          <w:lang w:val="el-GR"/>
        </w:rPr>
        <w:t xml:space="preserve">περιέχει </w:t>
      </w:r>
      <w:ins w:id="726" w:author="Razis" w:date="2021-08-01T12:30:00Z">
        <w:r w:rsidR="00D20839">
          <w:rPr>
            <w:rFonts w:ascii="Calibri" w:eastAsia="Calibri" w:hAnsi="Calibri" w:cs="Calibri"/>
            <w:sz w:val="24"/>
            <w:szCs w:val="24"/>
            <w:lang w:val="el-GR"/>
          </w:rPr>
          <w:t xml:space="preserve">κάποια βασικά χαρακτηριστικά </w:t>
        </w:r>
        <w:r w:rsidR="00D20839" w:rsidRPr="00F646E5">
          <w:rPr>
            <w:rFonts w:ascii="Calibri" w:eastAsia="Calibri" w:hAnsi="Calibri" w:cs="Calibri"/>
            <w:sz w:val="24"/>
            <w:szCs w:val="24"/>
            <w:lang w:val="el-GR"/>
          </w:rPr>
          <w:t>τ</w:t>
        </w:r>
        <w:r w:rsidR="00D20839">
          <w:rPr>
            <w:rFonts w:ascii="Calibri" w:eastAsia="Calibri" w:hAnsi="Calibri" w:cs="Calibri"/>
            <w:sz w:val="24"/>
            <w:szCs w:val="24"/>
            <w:lang w:val="el-GR"/>
          </w:rPr>
          <w:t>ων</w:t>
        </w:r>
        <w:r w:rsidR="00D20839" w:rsidRPr="00F646E5">
          <w:rPr>
            <w:rFonts w:ascii="Calibri" w:eastAsia="Calibri" w:hAnsi="Calibri" w:cs="Calibri"/>
            <w:sz w:val="24"/>
            <w:szCs w:val="24"/>
            <w:lang w:val="el-GR"/>
          </w:rPr>
          <w:t xml:space="preserve"> </w:t>
        </w:r>
      </w:ins>
      <w:del w:id="727" w:author="Razis" w:date="2021-08-01T12:30:00Z">
        <w:r w:rsidR="00072348" w:rsidRPr="00F646E5" w:rsidDel="00D20839">
          <w:rPr>
            <w:rFonts w:ascii="Calibri" w:eastAsia="Calibri" w:hAnsi="Calibri" w:cs="Calibri"/>
            <w:sz w:val="24"/>
            <w:szCs w:val="24"/>
            <w:lang w:val="el-GR"/>
          </w:rPr>
          <w:delText xml:space="preserve">τα </w:delText>
        </w:r>
      </w:del>
      <w:r w:rsidR="00072348" w:rsidRPr="00F646E5">
        <w:rPr>
          <w:rFonts w:ascii="Calibri" w:eastAsia="Calibri" w:hAnsi="Calibri" w:cs="Calibri"/>
          <w:sz w:val="24"/>
          <w:szCs w:val="24"/>
          <w:lang w:val="el-GR"/>
        </w:rPr>
        <w:t xml:space="preserve">προφίλ των χρηστών στο </w:t>
      </w:r>
      <w:r w:rsidR="00072348" w:rsidRPr="00F646E5">
        <w:rPr>
          <w:rFonts w:ascii="Calibri" w:eastAsia="Calibri" w:hAnsi="Calibri" w:cs="Calibri"/>
          <w:sz w:val="24"/>
          <w:szCs w:val="24"/>
        </w:rPr>
        <w:t>Instagram</w:t>
      </w:r>
      <w:r w:rsidR="00072348" w:rsidRPr="00F646E5">
        <w:rPr>
          <w:rFonts w:ascii="Calibri" w:eastAsia="Calibri" w:hAnsi="Calibri" w:cs="Calibri"/>
          <w:sz w:val="24"/>
          <w:szCs w:val="24"/>
          <w:lang w:val="el-GR"/>
        </w:rPr>
        <w:t xml:space="preserve"> και </w:t>
      </w:r>
      <w:r w:rsidR="003503C5" w:rsidRPr="00F646E5">
        <w:rPr>
          <w:rFonts w:ascii="Calibri" w:eastAsia="Calibri" w:hAnsi="Calibri" w:cs="Calibri"/>
          <w:sz w:val="24"/>
          <w:szCs w:val="24"/>
          <w:lang w:val="el-GR"/>
        </w:rPr>
        <w:t>αναλύεται ως εξής:</w:t>
      </w:r>
    </w:p>
    <w:p w14:paraId="796B8406" w14:textId="427F246F" w:rsidR="003503C5" w:rsidRPr="00F646E5" w:rsidRDefault="003503C5">
      <w:pPr>
        <w:pStyle w:val="Caption"/>
        <w:numPr>
          <w:ilvl w:val="0"/>
          <w:numId w:val="7"/>
        </w:numPr>
        <w:spacing w:after="120"/>
        <w:rPr>
          <w:rFonts w:ascii="Calibri" w:eastAsia="Calibri" w:hAnsi="Calibri" w:cs="Calibri"/>
          <w:i w:val="0"/>
          <w:iCs w:val="0"/>
          <w:color w:val="000000" w:themeColor="text1"/>
          <w:sz w:val="24"/>
          <w:szCs w:val="24"/>
          <w:lang w:val="el-GR"/>
        </w:rPr>
        <w:pPrChange w:id="728" w:author="GEORGILAS STYLIANOS" w:date="2021-08-06T21:39:00Z">
          <w:pPr>
            <w:pStyle w:val="Caption"/>
            <w:numPr>
              <w:numId w:val="7"/>
            </w:numPr>
            <w:spacing w:before="240"/>
            <w:ind w:left="720" w:hanging="360"/>
          </w:pPr>
        </w:pPrChange>
      </w:pPr>
      <w:del w:id="729" w:author="GEORGILAS STYLIANOS" w:date="2021-08-06T21:39:00Z">
        <w:r w:rsidRPr="00F646E5" w:rsidDel="006F1239">
          <w:rPr>
            <w:rFonts w:ascii="Calibri" w:eastAsia="Calibri" w:hAnsi="Calibri" w:cs="Calibri"/>
            <w:i w:val="0"/>
            <w:iCs w:val="0"/>
            <w:color w:val="000000" w:themeColor="text1"/>
            <w:sz w:val="24"/>
            <w:szCs w:val="24"/>
          </w:rPr>
          <w:delText>Instagram</w:delText>
        </w:r>
      </w:del>
      <w:proofErr w:type="spellStart"/>
      <w:ins w:id="730" w:author="GEORGILAS STYLIANOS" w:date="2021-08-06T21:39:00Z">
        <w:r w:rsidR="006F1239">
          <w:rPr>
            <w:rFonts w:ascii="Calibri" w:eastAsia="Calibri" w:hAnsi="Calibri" w:cs="Calibri"/>
            <w:i w:val="0"/>
            <w:iCs w:val="0"/>
            <w:color w:val="000000" w:themeColor="text1"/>
            <w:sz w:val="24"/>
            <w:szCs w:val="24"/>
          </w:rPr>
          <w:t>i</w:t>
        </w:r>
        <w:r w:rsidR="006F1239" w:rsidRPr="00F646E5">
          <w:rPr>
            <w:rFonts w:ascii="Calibri" w:eastAsia="Calibri" w:hAnsi="Calibri" w:cs="Calibri"/>
            <w:i w:val="0"/>
            <w:iCs w:val="0"/>
            <w:color w:val="000000" w:themeColor="text1"/>
            <w:sz w:val="24"/>
            <w:szCs w:val="24"/>
          </w:rPr>
          <w:t>nstagram</w:t>
        </w:r>
      </w:ins>
      <w:proofErr w:type="spellEnd"/>
      <w:r w:rsidRPr="00F646E5">
        <w:rPr>
          <w:rFonts w:ascii="Calibri" w:eastAsia="Calibri" w:hAnsi="Calibri" w:cs="Calibri"/>
          <w:i w:val="0"/>
          <w:iCs w:val="0"/>
          <w:color w:val="000000" w:themeColor="text1"/>
          <w:sz w:val="24"/>
          <w:szCs w:val="24"/>
          <w:lang w:val="el-GR"/>
        </w:rPr>
        <w:t>_</w:t>
      </w:r>
      <w:r w:rsidRPr="00F646E5">
        <w:rPr>
          <w:rFonts w:ascii="Calibri" w:eastAsia="Calibri" w:hAnsi="Calibri" w:cs="Calibri"/>
          <w:i w:val="0"/>
          <w:iCs w:val="0"/>
          <w:color w:val="000000" w:themeColor="text1"/>
          <w:sz w:val="24"/>
          <w:szCs w:val="24"/>
        </w:rPr>
        <w:t>user</w:t>
      </w:r>
      <w:r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id</w:t>
      </w:r>
      <w:r w:rsidR="0042391C" w:rsidRPr="00F646E5">
        <w:rPr>
          <w:rFonts w:ascii="Calibri" w:eastAsia="Calibri" w:hAnsi="Calibri" w:cs="Calibri"/>
          <w:i w:val="0"/>
          <w:iCs w:val="0"/>
          <w:color w:val="000000" w:themeColor="text1"/>
          <w:sz w:val="24"/>
          <w:szCs w:val="24"/>
          <w:lang w:val="el-GR"/>
        </w:rPr>
        <w:t>:</w:t>
      </w:r>
      <w:r w:rsidRPr="00F646E5">
        <w:rPr>
          <w:rFonts w:ascii="Calibri" w:eastAsia="Calibri" w:hAnsi="Calibri" w:cs="Calibri"/>
          <w:i w:val="0"/>
          <w:iCs w:val="0"/>
          <w:color w:val="000000" w:themeColor="text1"/>
          <w:sz w:val="24"/>
          <w:szCs w:val="24"/>
          <w:lang w:val="el-GR"/>
        </w:rPr>
        <w:t xml:space="preserve"> Το κύριο κλειδί του </w:t>
      </w:r>
      <w:r w:rsidR="0042391C" w:rsidRPr="00F646E5">
        <w:rPr>
          <w:rFonts w:ascii="Calibri" w:eastAsia="Calibri" w:hAnsi="Calibri" w:cs="Calibri"/>
          <w:i w:val="0"/>
          <w:iCs w:val="0"/>
          <w:color w:val="000000" w:themeColor="text1"/>
          <w:sz w:val="24"/>
          <w:szCs w:val="24"/>
          <w:lang w:val="el-GR"/>
        </w:rPr>
        <w:t>πίνακα,</w:t>
      </w:r>
      <w:r w:rsidRPr="00F646E5">
        <w:rPr>
          <w:rFonts w:ascii="Calibri" w:eastAsia="Calibri" w:hAnsi="Calibri" w:cs="Calibri"/>
          <w:i w:val="0"/>
          <w:iCs w:val="0"/>
          <w:color w:val="000000" w:themeColor="text1"/>
          <w:sz w:val="24"/>
          <w:szCs w:val="24"/>
          <w:lang w:val="el-GR"/>
        </w:rPr>
        <w:t xml:space="preserve"> είναι </w:t>
      </w:r>
      <w:del w:id="731" w:author="GEORGILAS STYLIANOS" w:date="2021-08-07T14:29:00Z">
        <w:r w:rsidRPr="00F646E5" w:rsidDel="00D36AFE">
          <w:rPr>
            <w:rFonts w:ascii="Calibri" w:eastAsia="Calibri" w:hAnsi="Calibri" w:cs="Calibri"/>
            <w:i w:val="0"/>
            <w:iCs w:val="0"/>
            <w:color w:val="000000" w:themeColor="text1"/>
            <w:sz w:val="24"/>
            <w:szCs w:val="24"/>
            <w:lang w:val="el-GR"/>
          </w:rPr>
          <w:delText>τ</w:delText>
        </w:r>
      </w:del>
      <w:r w:rsidRPr="00F646E5">
        <w:rPr>
          <w:rFonts w:ascii="Calibri" w:eastAsia="Calibri" w:hAnsi="Calibri" w:cs="Calibri"/>
          <w:i w:val="0"/>
          <w:iCs w:val="0"/>
          <w:color w:val="000000" w:themeColor="text1"/>
          <w:sz w:val="24"/>
          <w:szCs w:val="24"/>
          <w:lang w:val="el-GR"/>
        </w:rPr>
        <w:t xml:space="preserve">ο </w:t>
      </w:r>
      <w:ins w:id="732" w:author="GEORGILAS STYLIANOS" w:date="2021-08-07T14:29:00Z">
        <w:r w:rsidR="00D36AFE" w:rsidRPr="004E0DF9">
          <w:rPr>
            <w:rFonts w:ascii="Calibri" w:eastAsia="Calibri" w:hAnsi="Calibri" w:cs="Calibri"/>
            <w:i w:val="0"/>
            <w:iCs w:val="0"/>
            <w:color w:val="000000" w:themeColor="text1"/>
            <w:sz w:val="24"/>
            <w:szCs w:val="24"/>
            <w:lang w:val="el-GR"/>
          </w:rPr>
          <w:t>αναγνωριστικός κωδικός</w:t>
        </w:r>
      </w:ins>
      <w:del w:id="733" w:author="GEORGILAS STYLIANOS" w:date="2021-08-07T14:29:00Z">
        <w:r w:rsidRPr="004E0DF9" w:rsidDel="00D36AFE">
          <w:rPr>
            <w:rFonts w:ascii="Calibri" w:eastAsia="Calibri" w:hAnsi="Calibri" w:cs="Calibri"/>
            <w:i w:val="0"/>
            <w:iCs w:val="0"/>
            <w:color w:val="000000" w:themeColor="text1"/>
            <w:sz w:val="24"/>
            <w:szCs w:val="24"/>
            <w:highlight w:val="yellow"/>
            <w:rPrChange w:id="734" w:author="Razis" w:date="2021-08-01T12:40:00Z">
              <w:rPr>
                <w:rFonts w:ascii="Calibri" w:eastAsia="Calibri" w:hAnsi="Calibri" w:cs="Calibri"/>
                <w:i w:val="0"/>
                <w:iCs w:val="0"/>
                <w:color w:val="000000" w:themeColor="text1"/>
                <w:sz w:val="24"/>
                <w:szCs w:val="24"/>
              </w:rPr>
            </w:rPrChange>
          </w:rPr>
          <w:delText>id</w:delText>
        </w:r>
      </w:del>
      <w:r w:rsidRPr="00F646E5">
        <w:rPr>
          <w:rFonts w:ascii="Calibri" w:eastAsia="Calibri" w:hAnsi="Calibri" w:cs="Calibri"/>
          <w:i w:val="0"/>
          <w:iCs w:val="0"/>
          <w:color w:val="000000" w:themeColor="text1"/>
          <w:sz w:val="24"/>
          <w:szCs w:val="24"/>
          <w:lang w:val="el-GR"/>
        </w:rPr>
        <w:t xml:space="preserve"> που δίνεται από το </w:t>
      </w:r>
      <w:r w:rsidRPr="00F646E5">
        <w:rPr>
          <w:rFonts w:ascii="Calibri" w:eastAsia="Calibri" w:hAnsi="Calibri" w:cs="Calibri"/>
          <w:i w:val="0"/>
          <w:iCs w:val="0"/>
          <w:color w:val="000000" w:themeColor="text1"/>
          <w:sz w:val="24"/>
          <w:szCs w:val="24"/>
        </w:rPr>
        <w:t>Instagram</w:t>
      </w:r>
    </w:p>
    <w:p w14:paraId="3480AF65" w14:textId="026F7375" w:rsidR="003503C5" w:rsidRPr="00F646E5" w:rsidRDefault="003503C5">
      <w:pPr>
        <w:pStyle w:val="Caption"/>
        <w:numPr>
          <w:ilvl w:val="0"/>
          <w:numId w:val="7"/>
        </w:numPr>
        <w:spacing w:after="120"/>
        <w:rPr>
          <w:rFonts w:ascii="Calibri" w:eastAsia="Calibri" w:hAnsi="Calibri" w:cs="Calibri"/>
          <w:i w:val="0"/>
          <w:iCs w:val="0"/>
          <w:color w:val="000000" w:themeColor="text1"/>
          <w:sz w:val="24"/>
          <w:szCs w:val="24"/>
          <w:lang w:val="el-GR"/>
        </w:rPr>
        <w:pPrChange w:id="735" w:author="GEORGILAS STYLIANOS" w:date="2021-08-06T21:39:00Z">
          <w:pPr>
            <w:pStyle w:val="Caption"/>
            <w:numPr>
              <w:numId w:val="7"/>
            </w:numPr>
            <w:spacing w:before="240"/>
            <w:ind w:left="720" w:hanging="360"/>
          </w:pPr>
        </w:pPrChange>
      </w:pPr>
      <w:del w:id="736" w:author="GEORGILAS STYLIANOS" w:date="2021-08-06T21:39:00Z">
        <w:r w:rsidRPr="00F646E5" w:rsidDel="006F1239">
          <w:rPr>
            <w:rFonts w:ascii="Calibri" w:eastAsia="Calibri" w:hAnsi="Calibri" w:cs="Calibri"/>
            <w:i w:val="0"/>
            <w:iCs w:val="0"/>
            <w:color w:val="000000" w:themeColor="text1"/>
            <w:sz w:val="24"/>
            <w:szCs w:val="24"/>
          </w:rPr>
          <w:delText>Instagram</w:delText>
        </w:r>
      </w:del>
      <w:proofErr w:type="spellStart"/>
      <w:ins w:id="737" w:author="GEORGILAS STYLIANOS" w:date="2021-08-06T21:39:00Z">
        <w:r w:rsidR="006F1239">
          <w:rPr>
            <w:rFonts w:ascii="Calibri" w:eastAsia="Calibri" w:hAnsi="Calibri" w:cs="Calibri"/>
            <w:i w:val="0"/>
            <w:iCs w:val="0"/>
            <w:color w:val="000000" w:themeColor="text1"/>
            <w:sz w:val="24"/>
            <w:szCs w:val="24"/>
          </w:rPr>
          <w:t>i</w:t>
        </w:r>
        <w:r w:rsidR="006F1239" w:rsidRPr="00F646E5">
          <w:rPr>
            <w:rFonts w:ascii="Calibri" w:eastAsia="Calibri" w:hAnsi="Calibri" w:cs="Calibri"/>
            <w:i w:val="0"/>
            <w:iCs w:val="0"/>
            <w:color w:val="000000" w:themeColor="text1"/>
            <w:sz w:val="24"/>
            <w:szCs w:val="24"/>
          </w:rPr>
          <w:t>nstagram</w:t>
        </w:r>
      </w:ins>
      <w:proofErr w:type="spellEnd"/>
      <w:r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username</w:t>
      </w:r>
      <w:r w:rsidR="0042391C" w:rsidRPr="00F646E5">
        <w:rPr>
          <w:rFonts w:ascii="Calibri" w:eastAsia="Calibri" w:hAnsi="Calibri" w:cs="Calibri"/>
          <w:i w:val="0"/>
          <w:iCs w:val="0"/>
          <w:color w:val="000000" w:themeColor="text1"/>
          <w:sz w:val="24"/>
          <w:szCs w:val="24"/>
          <w:lang w:val="el-GR"/>
        </w:rPr>
        <w:t>:</w:t>
      </w:r>
      <w:r w:rsidRPr="00F646E5">
        <w:rPr>
          <w:rFonts w:ascii="Calibri" w:eastAsia="Calibri" w:hAnsi="Calibri" w:cs="Calibri"/>
          <w:i w:val="0"/>
          <w:iCs w:val="0"/>
          <w:color w:val="000000" w:themeColor="text1"/>
          <w:sz w:val="24"/>
          <w:szCs w:val="24"/>
          <w:lang w:val="el-GR"/>
        </w:rPr>
        <w:t xml:space="preserve"> Το ψευδώνυμο που χρησιμοποιεί ο χρήστης στο </w:t>
      </w:r>
      <w:r w:rsidRPr="00F646E5">
        <w:rPr>
          <w:rFonts w:ascii="Calibri" w:eastAsia="Calibri" w:hAnsi="Calibri" w:cs="Calibri"/>
          <w:i w:val="0"/>
          <w:iCs w:val="0"/>
          <w:color w:val="000000" w:themeColor="text1"/>
          <w:sz w:val="24"/>
          <w:szCs w:val="24"/>
        </w:rPr>
        <w:t>Instagram</w:t>
      </w:r>
    </w:p>
    <w:p w14:paraId="0703AC3D" w14:textId="2E9EA930" w:rsidR="003503C5" w:rsidRPr="00F646E5" w:rsidRDefault="0042391C">
      <w:pPr>
        <w:pStyle w:val="Caption"/>
        <w:numPr>
          <w:ilvl w:val="0"/>
          <w:numId w:val="7"/>
        </w:numPr>
        <w:spacing w:after="120"/>
        <w:rPr>
          <w:rFonts w:ascii="Calibri" w:eastAsia="Calibri" w:hAnsi="Calibri" w:cs="Calibri"/>
          <w:i w:val="0"/>
          <w:iCs w:val="0"/>
          <w:color w:val="000000" w:themeColor="text1"/>
          <w:sz w:val="24"/>
          <w:szCs w:val="24"/>
          <w:lang w:val="el-GR"/>
        </w:rPr>
        <w:pPrChange w:id="738" w:author="GEORGILAS STYLIANOS" w:date="2021-08-06T21:39:00Z">
          <w:pPr>
            <w:pStyle w:val="Caption"/>
            <w:numPr>
              <w:numId w:val="7"/>
            </w:numPr>
            <w:spacing w:before="240"/>
            <w:ind w:left="720" w:hanging="360"/>
          </w:pPr>
        </w:pPrChange>
      </w:pPr>
      <w:del w:id="739" w:author="GEORGILAS STYLIANOS" w:date="2021-08-06T21:39:00Z">
        <w:r w:rsidRPr="00F646E5" w:rsidDel="006F1239">
          <w:rPr>
            <w:rFonts w:ascii="Calibri" w:eastAsia="Calibri" w:hAnsi="Calibri" w:cs="Calibri"/>
            <w:i w:val="0"/>
            <w:iCs w:val="0"/>
            <w:color w:val="000000" w:themeColor="text1"/>
            <w:sz w:val="24"/>
            <w:szCs w:val="24"/>
          </w:rPr>
          <w:lastRenderedPageBreak/>
          <w:delText>Followers</w:delText>
        </w:r>
      </w:del>
      <w:ins w:id="740" w:author="GEORGILAS STYLIANOS" w:date="2021-08-06T21:39:00Z">
        <w:r w:rsidR="006F1239">
          <w:rPr>
            <w:rFonts w:ascii="Calibri" w:eastAsia="Calibri" w:hAnsi="Calibri" w:cs="Calibri"/>
            <w:i w:val="0"/>
            <w:iCs w:val="0"/>
            <w:color w:val="000000" w:themeColor="text1"/>
            <w:sz w:val="24"/>
            <w:szCs w:val="24"/>
          </w:rPr>
          <w:t>f</w:t>
        </w:r>
        <w:r w:rsidR="006F1239" w:rsidRPr="00F646E5">
          <w:rPr>
            <w:rFonts w:ascii="Calibri" w:eastAsia="Calibri" w:hAnsi="Calibri" w:cs="Calibri"/>
            <w:i w:val="0"/>
            <w:iCs w:val="0"/>
            <w:color w:val="000000" w:themeColor="text1"/>
            <w:sz w:val="24"/>
            <w:szCs w:val="24"/>
          </w:rPr>
          <w:t>ollowers</w:t>
        </w:r>
      </w:ins>
      <w:r w:rsidRPr="00F646E5">
        <w:rPr>
          <w:rFonts w:ascii="Calibri" w:eastAsia="Calibri" w:hAnsi="Calibri" w:cs="Calibri"/>
          <w:i w:val="0"/>
          <w:iCs w:val="0"/>
          <w:color w:val="000000" w:themeColor="text1"/>
          <w:sz w:val="24"/>
          <w:szCs w:val="24"/>
          <w:lang w:val="el-GR"/>
        </w:rPr>
        <w:t>:</w:t>
      </w:r>
      <w:r w:rsidR="003503C5" w:rsidRPr="00F646E5">
        <w:rPr>
          <w:rFonts w:ascii="Calibri" w:eastAsia="Calibri" w:hAnsi="Calibri" w:cs="Calibri"/>
          <w:i w:val="0"/>
          <w:iCs w:val="0"/>
          <w:color w:val="000000" w:themeColor="text1"/>
          <w:sz w:val="24"/>
          <w:szCs w:val="24"/>
          <w:lang w:val="el-GR"/>
        </w:rPr>
        <w:t xml:space="preserve"> Ο αριθμός των ακολούθων του χρήστη</w:t>
      </w:r>
    </w:p>
    <w:p w14:paraId="36523E96" w14:textId="7DAE5C36" w:rsidR="003503C5" w:rsidRPr="00F646E5" w:rsidRDefault="0042391C">
      <w:pPr>
        <w:pStyle w:val="Caption"/>
        <w:numPr>
          <w:ilvl w:val="0"/>
          <w:numId w:val="7"/>
        </w:numPr>
        <w:spacing w:after="120"/>
        <w:rPr>
          <w:rFonts w:ascii="Calibri" w:eastAsia="Calibri" w:hAnsi="Calibri" w:cs="Calibri"/>
          <w:i w:val="0"/>
          <w:iCs w:val="0"/>
          <w:color w:val="000000" w:themeColor="text1"/>
          <w:sz w:val="24"/>
          <w:szCs w:val="24"/>
          <w:lang w:val="el-GR"/>
        </w:rPr>
        <w:pPrChange w:id="741" w:author="GEORGILAS STYLIANOS" w:date="2021-08-06T21:39:00Z">
          <w:pPr>
            <w:pStyle w:val="Caption"/>
            <w:numPr>
              <w:numId w:val="7"/>
            </w:numPr>
            <w:spacing w:before="240"/>
            <w:ind w:left="720" w:hanging="360"/>
          </w:pPr>
        </w:pPrChange>
      </w:pPr>
      <w:del w:id="742" w:author="GEORGILAS STYLIANOS" w:date="2021-08-06T21:39:00Z">
        <w:r w:rsidRPr="00F646E5" w:rsidDel="006F1239">
          <w:rPr>
            <w:rFonts w:ascii="Calibri" w:eastAsia="Calibri" w:hAnsi="Calibri" w:cs="Calibri"/>
            <w:i w:val="0"/>
            <w:iCs w:val="0"/>
            <w:color w:val="000000" w:themeColor="text1"/>
            <w:sz w:val="24"/>
            <w:szCs w:val="24"/>
          </w:rPr>
          <w:delText>Following</w:delText>
        </w:r>
      </w:del>
      <w:ins w:id="743" w:author="GEORGILAS STYLIANOS" w:date="2021-08-06T21:39:00Z">
        <w:r w:rsidR="006F1239">
          <w:rPr>
            <w:rFonts w:ascii="Calibri" w:eastAsia="Calibri" w:hAnsi="Calibri" w:cs="Calibri"/>
            <w:i w:val="0"/>
            <w:iCs w:val="0"/>
            <w:color w:val="000000" w:themeColor="text1"/>
            <w:sz w:val="24"/>
            <w:szCs w:val="24"/>
          </w:rPr>
          <w:t>f</w:t>
        </w:r>
        <w:r w:rsidR="006F1239" w:rsidRPr="00F646E5">
          <w:rPr>
            <w:rFonts w:ascii="Calibri" w:eastAsia="Calibri" w:hAnsi="Calibri" w:cs="Calibri"/>
            <w:i w:val="0"/>
            <w:iCs w:val="0"/>
            <w:color w:val="000000" w:themeColor="text1"/>
            <w:sz w:val="24"/>
            <w:szCs w:val="24"/>
          </w:rPr>
          <w:t>ollowing</w:t>
        </w:r>
      </w:ins>
      <w:r w:rsidRPr="00F646E5">
        <w:rPr>
          <w:rFonts w:ascii="Calibri" w:eastAsia="Calibri" w:hAnsi="Calibri" w:cs="Calibri"/>
          <w:i w:val="0"/>
          <w:iCs w:val="0"/>
          <w:color w:val="000000" w:themeColor="text1"/>
          <w:sz w:val="24"/>
          <w:szCs w:val="24"/>
          <w:lang w:val="el-GR"/>
        </w:rPr>
        <w:t>:</w:t>
      </w:r>
      <w:r w:rsidR="003503C5" w:rsidRPr="00F646E5">
        <w:rPr>
          <w:rFonts w:ascii="Calibri" w:eastAsia="Calibri" w:hAnsi="Calibri" w:cs="Calibri"/>
          <w:i w:val="0"/>
          <w:iCs w:val="0"/>
          <w:color w:val="000000" w:themeColor="text1"/>
          <w:sz w:val="24"/>
          <w:szCs w:val="24"/>
          <w:lang w:val="el-GR"/>
        </w:rPr>
        <w:t xml:space="preserve"> Ο αριθμός των χρηστών που ακολουθεί ο χρήστης</w:t>
      </w:r>
    </w:p>
    <w:p w14:paraId="52250A10" w14:textId="7C393D84" w:rsidR="003503C5" w:rsidRPr="00F646E5" w:rsidRDefault="003503C5">
      <w:pPr>
        <w:pStyle w:val="Caption"/>
        <w:numPr>
          <w:ilvl w:val="0"/>
          <w:numId w:val="7"/>
        </w:numPr>
        <w:spacing w:after="120"/>
        <w:rPr>
          <w:rFonts w:ascii="Calibri" w:eastAsia="Calibri" w:hAnsi="Calibri" w:cs="Calibri"/>
          <w:i w:val="0"/>
          <w:iCs w:val="0"/>
          <w:color w:val="000000" w:themeColor="text1"/>
          <w:sz w:val="24"/>
          <w:szCs w:val="24"/>
          <w:lang w:val="el-GR"/>
        </w:rPr>
        <w:pPrChange w:id="744" w:author="GEORGILAS STYLIANOS" w:date="2021-08-06T21:39:00Z">
          <w:pPr>
            <w:pStyle w:val="Caption"/>
            <w:numPr>
              <w:numId w:val="7"/>
            </w:numPr>
            <w:spacing w:before="240"/>
            <w:ind w:left="720" w:hanging="360"/>
          </w:pPr>
        </w:pPrChange>
      </w:pPr>
      <w:del w:id="745" w:author="GEORGILAS STYLIANOS" w:date="2021-08-06T21:39:00Z">
        <w:r w:rsidRPr="00F646E5" w:rsidDel="006F1239">
          <w:rPr>
            <w:rFonts w:ascii="Calibri" w:eastAsia="Calibri" w:hAnsi="Calibri" w:cs="Calibri"/>
            <w:i w:val="0"/>
            <w:iCs w:val="0"/>
            <w:color w:val="000000" w:themeColor="text1"/>
            <w:sz w:val="24"/>
            <w:szCs w:val="24"/>
          </w:rPr>
          <w:delText>Posts</w:delText>
        </w:r>
      </w:del>
      <w:ins w:id="746" w:author="GEORGILAS STYLIANOS" w:date="2021-08-06T21:39:00Z">
        <w:r w:rsidR="006F1239">
          <w:rPr>
            <w:rFonts w:ascii="Calibri" w:eastAsia="Calibri" w:hAnsi="Calibri" w:cs="Calibri"/>
            <w:i w:val="0"/>
            <w:iCs w:val="0"/>
            <w:color w:val="000000" w:themeColor="text1"/>
            <w:sz w:val="24"/>
            <w:szCs w:val="24"/>
          </w:rPr>
          <w:t>p</w:t>
        </w:r>
        <w:r w:rsidR="006F1239" w:rsidRPr="00F646E5">
          <w:rPr>
            <w:rFonts w:ascii="Calibri" w:eastAsia="Calibri" w:hAnsi="Calibri" w:cs="Calibri"/>
            <w:i w:val="0"/>
            <w:iCs w:val="0"/>
            <w:color w:val="000000" w:themeColor="text1"/>
            <w:sz w:val="24"/>
            <w:szCs w:val="24"/>
          </w:rPr>
          <w:t>osts</w:t>
        </w:r>
      </w:ins>
      <w:r w:rsidRPr="00F646E5">
        <w:rPr>
          <w:rFonts w:ascii="Calibri" w:eastAsia="Calibri" w:hAnsi="Calibri" w:cs="Calibri"/>
          <w:i w:val="0"/>
          <w:iCs w:val="0"/>
          <w:color w:val="000000" w:themeColor="text1"/>
          <w:sz w:val="24"/>
          <w:szCs w:val="24"/>
          <w:lang w:val="el-GR"/>
        </w:rPr>
        <w:t>: Ο αριθμός των δημοσιεύσεων που έχουν δημιουργηθεί από τον χρήστη</w:t>
      </w:r>
    </w:p>
    <w:p w14:paraId="39313E2D" w14:textId="67A668A0" w:rsidR="003503C5" w:rsidRPr="003503C5" w:rsidRDefault="003503C5" w:rsidP="003503C5">
      <w:pPr>
        <w:pStyle w:val="Caption"/>
        <w:rPr>
          <w:rFonts w:ascii="Calibri" w:eastAsia="Calibri" w:hAnsi="Calibri" w:cs="Calibri"/>
          <w:lang w:val="el-GR"/>
        </w:rPr>
      </w:pPr>
    </w:p>
    <w:p w14:paraId="440076A3" w14:textId="77777777" w:rsidR="001713E4" w:rsidRDefault="001713E4" w:rsidP="00F646E5">
      <w:pPr>
        <w:keepNext/>
        <w:jc w:val="center"/>
      </w:pPr>
      <w:r>
        <w:rPr>
          <w:noProof/>
        </w:rPr>
        <w:drawing>
          <wp:inline distT="0" distB="0" distL="0" distR="0" wp14:anchorId="6C80652B" wp14:editId="3824013F">
            <wp:extent cx="1800476" cy="1495634"/>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00476" cy="1495634"/>
                    </a:xfrm>
                    <a:prstGeom prst="rect">
                      <a:avLst/>
                    </a:prstGeom>
                  </pic:spPr>
                </pic:pic>
              </a:graphicData>
            </a:graphic>
          </wp:inline>
        </w:drawing>
      </w:r>
    </w:p>
    <w:p w14:paraId="61BB223B" w14:textId="11DA2A96" w:rsidR="003C6B9A" w:rsidRPr="001713E4" w:rsidRDefault="001713E4" w:rsidP="00F646E5">
      <w:pPr>
        <w:pStyle w:val="Caption"/>
        <w:jc w:val="center"/>
        <w:rPr>
          <w:b/>
          <w:bCs/>
          <w:color w:val="auto"/>
          <w:sz w:val="24"/>
          <w:szCs w:val="24"/>
          <w:lang w:val="el-GR"/>
        </w:rPr>
      </w:pPr>
      <w:bookmarkStart w:id="747" w:name="_Ref78469382"/>
      <w:bookmarkStart w:id="748" w:name="_Toc78469274"/>
      <w:bookmarkStart w:id="749" w:name="_Toc78589160"/>
      <w:bookmarkStart w:id="750" w:name="_Toc78604250"/>
      <w:r w:rsidRPr="001713E4">
        <w:rPr>
          <w:b/>
          <w:bCs/>
          <w:color w:val="auto"/>
          <w:sz w:val="24"/>
          <w:szCs w:val="24"/>
          <w:lang w:val="el-GR"/>
        </w:rPr>
        <w:t xml:space="preserve">Εικόνα </w:t>
      </w:r>
      <w:r w:rsidRPr="001713E4">
        <w:rPr>
          <w:b/>
          <w:bCs/>
          <w:color w:val="auto"/>
          <w:sz w:val="24"/>
          <w:szCs w:val="24"/>
        </w:rPr>
        <w:fldChar w:fldCharType="begin"/>
      </w:r>
      <w:r w:rsidRPr="001713E4">
        <w:rPr>
          <w:b/>
          <w:bCs/>
          <w:color w:val="auto"/>
          <w:sz w:val="24"/>
          <w:szCs w:val="24"/>
          <w:lang w:val="el-GR"/>
        </w:rPr>
        <w:instrText xml:space="preserve"> </w:instrText>
      </w:r>
      <w:r w:rsidRPr="001713E4">
        <w:rPr>
          <w:b/>
          <w:bCs/>
          <w:color w:val="auto"/>
          <w:sz w:val="24"/>
          <w:szCs w:val="24"/>
        </w:rPr>
        <w:instrText>SEQ</w:instrText>
      </w:r>
      <w:r w:rsidRPr="001713E4">
        <w:rPr>
          <w:b/>
          <w:bCs/>
          <w:color w:val="auto"/>
          <w:sz w:val="24"/>
          <w:szCs w:val="24"/>
          <w:lang w:val="el-GR"/>
        </w:rPr>
        <w:instrText xml:space="preserve"> Εικόνα \* </w:instrText>
      </w:r>
      <w:r w:rsidRPr="001713E4">
        <w:rPr>
          <w:b/>
          <w:bCs/>
          <w:color w:val="auto"/>
          <w:sz w:val="24"/>
          <w:szCs w:val="24"/>
        </w:rPr>
        <w:instrText>ARABIC</w:instrText>
      </w:r>
      <w:r w:rsidRPr="001713E4">
        <w:rPr>
          <w:b/>
          <w:bCs/>
          <w:color w:val="auto"/>
          <w:sz w:val="24"/>
          <w:szCs w:val="24"/>
          <w:lang w:val="el-GR"/>
        </w:rPr>
        <w:instrText xml:space="preserve"> </w:instrText>
      </w:r>
      <w:r w:rsidRPr="001713E4">
        <w:rPr>
          <w:b/>
          <w:bCs/>
          <w:color w:val="auto"/>
          <w:sz w:val="24"/>
          <w:szCs w:val="24"/>
        </w:rPr>
        <w:fldChar w:fldCharType="separate"/>
      </w:r>
      <w:ins w:id="751" w:author="GEORGILAS STYLIANOS" w:date="2021-08-07T20:37:00Z">
        <w:r w:rsidR="00145C75" w:rsidRPr="004E2A3D">
          <w:rPr>
            <w:b/>
            <w:bCs/>
            <w:noProof/>
            <w:color w:val="auto"/>
            <w:sz w:val="24"/>
            <w:szCs w:val="24"/>
            <w:lang w:val="el-GR"/>
            <w:rPrChange w:id="752" w:author="GEORGILAS STYLIANOS" w:date="2021-08-08T12:57:00Z">
              <w:rPr>
                <w:b/>
                <w:bCs/>
                <w:noProof/>
                <w:color w:val="auto"/>
                <w:sz w:val="24"/>
                <w:szCs w:val="24"/>
              </w:rPr>
            </w:rPrChange>
          </w:rPr>
          <w:t>3</w:t>
        </w:r>
      </w:ins>
      <w:del w:id="753" w:author="GEORGILAS STYLIANOS" w:date="2021-08-07T19:17:00Z">
        <w:r w:rsidR="00582156" w:rsidRPr="00582156" w:rsidDel="001610D4">
          <w:rPr>
            <w:b/>
            <w:bCs/>
            <w:noProof/>
            <w:color w:val="auto"/>
            <w:sz w:val="24"/>
            <w:szCs w:val="24"/>
            <w:lang w:val="el-GR"/>
          </w:rPr>
          <w:delText>3</w:delText>
        </w:r>
      </w:del>
      <w:r w:rsidRPr="001713E4">
        <w:rPr>
          <w:b/>
          <w:bCs/>
          <w:color w:val="auto"/>
          <w:sz w:val="24"/>
          <w:szCs w:val="24"/>
        </w:rPr>
        <w:fldChar w:fldCharType="end"/>
      </w:r>
      <w:bookmarkEnd w:id="747"/>
      <w:r w:rsidRPr="001713E4">
        <w:rPr>
          <w:b/>
          <w:bCs/>
          <w:color w:val="auto"/>
          <w:sz w:val="24"/>
          <w:szCs w:val="24"/>
          <w:lang w:val="el-GR"/>
        </w:rPr>
        <w:t xml:space="preserve">: Πίνακας </w:t>
      </w:r>
      <w:r w:rsidRPr="001713E4">
        <w:rPr>
          <w:b/>
          <w:bCs/>
          <w:color w:val="auto"/>
          <w:sz w:val="24"/>
          <w:szCs w:val="24"/>
        </w:rPr>
        <w:t>Instagram</w:t>
      </w:r>
      <w:bookmarkEnd w:id="748"/>
      <w:bookmarkEnd w:id="749"/>
      <w:bookmarkEnd w:id="750"/>
    </w:p>
    <w:p w14:paraId="5E794600" w14:textId="0CB215DE" w:rsidR="003B5D3A" w:rsidRPr="00F646E5" w:rsidRDefault="003B5D3A" w:rsidP="001713E4">
      <w:pPr>
        <w:keepNext/>
        <w:spacing w:before="240"/>
        <w:rPr>
          <w:sz w:val="24"/>
          <w:szCs w:val="24"/>
          <w:lang w:val="el-GR"/>
        </w:rPr>
      </w:pPr>
      <w:r w:rsidRPr="00F646E5">
        <w:rPr>
          <w:sz w:val="24"/>
          <w:szCs w:val="24"/>
        </w:rPr>
        <w:t>O</w:t>
      </w:r>
      <w:r w:rsidRPr="00F646E5">
        <w:rPr>
          <w:sz w:val="24"/>
          <w:szCs w:val="24"/>
          <w:lang w:val="el-GR"/>
        </w:rPr>
        <w:t xml:space="preserve"> πίνακας </w:t>
      </w:r>
      <w:ins w:id="754" w:author="GEORGILAS STYLIANOS" w:date="2021-08-06T21:41:00Z">
        <w:r w:rsidR="006F1239" w:rsidRPr="006F1239">
          <w:rPr>
            <w:sz w:val="24"/>
            <w:szCs w:val="24"/>
            <w:lang w:val="el-GR"/>
            <w:rPrChange w:id="755" w:author="GEORGILAS STYLIANOS" w:date="2021-08-06T21:41:00Z">
              <w:rPr>
                <w:sz w:val="24"/>
                <w:szCs w:val="24"/>
              </w:rPr>
            </w:rPrChange>
          </w:rPr>
          <w:t>“</w:t>
        </w:r>
      </w:ins>
      <w:r w:rsidRPr="00F646E5">
        <w:rPr>
          <w:sz w:val="24"/>
          <w:szCs w:val="24"/>
        </w:rPr>
        <w:t>User</w:t>
      </w:r>
      <w:ins w:id="756" w:author="GEORGILAS STYLIANOS" w:date="2021-08-06T21:41:00Z">
        <w:r w:rsidR="006F1239" w:rsidRPr="006F1239">
          <w:rPr>
            <w:sz w:val="24"/>
            <w:szCs w:val="24"/>
            <w:lang w:val="el-GR"/>
            <w:rPrChange w:id="757" w:author="GEORGILAS STYLIANOS" w:date="2021-08-06T21:41:00Z">
              <w:rPr>
                <w:sz w:val="24"/>
                <w:szCs w:val="24"/>
              </w:rPr>
            </w:rPrChange>
          </w:rPr>
          <w:t>”</w:t>
        </w:r>
      </w:ins>
      <w:r w:rsidRPr="00F646E5">
        <w:rPr>
          <w:sz w:val="24"/>
          <w:szCs w:val="24"/>
          <w:lang w:val="el-GR"/>
        </w:rPr>
        <w:t xml:space="preserve"> (</w:t>
      </w:r>
      <w:r w:rsidR="00D72061" w:rsidRPr="00F646E5">
        <w:rPr>
          <w:sz w:val="24"/>
          <w:szCs w:val="24"/>
          <w:lang w:val="el-GR"/>
        </w:rPr>
        <w:fldChar w:fldCharType="begin"/>
      </w:r>
      <w:r w:rsidR="00D72061" w:rsidRPr="00F646E5">
        <w:rPr>
          <w:sz w:val="24"/>
          <w:szCs w:val="24"/>
          <w:lang w:val="el-GR"/>
        </w:rPr>
        <w:instrText xml:space="preserve"> REF _Ref78469398 \h </w:instrText>
      </w:r>
      <w:r w:rsidR="00F646E5">
        <w:rPr>
          <w:sz w:val="24"/>
          <w:szCs w:val="24"/>
          <w:lang w:val="el-GR"/>
        </w:rPr>
        <w:instrText xml:space="preserve"> \* MERGEFORMAT </w:instrText>
      </w:r>
      <w:r w:rsidR="00D72061" w:rsidRPr="00F646E5">
        <w:rPr>
          <w:sz w:val="24"/>
          <w:szCs w:val="24"/>
          <w:lang w:val="el-GR"/>
        </w:rPr>
      </w:r>
      <w:r w:rsidR="00D72061" w:rsidRPr="00F646E5">
        <w:rPr>
          <w:sz w:val="24"/>
          <w:szCs w:val="24"/>
          <w:lang w:val="el-GR"/>
        </w:rPr>
        <w:fldChar w:fldCharType="separate"/>
      </w:r>
      <w:r w:rsidR="00D72061" w:rsidRPr="00F646E5">
        <w:rPr>
          <w:b/>
          <w:bCs/>
          <w:sz w:val="24"/>
          <w:szCs w:val="24"/>
          <w:lang w:val="el-GR"/>
        </w:rPr>
        <w:t xml:space="preserve">Εικόνα </w:t>
      </w:r>
      <w:r w:rsidR="00D72061" w:rsidRPr="00F646E5">
        <w:rPr>
          <w:b/>
          <w:bCs/>
          <w:noProof/>
          <w:sz w:val="24"/>
          <w:szCs w:val="24"/>
          <w:lang w:val="el-GR"/>
        </w:rPr>
        <w:t>4</w:t>
      </w:r>
      <w:r w:rsidR="00D72061" w:rsidRPr="00F646E5">
        <w:rPr>
          <w:sz w:val="24"/>
          <w:szCs w:val="24"/>
          <w:lang w:val="el-GR"/>
        </w:rPr>
        <w:fldChar w:fldCharType="end"/>
      </w:r>
      <w:r w:rsidRPr="00F646E5">
        <w:rPr>
          <w:sz w:val="24"/>
          <w:szCs w:val="24"/>
          <w:lang w:val="el-GR"/>
        </w:rPr>
        <w:t xml:space="preserve">) </w:t>
      </w:r>
      <w:ins w:id="758" w:author="Razis" w:date="2021-08-01T12:32:00Z">
        <w:r w:rsidR="00D20839">
          <w:rPr>
            <w:sz w:val="24"/>
            <w:szCs w:val="24"/>
            <w:lang w:val="el-GR"/>
          </w:rPr>
          <w:t xml:space="preserve">χρησιμοποιείται </w:t>
        </w:r>
        <w:commentRangeStart w:id="759"/>
        <w:commentRangeStart w:id="760"/>
        <w:r w:rsidR="00D20839">
          <w:rPr>
            <w:sz w:val="24"/>
            <w:szCs w:val="24"/>
            <w:lang w:val="el-GR"/>
          </w:rPr>
          <w:t xml:space="preserve">ως </w:t>
        </w:r>
        <w:commentRangeEnd w:id="759"/>
        <w:r w:rsidR="00D20839">
          <w:rPr>
            <w:rStyle w:val="CommentReference"/>
          </w:rPr>
          <w:commentReference w:id="759"/>
        </w:r>
      </w:ins>
      <w:commentRangeEnd w:id="760"/>
      <w:r w:rsidR="006F1239">
        <w:rPr>
          <w:rStyle w:val="CommentReference"/>
        </w:rPr>
        <w:commentReference w:id="760"/>
      </w:r>
      <w:ins w:id="761" w:author="GEORGILAS STYLIANOS" w:date="2021-08-06T21:39:00Z">
        <w:r w:rsidR="006F1239" w:rsidRPr="006F1239">
          <w:rPr>
            <w:sz w:val="24"/>
            <w:szCs w:val="24"/>
            <w:lang w:val="el-GR"/>
            <w:rPrChange w:id="762" w:author="GEORGILAS STYLIANOS" w:date="2021-08-06T21:39:00Z">
              <w:rPr>
                <w:sz w:val="24"/>
                <w:szCs w:val="24"/>
              </w:rPr>
            </w:rPrChange>
          </w:rPr>
          <w:t xml:space="preserve"> </w:t>
        </w:r>
      </w:ins>
      <w:ins w:id="763" w:author="GEORGILAS STYLIANOS" w:date="2021-08-06T21:40:00Z">
        <w:r w:rsidR="006F1239">
          <w:rPr>
            <w:sz w:val="24"/>
            <w:szCs w:val="24"/>
            <w:lang w:val="el-GR"/>
          </w:rPr>
          <w:t xml:space="preserve">συνδετικός πίνακας των τριών προηγούμενων πινάκων και </w:t>
        </w:r>
      </w:ins>
      <w:r w:rsidRPr="00F646E5">
        <w:rPr>
          <w:sz w:val="24"/>
          <w:szCs w:val="24"/>
          <w:lang w:val="el-GR"/>
        </w:rPr>
        <w:t xml:space="preserve">αναλύεται ως </w:t>
      </w:r>
      <w:r w:rsidR="0042391C" w:rsidRPr="00F646E5">
        <w:rPr>
          <w:sz w:val="24"/>
          <w:szCs w:val="24"/>
          <w:lang w:val="el-GR"/>
        </w:rPr>
        <w:t>εξής:</w:t>
      </w:r>
    </w:p>
    <w:p w14:paraId="7F771866" w14:textId="6BF732D2" w:rsidR="003B5D3A" w:rsidRPr="00F646E5" w:rsidRDefault="0042391C">
      <w:pPr>
        <w:pStyle w:val="Caption"/>
        <w:keepNext/>
        <w:numPr>
          <w:ilvl w:val="0"/>
          <w:numId w:val="8"/>
        </w:numPr>
        <w:spacing w:after="120"/>
        <w:rPr>
          <w:i w:val="0"/>
          <w:iCs w:val="0"/>
          <w:color w:val="000000" w:themeColor="text1"/>
          <w:sz w:val="24"/>
          <w:szCs w:val="24"/>
          <w:lang w:val="el-GR"/>
        </w:rPr>
        <w:pPrChange w:id="764" w:author="GEORGILAS STYLIANOS" w:date="2021-08-06T21:44:00Z">
          <w:pPr>
            <w:pStyle w:val="Caption"/>
            <w:keepNext/>
            <w:numPr>
              <w:numId w:val="8"/>
            </w:numPr>
            <w:spacing w:before="240"/>
            <w:ind w:left="720" w:hanging="360"/>
          </w:pPr>
        </w:pPrChange>
      </w:pPr>
      <w:r w:rsidRPr="00F646E5">
        <w:rPr>
          <w:i w:val="0"/>
          <w:iCs w:val="0"/>
          <w:color w:val="000000" w:themeColor="text1"/>
          <w:sz w:val="24"/>
          <w:szCs w:val="24"/>
        </w:rPr>
        <w:t>Alias</w:t>
      </w:r>
      <w:r w:rsidRPr="00F646E5">
        <w:rPr>
          <w:i w:val="0"/>
          <w:iCs w:val="0"/>
          <w:color w:val="000000" w:themeColor="text1"/>
          <w:sz w:val="24"/>
          <w:szCs w:val="24"/>
          <w:lang w:val="el-GR"/>
        </w:rPr>
        <w:t>:</w:t>
      </w:r>
      <w:r w:rsidR="003B5D3A" w:rsidRPr="00F646E5">
        <w:rPr>
          <w:i w:val="0"/>
          <w:iCs w:val="0"/>
          <w:color w:val="000000" w:themeColor="text1"/>
          <w:sz w:val="24"/>
          <w:szCs w:val="24"/>
          <w:lang w:val="el-GR"/>
        </w:rPr>
        <w:t xml:space="preserve"> </w:t>
      </w:r>
      <w:r w:rsidR="00960628" w:rsidRPr="00F646E5">
        <w:rPr>
          <w:i w:val="0"/>
          <w:iCs w:val="0"/>
          <w:color w:val="000000" w:themeColor="text1"/>
          <w:sz w:val="24"/>
          <w:szCs w:val="24"/>
          <w:lang w:val="el-GR"/>
        </w:rPr>
        <w:t>Το κύριο κλειδί του πίνακα, έ</w:t>
      </w:r>
      <w:r w:rsidR="003B5D3A" w:rsidRPr="00F646E5">
        <w:rPr>
          <w:i w:val="0"/>
          <w:iCs w:val="0"/>
          <w:color w:val="000000" w:themeColor="text1"/>
          <w:sz w:val="24"/>
          <w:szCs w:val="24"/>
          <w:lang w:val="el-GR"/>
        </w:rPr>
        <w:t xml:space="preserve">να ψευδώνυμο που έχουμε δώσει </w:t>
      </w:r>
      <w:commentRangeStart w:id="765"/>
      <w:commentRangeStart w:id="766"/>
      <w:r w:rsidR="003B5D3A" w:rsidRPr="00F646E5">
        <w:rPr>
          <w:i w:val="0"/>
          <w:iCs w:val="0"/>
          <w:color w:val="000000" w:themeColor="text1"/>
          <w:sz w:val="24"/>
          <w:szCs w:val="24"/>
          <w:lang w:val="el-GR"/>
        </w:rPr>
        <w:t>εμείς στον χρήστη</w:t>
      </w:r>
      <w:ins w:id="767" w:author="GEORGILAS STYLIANOS" w:date="2021-08-06T21:50:00Z">
        <w:r w:rsidR="005D7370">
          <w:rPr>
            <w:i w:val="0"/>
            <w:iCs w:val="0"/>
            <w:color w:val="000000" w:themeColor="text1"/>
            <w:sz w:val="24"/>
            <w:szCs w:val="24"/>
            <w:lang w:val="el-GR"/>
          </w:rPr>
          <w:t>, ώστε να αναφερόμαστε με αυτό στην οντότητα του χρήστη</w:t>
        </w:r>
      </w:ins>
      <w:ins w:id="768" w:author="GEORGILAS STYLIANOS" w:date="2021-08-06T21:54:00Z">
        <w:r w:rsidR="005D7370">
          <w:rPr>
            <w:i w:val="0"/>
            <w:iCs w:val="0"/>
            <w:color w:val="000000" w:themeColor="text1"/>
            <w:sz w:val="24"/>
            <w:szCs w:val="24"/>
            <w:lang w:val="el-GR"/>
          </w:rPr>
          <w:t xml:space="preserve"> από εδώ και στο εξής</w:t>
        </w:r>
      </w:ins>
      <w:del w:id="769" w:author="GEORGILAS STYLIANOS" w:date="2021-08-06T21:50:00Z">
        <w:r w:rsidR="003B5D3A" w:rsidRPr="00F646E5" w:rsidDel="005D7370">
          <w:rPr>
            <w:i w:val="0"/>
            <w:iCs w:val="0"/>
            <w:color w:val="000000" w:themeColor="text1"/>
            <w:sz w:val="24"/>
            <w:szCs w:val="24"/>
            <w:lang w:val="el-GR"/>
          </w:rPr>
          <w:delText xml:space="preserve"> </w:delText>
        </w:r>
        <w:commentRangeEnd w:id="765"/>
        <w:r w:rsidR="00D20839" w:rsidDel="005D7370">
          <w:rPr>
            <w:rStyle w:val="CommentReference"/>
            <w:i w:val="0"/>
            <w:iCs w:val="0"/>
            <w:color w:val="auto"/>
          </w:rPr>
          <w:commentReference w:id="765"/>
        </w:r>
      </w:del>
      <w:commentRangeEnd w:id="766"/>
      <w:r w:rsidR="005D7370">
        <w:rPr>
          <w:rStyle w:val="CommentReference"/>
          <w:i w:val="0"/>
          <w:iCs w:val="0"/>
          <w:color w:val="auto"/>
        </w:rPr>
        <w:commentReference w:id="766"/>
      </w:r>
    </w:p>
    <w:p w14:paraId="29078F2B" w14:textId="35D29A0E" w:rsidR="003B5D3A" w:rsidRPr="00F646E5" w:rsidRDefault="003B5D3A">
      <w:pPr>
        <w:pStyle w:val="Caption"/>
        <w:numPr>
          <w:ilvl w:val="0"/>
          <w:numId w:val="8"/>
        </w:numPr>
        <w:spacing w:after="120"/>
        <w:rPr>
          <w:rFonts w:ascii="Calibri" w:eastAsia="Calibri" w:hAnsi="Calibri" w:cs="Calibri"/>
          <w:i w:val="0"/>
          <w:iCs w:val="0"/>
          <w:color w:val="000000" w:themeColor="text1"/>
          <w:sz w:val="24"/>
          <w:szCs w:val="24"/>
          <w:lang w:val="el-GR"/>
        </w:rPr>
        <w:pPrChange w:id="770" w:author="GEORGILAS STYLIANOS" w:date="2021-08-06T21:44:00Z">
          <w:pPr>
            <w:pStyle w:val="Caption"/>
            <w:numPr>
              <w:numId w:val="8"/>
            </w:numPr>
            <w:spacing w:before="240"/>
            <w:ind w:left="720" w:hanging="360"/>
          </w:pPr>
        </w:pPrChange>
      </w:pPr>
      <w:del w:id="771" w:author="GEORGILAS STYLIANOS" w:date="2021-08-06T21:40:00Z">
        <w:r w:rsidRPr="00F646E5" w:rsidDel="006F1239">
          <w:rPr>
            <w:rFonts w:ascii="Calibri" w:eastAsia="Calibri" w:hAnsi="Calibri" w:cs="Calibri"/>
            <w:i w:val="0"/>
            <w:iCs w:val="0"/>
            <w:color w:val="000000" w:themeColor="text1"/>
            <w:sz w:val="24"/>
            <w:szCs w:val="24"/>
            <w:lang w:val="el-GR"/>
          </w:rPr>
          <w:delText>Τ</w:delText>
        </w:r>
        <w:r w:rsidRPr="00F646E5" w:rsidDel="006F1239">
          <w:rPr>
            <w:rFonts w:ascii="Calibri" w:eastAsia="Calibri" w:hAnsi="Calibri" w:cs="Calibri"/>
            <w:i w:val="0"/>
            <w:iCs w:val="0"/>
            <w:color w:val="000000" w:themeColor="text1"/>
            <w:sz w:val="24"/>
            <w:szCs w:val="24"/>
          </w:rPr>
          <w:delText>witter</w:delText>
        </w:r>
      </w:del>
      <w:ins w:id="772" w:author="GEORGILAS STYLIANOS" w:date="2021-08-06T21:40:00Z">
        <w:r w:rsidR="006F1239">
          <w:rPr>
            <w:rFonts w:ascii="Calibri" w:eastAsia="Calibri" w:hAnsi="Calibri" w:cs="Calibri"/>
            <w:i w:val="0"/>
            <w:iCs w:val="0"/>
            <w:color w:val="000000" w:themeColor="text1"/>
            <w:sz w:val="24"/>
            <w:szCs w:val="24"/>
          </w:rPr>
          <w:t>t</w:t>
        </w:r>
        <w:r w:rsidR="006F1239" w:rsidRPr="00F646E5">
          <w:rPr>
            <w:rFonts w:ascii="Calibri" w:eastAsia="Calibri" w:hAnsi="Calibri" w:cs="Calibri"/>
            <w:i w:val="0"/>
            <w:iCs w:val="0"/>
            <w:color w:val="000000" w:themeColor="text1"/>
            <w:sz w:val="24"/>
            <w:szCs w:val="24"/>
          </w:rPr>
          <w:t>witter</w:t>
        </w:r>
      </w:ins>
      <w:r w:rsidRPr="00F646E5">
        <w:rPr>
          <w:rFonts w:ascii="Calibri" w:eastAsia="Calibri" w:hAnsi="Calibri" w:cs="Calibri"/>
          <w:i w:val="0"/>
          <w:iCs w:val="0"/>
          <w:color w:val="000000" w:themeColor="text1"/>
          <w:sz w:val="24"/>
          <w:szCs w:val="24"/>
          <w:lang w:val="el-GR"/>
        </w:rPr>
        <w:t>_</w:t>
      </w:r>
      <w:r w:rsidRPr="00F646E5">
        <w:rPr>
          <w:rFonts w:ascii="Calibri" w:eastAsia="Calibri" w:hAnsi="Calibri" w:cs="Calibri"/>
          <w:i w:val="0"/>
          <w:iCs w:val="0"/>
          <w:color w:val="000000" w:themeColor="text1"/>
          <w:sz w:val="24"/>
          <w:szCs w:val="24"/>
        </w:rPr>
        <w:t>user</w:t>
      </w:r>
      <w:r w:rsidRPr="00F646E5">
        <w:rPr>
          <w:rFonts w:ascii="Calibri" w:eastAsia="Calibri" w:hAnsi="Calibri" w:cs="Calibri"/>
          <w:i w:val="0"/>
          <w:iCs w:val="0"/>
          <w:color w:val="000000" w:themeColor="text1"/>
          <w:sz w:val="24"/>
          <w:szCs w:val="24"/>
          <w:lang w:val="el-GR"/>
        </w:rPr>
        <w:t>_</w:t>
      </w:r>
      <w:r w:rsidRPr="00F646E5">
        <w:rPr>
          <w:rFonts w:ascii="Calibri" w:eastAsia="Calibri" w:hAnsi="Calibri" w:cs="Calibri"/>
          <w:i w:val="0"/>
          <w:iCs w:val="0"/>
          <w:color w:val="000000" w:themeColor="text1"/>
          <w:sz w:val="24"/>
          <w:szCs w:val="24"/>
        </w:rPr>
        <w:t>id</w:t>
      </w:r>
      <w:r w:rsidRPr="00F646E5">
        <w:rPr>
          <w:rFonts w:ascii="Calibri" w:eastAsia="Calibri" w:hAnsi="Calibri" w:cs="Calibri"/>
          <w:i w:val="0"/>
          <w:iCs w:val="0"/>
          <w:color w:val="000000" w:themeColor="text1"/>
          <w:sz w:val="24"/>
          <w:szCs w:val="24"/>
          <w:lang w:val="el-GR"/>
        </w:rPr>
        <w:t xml:space="preserve">: </w:t>
      </w:r>
      <w:ins w:id="773" w:author="GEORGILAS STYLIANOS" w:date="2021-08-07T14:29: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774" w:author="GEORGILAS STYLIANOS" w:date="2021-08-07T14:29: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775" w:author="GEORGILAS STYLIANOS" w:date="2021-08-07T14:29:00Z">
        <w:r w:rsidRPr="00F646E5" w:rsidDel="00D36AFE">
          <w:rPr>
            <w:rFonts w:ascii="Calibri" w:eastAsia="Calibri" w:hAnsi="Calibri" w:cs="Calibri"/>
            <w:i w:val="0"/>
            <w:iCs w:val="0"/>
            <w:color w:val="000000" w:themeColor="text1"/>
            <w:sz w:val="24"/>
            <w:szCs w:val="24"/>
          </w:rPr>
          <w:delText>T</w:delText>
        </w:r>
        <w:r w:rsidRPr="00F646E5" w:rsidDel="00D36AFE">
          <w:rPr>
            <w:rFonts w:ascii="Calibri" w:eastAsia="Calibri" w:hAnsi="Calibri" w:cs="Calibri"/>
            <w:i w:val="0"/>
            <w:iCs w:val="0"/>
            <w:color w:val="000000" w:themeColor="text1"/>
            <w:sz w:val="24"/>
            <w:szCs w:val="24"/>
            <w:lang w:val="el-GR"/>
          </w:rPr>
          <w:delText xml:space="preserve">ο </w:delText>
        </w:r>
        <w:r w:rsidRPr="004E0DF9" w:rsidDel="00D36AFE">
          <w:rPr>
            <w:rFonts w:ascii="Calibri" w:eastAsia="Calibri" w:hAnsi="Calibri" w:cs="Calibri"/>
            <w:i w:val="0"/>
            <w:iCs w:val="0"/>
            <w:color w:val="000000" w:themeColor="text1"/>
            <w:sz w:val="24"/>
            <w:szCs w:val="24"/>
            <w:highlight w:val="yellow"/>
            <w:rPrChange w:id="776" w:author="Razis" w:date="2021-08-01T12:40:00Z">
              <w:rPr>
                <w:rFonts w:ascii="Calibri" w:eastAsia="Calibri" w:hAnsi="Calibri" w:cs="Calibri"/>
                <w:i w:val="0"/>
                <w:iCs w:val="0"/>
                <w:color w:val="000000" w:themeColor="text1"/>
                <w:sz w:val="24"/>
                <w:szCs w:val="24"/>
              </w:rPr>
            </w:rPrChange>
          </w:rPr>
          <w:delText>id</w:delText>
        </w:r>
        <w:r w:rsidRPr="00F646E5" w:rsidDel="00D36AFE">
          <w:rPr>
            <w:rFonts w:ascii="Calibri" w:eastAsia="Calibri" w:hAnsi="Calibri" w:cs="Calibri"/>
            <w:i w:val="0"/>
            <w:iCs w:val="0"/>
            <w:color w:val="000000" w:themeColor="text1"/>
            <w:sz w:val="24"/>
            <w:szCs w:val="24"/>
            <w:lang w:val="el-GR"/>
          </w:rPr>
          <w:delText xml:space="preserve"> </w:delText>
        </w:r>
      </w:del>
      <w:r w:rsidRPr="00F646E5">
        <w:rPr>
          <w:rFonts w:ascii="Calibri" w:eastAsia="Calibri" w:hAnsi="Calibri" w:cs="Calibri"/>
          <w:i w:val="0"/>
          <w:iCs w:val="0"/>
          <w:color w:val="000000" w:themeColor="text1"/>
          <w:sz w:val="24"/>
          <w:szCs w:val="24"/>
          <w:lang w:val="el-GR"/>
        </w:rPr>
        <w:t xml:space="preserve">που δίνεται από το </w:t>
      </w:r>
      <w:r w:rsidRPr="00F646E5">
        <w:rPr>
          <w:rFonts w:ascii="Calibri" w:eastAsia="Calibri" w:hAnsi="Calibri" w:cs="Calibri"/>
          <w:i w:val="0"/>
          <w:iCs w:val="0"/>
          <w:color w:val="000000" w:themeColor="text1"/>
          <w:sz w:val="24"/>
          <w:szCs w:val="24"/>
        </w:rPr>
        <w:t>Twitter</w:t>
      </w:r>
      <w:r w:rsidR="00A9470E" w:rsidRPr="00F646E5">
        <w:rPr>
          <w:rFonts w:ascii="Calibri" w:eastAsia="Calibri" w:hAnsi="Calibri" w:cs="Calibri"/>
          <w:i w:val="0"/>
          <w:iCs w:val="0"/>
          <w:color w:val="000000" w:themeColor="text1"/>
          <w:sz w:val="24"/>
          <w:szCs w:val="24"/>
          <w:lang w:val="el-GR"/>
        </w:rPr>
        <w:t xml:space="preserve"> στον χρήστη</w:t>
      </w:r>
      <w:ins w:id="777" w:author="Razis" w:date="2021-08-01T12:34:00Z">
        <w:r w:rsidR="00D20839">
          <w:rPr>
            <w:rFonts w:ascii="Calibri" w:eastAsia="Calibri" w:hAnsi="Calibri" w:cs="Calibri"/>
            <w:i w:val="0"/>
            <w:iCs w:val="0"/>
            <w:color w:val="000000" w:themeColor="text1"/>
            <w:sz w:val="24"/>
            <w:szCs w:val="24"/>
            <w:lang w:val="el-GR"/>
          </w:rPr>
          <w:t xml:space="preserve">, </w:t>
        </w:r>
        <w:commentRangeStart w:id="778"/>
        <w:commentRangeStart w:id="779"/>
        <w:r w:rsidR="00D20839">
          <w:rPr>
            <w:rFonts w:ascii="Calibri" w:eastAsia="Calibri" w:hAnsi="Calibri" w:cs="Calibri"/>
            <w:i w:val="0"/>
            <w:iCs w:val="0"/>
            <w:color w:val="000000" w:themeColor="text1"/>
            <w:sz w:val="24"/>
            <w:szCs w:val="24"/>
            <w:lang w:val="el-GR"/>
          </w:rPr>
          <w:t xml:space="preserve">ξένο κλειδί </w:t>
        </w:r>
        <w:commentRangeEnd w:id="778"/>
        <w:r w:rsidR="00D20839">
          <w:rPr>
            <w:rStyle w:val="CommentReference"/>
            <w:i w:val="0"/>
            <w:iCs w:val="0"/>
            <w:color w:val="auto"/>
          </w:rPr>
          <w:commentReference w:id="778"/>
        </w:r>
      </w:ins>
      <w:commentRangeEnd w:id="779"/>
      <w:r w:rsidR="006F1239">
        <w:rPr>
          <w:rStyle w:val="CommentReference"/>
          <w:i w:val="0"/>
          <w:iCs w:val="0"/>
          <w:color w:val="auto"/>
        </w:rPr>
        <w:commentReference w:id="779"/>
      </w:r>
      <w:ins w:id="780" w:author="Razis" w:date="2021-08-01T12:34:00Z">
        <w:r w:rsidR="00D20839">
          <w:rPr>
            <w:rFonts w:ascii="Calibri" w:eastAsia="Calibri" w:hAnsi="Calibri" w:cs="Calibri"/>
            <w:i w:val="0"/>
            <w:iCs w:val="0"/>
            <w:color w:val="000000" w:themeColor="text1"/>
            <w:sz w:val="24"/>
            <w:szCs w:val="24"/>
            <w:lang w:val="el-GR"/>
          </w:rPr>
          <w:t xml:space="preserve">για τον πίνακα </w:t>
        </w:r>
        <w:r w:rsidR="00D20839" w:rsidRPr="00F646E5">
          <w:rPr>
            <w:rFonts w:ascii="Calibri" w:eastAsia="Calibri" w:hAnsi="Calibri" w:cs="Calibri"/>
            <w:sz w:val="24"/>
            <w:szCs w:val="24"/>
            <w:lang w:val="el-GR"/>
          </w:rPr>
          <w:t>“</w:t>
        </w:r>
        <w:r w:rsidR="00D20839" w:rsidRPr="00F646E5">
          <w:rPr>
            <w:rFonts w:ascii="Calibri" w:eastAsia="Calibri" w:hAnsi="Calibri" w:cs="Calibri"/>
            <w:sz w:val="24"/>
            <w:szCs w:val="24"/>
          </w:rPr>
          <w:t>Twitter</w:t>
        </w:r>
        <w:r w:rsidR="00D20839" w:rsidRPr="00F646E5">
          <w:rPr>
            <w:rFonts w:ascii="Calibri" w:eastAsia="Calibri" w:hAnsi="Calibri" w:cs="Calibri"/>
            <w:sz w:val="24"/>
            <w:szCs w:val="24"/>
            <w:lang w:val="el-GR"/>
          </w:rPr>
          <w:t>” (</w:t>
        </w:r>
        <w:r w:rsidR="00D20839" w:rsidRPr="00F646E5">
          <w:rPr>
            <w:rFonts w:ascii="Calibri" w:eastAsia="Calibri" w:hAnsi="Calibri" w:cs="Calibri"/>
            <w:sz w:val="24"/>
            <w:szCs w:val="24"/>
            <w:lang w:val="el-GR"/>
          </w:rPr>
          <w:fldChar w:fldCharType="begin"/>
        </w:r>
        <w:r w:rsidR="00D20839" w:rsidRPr="00F646E5">
          <w:rPr>
            <w:rFonts w:ascii="Calibri" w:eastAsia="Calibri" w:hAnsi="Calibri" w:cs="Calibri"/>
            <w:sz w:val="24"/>
            <w:szCs w:val="24"/>
            <w:lang w:val="el-GR"/>
          </w:rPr>
          <w:instrText xml:space="preserve"> REF _Ref78408717 \h </w:instrText>
        </w:r>
        <w:r w:rsidR="00D20839">
          <w:rPr>
            <w:rFonts w:ascii="Calibri" w:eastAsia="Calibri" w:hAnsi="Calibri" w:cs="Calibri"/>
            <w:sz w:val="24"/>
            <w:szCs w:val="24"/>
            <w:lang w:val="el-GR"/>
          </w:rPr>
          <w:instrText xml:space="preserve"> \* MERGEFORMAT </w:instrText>
        </w:r>
      </w:ins>
      <w:r w:rsidR="00D20839" w:rsidRPr="00F646E5">
        <w:rPr>
          <w:rFonts w:ascii="Calibri" w:eastAsia="Calibri" w:hAnsi="Calibri" w:cs="Calibri"/>
          <w:sz w:val="24"/>
          <w:szCs w:val="24"/>
          <w:lang w:val="el-GR"/>
        </w:rPr>
      </w:r>
      <w:ins w:id="781" w:author="Razis" w:date="2021-08-01T12:34:00Z">
        <w:r w:rsidR="00D20839" w:rsidRPr="00F646E5">
          <w:rPr>
            <w:rFonts w:ascii="Calibri" w:eastAsia="Calibri" w:hAnsi="Calibri" w:cs="Calibri"/>
            <w:sz w:val="24"/>
            <w:szCs w:val="24"/>
            <w:lang w:val="el-GR"/>
          </w:rPr>
          <w:fldChar w:fldCharType="separate"/>
        </w:r>
        <w:r w:rsidR="00D20839" w:rsidRPr="00F646E5">
          <w:rPr>
            <w:b/>
            <w:bCs/>
            <w:sz w:val="24"/>
            <w:szCs w:val="24"/>
            <w:lang w:val="el-GR"/>
          </w:rPr>
          <w:t xml:space="preserve">Εικόνα </w:t>
        </w:r>
        <w:r w:rsidR="00D20839" w:rsidRPr="00F646E5">
          <w:rPr>
            <w:b/>
            <w:bCs/>
            <w:noProof/>
            <w:sz w:val="24"/>
            <w:szCs w:val="24"/>
            <w:lang w:val="el-GR"/>
          </w:rPr>
          <w:t>1</w:t>
        </w:r>
        <w:r w:rsidR="00D20839" w:rsidRPr="00F646E5">
          <w:rPr>
            <w:rFonts w:ascii="Calibri" w:eastAsia="Calibri" w:hAnsi="Calibri" w:cs="Calibri"/>
            <w:sz w:val="24"/>
            <w:szCs w:val="24"/>
            <w:lang w:val="el-GR"/>
          </w:rPr>
          <w:fldChar w:fldCharType="end"/>
        </w:r>
        <w:r w:rsidR="00D20839" w:rsidRPr="00F646E5">
          <w:rPr>
            <w:rFonts w:ascii="Calibri" w:eastAsia="Calibri" w:hAnsi="Calibri" w:cs="Calibri"/>
            <w:sz w:val="24"/>
            <w:szCs w:val="24"/>
            <w:lang w:val="el-GR"/>
          </w:rPr>
          <w:t>)</w:t>
        </w:r>
      </w:ins>
    </w:p>
    <w:p w14:paraId="55524A69" w14:textId="4971017E" w:rsidR="003B5D3A" w:rsidRPr="00F646E5" w:rsidRDefault="003B5D3A">
      <w:pPr>
        <w:pStyle w:val="Caption"/>
        <w:keepNext/>
        <w:numPr>
          <w:ilvl w:val="0"/>
          <w:numId w:val="8"/>
        </w:numPr>
        <w:spacing w:after="120"/>
        <w:rPr>
          <w:i w:val="0"/>
          <w:iCs w:val="0"/>
          <w:color w:val="000000" w:themeColor="text1"/>
          <w:sz w:val="24"/>
          <w:szCs w:val="24"/>
          <w:lang w:val="el-GR"/>
        </w:rPr>
        <w:pPrChange w:id="782" w:author="GEORGILAS STYLIANOS" w:date="2021-08-06T21:44:00Z">
          <w:pPr>
            <w:pStyle w:val="Caption"/>
            <w:keepNext/>
            <w:numPr>
              <w:numId w:val="8"/>
            </w:numPr>
            <w:spacing w:before="240"/>
            <w:ind w:left="720" w:hanging="360"/>
          </w:pPr>
        </w:pPrChange>
      </w:pPr>
      <w:del w:id="783" w:author="GEORGILAS STYLIANOS" w:date="2021-08-06T21:41:00Z">
        <w:r w:rsidRPr="00F646E5" w:rsidDel="006F1239">
          <w:rPr>
            <w:rFonts w:ascii="Calibri" w:eastAsia="Calibri" w:hAnsi="Calibri" w:cs="Calibri"/>
            <w:i w:val="0"/>
            <w:iCs w:val="0"/>
            <w:color w:val="000000" w:themeColor="text1"/>
            <w:sz w:val="24"/>
            <w:szCs w:val="24"/>
          </w:rPr>
          <w:delText>Facebook</w:delText>
        </w:r>
      </w:del>
      <w:ins w:id="784" w:author="GEORGILAS STYLIANOS" w:date="2021-08-06T21:41:00Z">
        <w:r w:rsidR="006F1239">
          <w:rPr>
            <w:rFonts w:ascii="Calibri" w:eastAsia="Calibri" w:hAnsi="Calibri" w:cs="Calibri"/>
            <w:i w:val="0"/>
            <w:iCs w:val="0"/>
            <w:color w:val="000000" w:themeColor="text1"/>
            <w:sz w:val="24"/>
            <w:szCs w:val="24"/>
          </w:rPr>
          <w:t>f</w:t>
        </w:r>
        <w:r w:rsidR="006F1239" w:rsidRPr="00F646E5">
          <w:rPr>
            <w:rFonts w:ascii="Calibri" w:eastAsia="Calibri" w:hAnsi="Calibri" w:cs="Calibri"/>
            <w:i w:val="0"/>
            <w:iCs w:val="0"/>
            <w:color w:val="000000" w:themeColor="text1"/>
            <w:sz w:val="24"/>
            <w:szCs w:val="24"/>
          </w:rPr>
          <w:t>acebook</w:t>
        </w:r>
      </w:ins>
      <w:r w:rsidRPr="00F646E5">
        <w:rPr>
          <w:rFonts w:ascii="Calibri" w:eastAsia="Calibri" w:hAnsi="Calibri" w:cs="Calibri"/>
          <w:i w:val="0"/>
          <w:iCs w:val="0"/>
          <w:color w:val="000000" w:themeColor="text1"/>
          <w:sz w:val="24"/>
          <w:szCs w:val="24"/>
          <w:lang w:val="el-GR"/>
        </w:rPr>
        <w:t>_</w:t>
      </w:r>
      <w:r w:rsidRPr="00F646E5">
        <w:rPr>
          <w:rFonts w:ascii="Calibri" w:eastAsia="Calibri" w:hAnsi="Calibri" w:cs="Calibri"/>
          <w:i w:val="0"/>
          <w:iCs w:val="0"/>
          <w:color w:val="000000" w:themeColor="text1"/>
          <w:sz w:val="24"/>
          <w:szCs w:val="24"/>
        </w:rPr>
        <w:t>user</w:t>
      </w:r>
      <w:r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id</w:t>
      </w:r>
      <w:r w:rsidR="0042391C" w:rsidRPr="00F646E5">
        <w:rPr>
          <w:rFonts w:ascii="Calibri" w:eastAsia="Calibri" w:hAnsi="Calibri" w:cs="Calibri"/>
          <w:i w:val="0"/>
          <w:iCs w:val="0"/>
          <w:color w:val="000000" w:themeColor="text1"/>
          <w:sz w:val="24"/>
          <w:szCs w:val="24"/>
          <w:lang w:val="el-GR"/>
        </w:rPr>
        <w:t>:</w:t>
      </w:r>
      <w:r w:rsidRPr="00F646E5">
        <w:rPr>
          <w:rFonts w:ascii="Calibri" w:eastAsia="Calibri" w:hAnsi="Calibri" w:cs="Calibri"/>
          <w:i w:val="0"/>
          <w:iCs w:val="0"/>
          <w:color w:val="000000" w:themeColor="text1"/>
          <w:sz w:val="24"/>
          <w:szCs w:val="24"/>
          <w:lang w:val="el-GR"/>
        </w:rPr>
        <w:t xml:space="preserve"> </w:t>
      </w:r>
      <w:ins w:id="785" w:author="GEORGILAS STYLIANOS" w:date="2021-08-07T14:29: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786" w:author="GEORGILAS STYLIANOS" w:date="2021-08-07T14:29: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αναγνωριστικός κωδικός</w:t>
        </w:r>
      </w:ins>
      <w:del w:id="787" w:author="GEORGILAS STYLIANOS" w:date="2021-08-07T14:29:00Z">
        <w:r w:rsidRPr="00F646E5" w:rsidDel="00D36AFE">
          <w:rPr>
            <w:rFonts w:ascii="Calibri" w:eastAsia="Calibri" w:hAnsi="Calibri" w:cs="Calibri"/>
            <w:i w:val="0"/>
            <w:iCs w:val="0"/>
            <w:color w:val="000000" w:themeColor="text1"/>
            <w:sz w:val="24"/>
            <w:szCs w:val="24"/>
            <w:lang w:val="el-GR"/>
          </w:rPr>
          <w:delText xml:space="preserve">Το </w:delText>
        </w:r>
        <w:r w:rsidRPr="00F646E5" w:rsidDel="00D36AFE">
          <w:rPr>
            <w:rFonts w:ascii="Calibri" w:eastAsia="Calibri" w:hAnsi="Calibri" w:cs="Calibri"/>
            <w:i w:val="0"/>
            <w:iCs w:val="0"/>
            <w:color w:val="000000" w:themeColor="text1"/>
            <w:sz w:val="24"/>
            <w:szCs w:val="24"/>
          </w:rPr>
          <w:delText>id</w:delText>
        </w:r>
      </w:del>
      <w:r w:rsidRPr="00F646E5">
        <w:rPr>
          <w:rFonts w:ascii="Calibri" w:eastAsia="Calibri" w:hAnsi="Calibri" w:cs="Calibri"/>
          <w:i w:val="0"/>
          <w:iCs w:val="0"/>
          <w:color w:val="000000" w:themeColor="text1"/>
          <w:sz w:val="24"/>
          <w:szCs w:val="24"/>
          <w:lang w:val="el-GR"/>
        </w:rPr>
        <w:t xml:space="preserve"> που δίνεται από το </w:t>
      </w:r>
      <w:r w:rsidRPr="00F646E5">
        <w:rPr>
          <w:rFonts w:ascii="Calibri" w:eastAsia="Calibri" w:hAnsi="Calibri" w:cs="Calibri"/>
          <w:i w:val="0"/>
          <w:iCs w:val="0"/>
          <w:color w:val="000000" w:themeColor="text1"/>
          <w:sz w:val="24"/>
          <w:szCs w:val="24"/>
        </w:rPr>
        <w:t>Facebook</w:t>
      </w:r>
      <w:r w:rsidR="00A9470E" w:rsidRPr="00F646E5">
        <w:rPr>
          <w:rFonts w:ascii="Calibri" w:eastAsia="Calibri" w:hAnsi="Calibri" w:cs="Calibri"/>
          <w:i w:val="0"/>
          <w:iCs w:val="0"/>
          <w:color w:val="000000" w:themeColor="text1"/>
          <w:sz w:val="24"/>
          <w:szCs w:val="24"/>
          <w:lang w:val="el-GR"/>
        </w:rPr>
        <w:t xml:space="preserve"> στον χρήστη</w:t>
      </w:r>
      <w:ins w:id="788" w:author="GEORGILAS STYLIANOS" w:date="2021-08-06T21:41:00Z">
        <w:r w:rsidR="006F1239" w:rsidRPr="006F1239">
          <w:rPr>
            <w:rFonts w:ascii="Calibri" w:eastAsia="Calibri" w:hAnsi="Calibri" w:cs="Calibri"/>
            <w:i w:val="0"/>
            <w:iCs w:val="0"/>
            <w:color w:val="000000" w:themeColor="text1"/>
            <w:sz w:val="24"/>
            <w:szCs w:val="24"/>
            <w:lang w:val="el-GR"/>
            <w:rPrChange w:id="789" w:author="GEORGILAS STYLIANOS" w:date="2021-08-06T21:41:00Z">
              <w:rPr>
                <w:rFonts w:ascii="Calibri" w:eastAsia="Calibri" w:hAnsi="Calibri" w:cs="Calibri"/>
                <w:i w:val="0"/>
                <w:iCs w:val="0"/>
                <w:color w:val="000000" w:themeColor="text1"/>
                <w:sz w:val="24"/>
                <w:szCs w:val="24"/>
              </w:rPr>
            </w:rPrChange>
          </w:rPr>
          <w:t xml:space="preserve">, </w:t>
        </w:r>
        <w:r w:rsidR="006F1239">
          <w:rPr>
            <w:rFonts w:ascii="Calibri" w:eastAsia="Calibri" w:hAnsi="Calibri" w:cs="Calibri"/>
            <w:i w:val="0"/>
            <w:iCs w:val="0"/>
            <w:color w:val="000000" w:themeColor="text1"/>
            <w:sz w:val="24"/>
            <w:szCs w:val="24"/>
            <w:lang w:val="el-GR"/>
          </w:rPr>
          <w:t xml:space="preserve">ξένο κλειδί για τον πίνακα </w:t>
        </w:r>
        <w:r w:rsidR="006F1239" w:rsidRPr="006F1239">
          <w:rPr>
            <w:rFonts w:ascii="Calibri" w:eastAsia="Calibri" w:hAnsi="Calibri" w:cs="Calibri"/>
            <w:i w:val="0"/>
            <w:iCs w:val="0"/>
            <w:color w:val="000000" w:themeColor="text1"/>
            <w:sz w:val="24"/>
            <w:szCs w:val="24"/>
            <w:lang w:val="el-GR"/>
            <w:rPrChange w:id="790" w:author="GEORGILAS STYLIANOS" w:date="2021-08-06T21:41:00Z">
              <w:rPr>
                <w:rFonts w:ascii="Calibri" w:eastAsia="Calibri" w:hAnsi="Calibri" w:cs="Calibri"/>
                <w:i w:val="0"/>
                <w:iCs w:val="0"/>
                <w:color w:val="000000" w:themeColor="text1"/>
                <w:sz w:val="24"/>
                <w:szCs w:val="24"/>
              </w:rPr>
            </w:rPrChange>
          </w:rPr>
          <w:t>“</w:t>
        </w:r>
        <w:r w:rsidR="006F1239">
          <w:rPr>
            <w:rFonts w:ascii="Calibri" w:eastAsia="Calibri" w:hAnsi="Calibri" w:cs="Calibri"/>
            <w:i w:val="0"/>
            <w:iCs w:val="0"/>
            <w:color w:val="000000" w:themeColor="text1"/>
            <w:sz w:val="24"/>
            <w:szCs w:val="24"/>
          </w:rPr>
          <w:t>Facebook</w:t>
        </w:r>
        <w:r w:rsidR="006F1239" w:rsidRPr="006F1239">
          <w:rPr>
            <w:rFonts w:ascii="Calibri" w:eastAsia="Calibri" w:hAnsi="Calibri" w:cs="Calibri"/>
            <w:i w:val="0"/>
            <w:iCs w:val="0"/>
            <w:color w:val="000000" w:themeColor="text1"/>
            <w:sz w:val="24"/>
            <w:szCs w:val="24"/>
            <w:lang w:val="el-GR"/>
            <w:rPrChange w:id="791" w:author="GEORGILAS STYLIANOS" w:date="2021-08-06T21:41:00Z">
              <w:rPr>
                <w:rFonts w:ascii="Calibri" w:eastAsia="Calibri" w:hAnsi="Calibri" w:cs="Calibri"/>
                <w:i w:val="0"/>
                <w:iCs w:val="0"/>
                <w:color w:val="000000" w:themeColor="text1"/>
                <w:sz w:val="24"/>
                <w:szCs w:val="24"/>
              </w:rPr>
            </w:rPrChange>
          </w:rPr>
          <w:t>”</w:t>
        </w:r>
        <w:r w:rsidR="006F1239" w:rsidRPr="006F1239">
          <w:rPr>
            <w:rFonts w:ascii="Calibri" w:eastAsia="Calibri" w:hAnsi="Calibri" w:cs="Calibri"/>
            <w:i w:val="0"/>
            <w:iCs w:val="0"/>
            <w:color w:val="000000" w:themeColor="text1"/>
            <w:sz w:val="24"/>
            <w:szCs w:val="24"/>
            <w:lang w:val="el-GR"/>
            <w:rPrChange w:id="792" w:author="GEORGILAS STYLIANOS" w:date="2021-08-06T21:42:00Z">
              <w:rPr>
                <w:rFonts w:ascii="Calibri" w:eastAsia="Calibri" w:hAnsi="Calibri" w:cs="Calibri"/>
                <w:i w:val="0"/>
                <w:iCs w:val="0"/>
                <w:color w:val="000000" w:themeColor="text1"/>
                <w:sz w:val="24"/>
                <w:szCs w:val="24"/>
              </w:rPr>
            </w:rPrChange>
          </w:rPr>
          <w:t xml:space="preserve"> </w:t>
        </w:r>
      </w:ins>
      <w:ins w:id="793" w:author="GEORGILAS STYLIANOS" w:date="2021-08-07T15:10:00Z">
        <w:r w:rsidR="004A1A3F" w:rsidRPr="004A1A3F">
          <w:rPr>
            <w:rFonts w:ascii="Calibri" w:eastAsia="Calibri" w:hAnsi="Calibri" w:cs="Calibri"/>
            <w:i w:val="0"/>
            <w:iCs w:val="0"/>
            <w:color w:val="000000" w:themeColor="text1"/>
            <w:sz w:val="24"/>
            <w:szCs w:val="24"/>
            <w:lang w:val="el-GR"/>
            <w:rPrChange w:id="794" w:author="GEORGILAS STYLIANOS" w:date="2021-08-07T15:11:00Z">
              <w:rPr>
                <w:rFonts w:ascii="Calibri" w:eastAsia="Calibri" w:hAnsi="Calibri" w:cs="Calibri"/>
                <w:i w:val="0"/>
                <w:iCs w:val="0"/>
                <w:color w:val="000000" w:themeColor="text1"/>
                <w:sz w:val="24"/>
                <w:szCs w:val="24"/>
              </w:rPr>
            </w:rPrChange>
          </w:rPr>
          <w:t>(</w:t>
        </w:r>
        <w:r w:rsidR="004A1A3F">
          <w:rPr>
            <w:rFonts w:ascii="Calibri" w:eastAsia="Calibri" w:hAnsi="Calibri" w:cs="Calibri"/>
            <w:i w:val="0"/>
            <w:iCs w:val="0"/>
            <w:color w:val="000000" w:themeColor="text1"/>
            <w:sz w:val="24"/>
            <w:szCs w:val="24"/>
          </w:rPr>
          <w:fldChar w:fldCharType="begin"/>
        </w:r>
        <w:r w:rsidR="004A1A3F">
          <w:rPr>
            <w:rFonts w:ascii="Calibri" w:eastAsia="Calibri" w:hAnsi="Calibri" w:cs="Calibri"/>
            <w:i w:val="0"/>
            <w:iCs w:val="0"/>
            <w:color w:val="000000" w:themeColor="text1"/>
            <w:sz w:val="24"/>
            <w:szCs w:val="24"/>
            <w:lang w:val="el-GR"/>
          </w:rPr>
          <w:instrText xml:space="preserve"> REF _Ref78469380 \h </w:instrText>
        </w:r>
      </w:ins>
      <w:r w:rsidR="004A1A3F">
        <w:rPr>
          <w:rFonts w:ascii="Calibri" w:eastAsia="Calibri" w:hAnsi="Calibri" w:cs="Calibri"/>
          <w:i w:val="0"/>
          <w:iCs w:val="0"/>
          <w:color w:val="000000" w:themeColor="text1"/>
          <w:sz w:val="24"/>
          <w:szCs w:val="24"/>
        </w:rPr>
      </w:r>
      <w:r w:rsidR="004A1A3F">
        <w:rPr>
          <w:rFonts w:ascii="Calibri" w:eastAsia="Calibri" w:hAnsi="Calibri" w:cs="Calibri"/>
          <w:i w:val="0"/>
          <w:iCs w:val="0"/>
          <w:color w:val="000000" w:themeColor="text1"/>
          <w:sz w:val="24"/>
          <w:szCs w:val="24"/>
        </w:rPr>
        <w:fldChar w:fldCharType="separate"/>
      </w:r>
      <w:ins w:id="795" w:author="GEORGILAS STYLIANOS" w:date="2021-08-07T15:10:00Z">
        <w:r w:rsidR="004A1A3F" w:rsidRPr="00E517A7">
          <w:rPr>
            <w:b/>
            <w:bCs/>
            <w:color w:val="auto"/>
            <w:sz w:val="24"/>
            <w:szCs w:val="24"/>
            <w:lang w:val="el-GR"/>
          </w:rPr>
          <w:t xml:space="preserve">Εικόνα </w:t>
        </w:r>
        <w:r w:rsidR="004A1A3F" w:rsidRPr="00E517A7">
          <w:rPr>
            <w:b/>
            <w:bCs/>
            <w:noProof/>
            <w:color w:val="auto"/>
            <w:sz w:val="24"/>
            <w:szCs w:val="24"/>
            <w:lang w:val="el-GR"/>
          </w:rPr>
          <w:t>2</w:t>
        </w:r>
        <w:r w:rsidR="004A1A3F">
          <w:rPr>
            <w:rFonts w:ascii="Calibri" w:eastAsia="Calibri" w:hAnsi="Calibri" w:cs="Calibri"/>
            <w:i w:val="0"/>
            <w:iCs w:val="0"/>
            <w:color w:val="000000" w:themeColor="text1"/>
            <w:sz w:val="24"/>
            <w:szCs w:val="24"/>
          </w:rPr>
          <w:fldChar w:fldCharType="end"/>
        </w:r>
        <w:r w:rsidR="004A1A3F" w:rsidRPr="004A1A3F">
          <w:rPr>
            <w:rFonts w:ascii="Calibri" w:eastAsia="Calibri" w:hAnsi="Calibri" w:cs="Calibri"/>
            <w:i w:val="0"/>
            <w:iCs w:val="0"/>
            <w:color w:val="000000" w:themeColor="text1"/>
            <w:sz w:val="24"/>
            <w:szCs w:val="24"/>
            <w:lang w:val="el-GR"/>
            <w:rPrChange w:id="796" w:author="GEORGILAS STYLIANOS" w:date="2021-08-07T15:11:00Z">
              <w:rPr>
                <w:rFonts w:ascii="Calibri" w:eastAsia="Calibri" w:hAnsi="Calibri" w:cs="Calibri"/>
                <w:i w:val="0"/>
                <w:iCs w:val="0"/>
                <w:color w:val="000000" w:themeColor="text1"/>
                <w:sz w:val="24"/>
                <w:szCs w:val="24"/>
              </w:rPr>
            </w:rPrChange>
          </w:rPr>
          <w:t>)</w:t>
        </w:r>
      </w:ins>
    </w:p>
    <w:p w14:paraId="0F89658B" w14:textId="071408F7" w:rsidR="003B5D3A" w:rsidRPr="00F646E5" w:rsidRDefault="003B5D3A">
      <w:pPr>
        <w:pStyle w:val="Caption"/>
        <w:numPr>
          <w:ilvl w:val="0"/>
          <w:numId w:val="8"/>
        </w:numPr>
        <w:spacing w:after="120"/>
        <w:rPr>
          <w:rFonts w:ascii="Calibri" w:eastAsia="Calibri" w:hAnsi="Calibri" w:cs="Calibri"/>
          <w:i w:val="0"/>
          <w:iCs w:val="0"/>
          <w:color w:val="000000" w:themeColor="text1"/>
          <w:sz w:val="24"/>
          <w:szCs w:val="24"/>
          <w:lang w:val="el-GR"/>
        </w:rPr>
        <w:pPrChange w:id="797" w:author="GEORGILAS STYLIANOS" w:date="2021-08-06T21:44:00Z">
          <w:pPr>
            <w:pStyle w:val="Caption"/>
            <w:numPr>
              <w:numId w:val="8"/>
            </w:numPr>
            <w:spacing w:before="240"/>
            <w:ind w:left="720" w:hanging="360"/>
          </w:pPr>
        </w:pPrChange>
      </w:pPr>
      <w:del w:id="798" w:author="GEORGILAS STYLIANOS" w:date="2021-08-06T21:41:00Z">
        <w:r w:rsidRPr="00F646E5" w:rsidDel="006F1239">
          <w:rPr>
            <w:rFonts w:ascii="Calibri" w:eastAsia="Calibri" w:hAnsi="Calibri" w:cs="Calibri"/>
            <w:i w:val="0"/>
            <w:iCs w:val="0"/>
            <w:color w:val="000000" w:themeColor="text1"/>
            <w:sz w:val="24"/>
            <w:szCs w:val="24"/>
          </w:rPr>
          <w:delText>Instagram</w:delText>
        </w:r>
      </w:del>
      <w:proofErr w:type="spellStart"/>
      <w:ins w:id="799" w:author="GEORGILAS STYLIANOS" w:date="2021-08-06T21:41:00Z">
        <w:r w:rsidR="006F1239">
          <w:rPr>
            <w:rFonts w:ascii="Calibri" w:eastAsia="Calibri" w:hAnsi="Calibri" w:cs="Calibri"/>
            <w:i w:val="0"/>
            <w:iCs w:val="0"/>
            <w:color w:val="000000" w:themeColor="text1"/>
            <w:sz w:val="24"/>
            <w:szCs w:val="24"/>
          </w:rPr>
          <w:t>i</w:t>
        </w:r>
        <w:r w:rsidR="006F1239" w:rsidRPr="00F646E5">
          <w:rPr>
            <w:rFonts w:ascii="Calibri" w:eastAsia="Calibri" w:hAnsi="Calibri" w:cs="Calibri"/>
            <w:i w:val="0"/>
            <w:iCs w:val="0"/>
            <w:color w:val="000000" w:themeColor="text1"/>
            <w:sz w:val="24"/>
            <w:szCs w:val="24"/>
          </w:rPr>
          <w:t>nstagram</w:t>
        </w:r>
      </w:ins>
      <w:proofErr w:type="spellEnd"/>
      <w:r w:rsidRPr="00F646E5">
        <w:rPr>
          <w:rFonts w:ascii="Calibri" w:eastAsia="Calibri" w:hAnsi="Calibri" w:cs="Calibri"/>
          <w:i w:val="0"/>
          <w:iCs w:val="0"/>
          <w:color w:val="000000" w:themeColor="text1"/>
          <w:sz w:val="24"/>
          <w:szCs w:val="24"/>
          <w:lang w:val="el-GR"/>
        </w:rPr>
        <w:t>_</w:t>
      </w:r>
      <w:r w:rsidRPr="00F646E5">
        <w:rPr>
          <w:rFonts w:ascii="Calibri" w:eastAsia="Calibri" w:hAnsi="Calibri" w:cs="Calibri"/>
          <w:i w:val="0"/>
          <w:iCs w:val="0"/>
          <w:color w:val="000000" w:themeColor="text1"/>
          <w:sz w:val="24"/>
          <w:szCs w:val="24"/>
        </w:rPr>
        <w:t>user</w:t>
      </w:r>
      <w:r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id</w:t>
      </w:r>
      <w:r w:rsidR="0042391C" w:rsidRPr="00F646E5">
        <w:rPr>
          <w:rFonts w:ascii="Calibri" w:eastAsia="Calibri" w:hAnsi="Calibri" w:cs="Calibri"/>
          <w:i w:val="0"/>
          <w:iCs w:val="0"/>
          <w:color w:val="000000" w:themeColor="text1"/>
          <w:sz w:val="24"/>
          <w:szCs w:val="24"/>
          <w:lang w:val="el-GR"/>
        </w:rPr>
        <w:t>:</w:t>
      </w:r>
      <w:r w:rsidRPr="00F646E5">
        <w:rPr>
          <w:rFonts w:ascii="Calibri" w:eastAsia="Calibri" w:hAnsi="Calibri" w:cs="Calibri"/>
          <w:i w:val="0"/>
          <w:iCs w:val="0"/>
          <w:color w:val="000000" w:themeColor="text1"/>
          <w:sz w:val="24"/>
          <w:szCs w:val="24"/>
          <w:lang w:val="el-GR"/>
        </w:rPr>
        <w:t xml:space="preserve"> </w:t>
      </w:r>
      <w:ins w:id="800" w:author="GEORGILAS STYLIANOS" w:date="2021-08-07T14:29: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801" w:author="GEORGILAS STYLIANOS" w:date="2021-08-07T14:29: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802" w:author="GEORGILAS STYLIANOS" w:date="2021-08-07T14:29:00Z">
        <w:r w:rsidRPr="00F646E5" w:rsidDel="00D36AFE">
          <w:rPr>
            <w:rFonts w:ascii="Calibri" w:eastAsia="Calibri" w:hAnsi="Calibri" w:cs="Calibri"/>
            <w:i w:val="0"/>
            <w:iCs w:val="0"/>
            <w:color w:val="000000" w:themeColor="text1"/>
            <w:sz w:val="24"/>
            <w:szCs w:val="24"/>
            <w:lang w:val="el-GR"/>
          </w:rPr>
          <w:delText xml:space="preserve">Το </w:delText>
        </w:r>
        <w:r w:rsidRPr="00F646E5" w:rsidDel="00D36AFE">
          <w:rPr>
            <w:rFonts w:ascii="Calibri" w:eastAsia="Calibri" w:hAnsi="Calibri" w:cs="Calibri"/>
            <w:i w:val="0"/>
            <w:iCs w:val="0"/>
            <w:color w:val="000000" w:themeColor="text1"/>
            <w:sz w:val="24"/>
            <w:szCs w:val="24"/>
          </w:rPr>
          <w:delText>id</w:delText>
        </w:r>
        <w:r w:rsidRPr="00F646E5" w:rsidDel="00D36AFE">
          <w:rPr>
            <w:rFonts w:ascii="Calibri" w:eastAsia="Calibri" w:hAnsi="Calibri" w:cs="Calibri"/>
            <w:i w:val="0"/>
            <w:iCs w:val="0"/>
            <w:color w:val="000000" w:themeColor="text1"/>
            <w:sz w:val="24"/>
            <w:szCs w:val="24"/>
            <w:lang w:val="el-GR"/>
          </w:rPr>
          <w:delText xml:space="preserve"> </w:delText>
        </w:r>
      </w:del>
      <w:r w:rsidRPr="00F646E5">
        <w:rPr>
          <w:rFonts w:ascii="Calibri" w:eastAsia="Calibri" w:hAnsi="Calibri" w:cs="Calibri"/>
          <w:i w:val="0"/>
          <w:iCs w:val="0"/>
          <w:color w:val="000000" w:themeColor="text1"/>
          <w:sz w:val="24"/>
          <w:szCs w:val="24"/>
          <w:lang w:val="el-GR"/>
        </w:rPr>
        <w:t xml:space="preserve">που δίνεται από το </w:t>
      </w:r>
      <w:r w:rsidRPr="00F646E5">
        <w:rPr>
          <w:rFonts w:ascii="Calibri" w:eastAsia="Calibri" w:hAnsi="Calibri" w:cs="Calibri"/>
          <w:i w:val="0"/>
          <w:iCs w:val="0"/>
          <w:color w:val="000000" w:themeColor="text1"/>
          <w:sz w:val="24"/>
          <w:szCs w:val="24"/>
        </w:rPr>
        <w:t>Instagram</w:t>
      </w:r>
      <w:r w:rsidR="00A9470E" w:rsidRPr="00F646E5">
        <w:rPr>
          <w:rFonts w:ascii="Calibri" w:eastAsia="Calibri" w:hAnsi="Calibri" w:cs="Calibri"/>
          <w:i w:val="0"/>
          <w:iCs w:val="0"/>
          <w:color w:val="000000" w:themeColor="text1"/>
          <w:sz w:val="24"/>
          <w:szCs w:val="24"/>
          <w:lang w:val="el-GR"/>
        </w:rPr>
        <w:t xml:space="preserve"> στον χρήστη</w:t>
      </w:r>
      <w:ins w:id="803" w:author="GEORGILAS STYLIANOS" w:date="2021-08-06T21:43:00Z">
        <w:r w:rsidR="006F1239" w:rsidRPr="006F1239">
          <w:rPr>
            <w:rFonts w:ascii="Calibri" w:eastAsia="Calibri" w:hAnsi="Calibri" w:cs="Calibri"/>
            <w:i w:val="0"/>
            <w:iCs w:val="0"/>
            <w:color w:val="000000" w:themeColor="text1"/>
            <w:sz w:val="24"/>
            <w:szCs w:val="24"/>
            <w:lang w:val="el-GR"/>
            <w:rPrChange w:id="804" w:author="GEORGILAS STYLIANOS" w:date="2021-08-06T21:43:00Z">
              <w:rPr>
                <w:rFonts w:ascii="Calibri" w:eastAsia="Calibri" w:hAnsi="Calibri" w:cs="Calibri"/>
                <w:i w:val="0"/>
                <w:iCs w:val="0"/>
                <w:color w:val="000000" w:themeColor="text1"/>
                <w:sz w:val="24"/>
                <w:szCs w:val="24"/>
              </w:rPr>
            </w:rPrChange>
          </w:rPr>
          <w:t xml:space="preserve">, </w:t>
        </w:r>
        <w:r w:rsidR="006F1239">
          <w:rPr>
            <w:rFonts w:ascii="Calibri" w:eastAsia="Calibri" w:hAnsi="Calibri" w:cs="Calibri"/>
            <w:i w:val="0"/>
            <w:iCs w:val="0"/>
            <w:color w:val="000000" w:themeColor="text1"/>
            <w:sz w:val="24"/>
            <w:szCs w:val="24"/>
            <w:lang w:val="el-GR"/>
          </w:rPr>
          <w:t xml:space="preserve">ξένο κλειδί για τον πίνακα </w:t>
        </w:r>
        <w:r w:rsidR="006F1239" w:rsidRPr="00AA5D52">
          <w:rPr>
            <w:rFonts w:ascii="Calibri" w:eastAsia="Calibri" w:hAnsi="Calibri" w:cs="Calibri"/>
            <w:i w:val="0"/>
            <w:iCs w:val="0"/>
            <w:color w:val="000000" w:themeColor="text1"/>
            <w:sz w:val="24"/>
            <w:szCs w:val="24"/>
            <w:lang w:val="el-GR"/>
          </w:rPr>
          <w:t>“</w:t>
        </w:r>
        <w:r w:rsidR="006F1239">
          <w:rPr>
            <w:rFonts w:ascii="Calibri" w:eastAsia="Calibri" w:hAnsi="Calibri" w:cs="Calibri"/>
            <w:i w:val="0"/>
            <w:iCs w:val="0"/>
            <w:color w:val="000000" w:themeColor="text1"/>
            <w:sz w:val="24"/>
            <w:szCs w:val="24"/>
          </w:rPr>
          <w:t>Instagram</w:t>
        </w:r>
        <w:r w:rsidR="006F1239" w:rsidRPr="00AA5D52">
          <w:rPr>
            <w:rFonts w:ascii="Calibri" w:eastAsia="Calibri" w:hAnsi="Calibri" w:cs="Calibri"/>
            <w:i w:val="0"/>
            <w:iCs w:val="0"/>
            <w:color w:val="000000" w:themeColor="text1"/>
            <w:sz w:val="24"/>
            <w:szCs w:val="24"/>
            <w:lang w:val="el-GR"/>
          </w:rPr>
          <w:t>”</w:t>
        </w:r>
      </w:ins>
      <w:ins w:id="805" w:author="GEORGILAS STYLIANOS" w:date="2021-08-07T15:11:00Z">
        <w:r w:rsidR="004A1A3F" w:rsidRPr="004A1A3F">
          <w:rPr>
            <w:rFonts w:ascii="Calibri" w:eastAsia="Calibri" w:hAnsi="Calibri" w:cs="Calibri"/>
            <w:i w:val="0"/>
            <w:iCs w:val="0"/>
            <w:color w:val="000000" w:themeColor="text1"/>
            <w:sz w:val="24"/>
            <w:szCs w:val="24"/>
            <w:lang w:val="el-GR"/>
            <w:rPrChange w:id="806" w:author="GEORGILAS STYLIANOS" w:date="2021-08-07T15:11:00Z">
              <w:rPr>
                <w:rFonts w:ascii="Calibri" w:eastAsia="Calibri" w:hAnsi="Calibri" w:cs="Calibri"/>
                <w:i w:val="0"/>
                <w:iCs w:val="0"/>
                <w:color w:val="000000" w:themeColor="text1"/>
                <w:sz w:val="24"/>
                <w:szCs w:val="24"/>
              </w:rPr>
            </w:rPrChange>
          </w:rPr>
          <w:t xml:space="preserve"> (</w:t>
        </w:r>
        <w:r w:rsidR="004A1A3F">
          <w:rPr>
            <w:rFonts w:ascii="Calibri" w:eastAsia="Calibri" w:hAnsi="Calibri" w:cs="Calibri"/>
            <w:i w:val="0"/>
            <w:iCs w:val="0"/>
            <w:color w:val="000000" w:themeColor="text1"/>
            <w:sz w:val="24"/>
            <w:szCs w:val="24"/>
            <w:lang w:val="el-GR"/>
          </w:rPr>
          <w:fldChar w:fldCharType="begin"/>
        </w:r>
        <w:r w:rsidR="004A1A3F">
          <w:rPr>
            <w:rFonts w:ascii="Calibri" w:eastAsia="Calibri" w:hAnsi="Calibri" w:cs="Calibri"/>
            <w:i w:val="0"/>
            <w:iCs w:val="0"/>
            <w:color w:val="000000" w:themeColor="text1"/>
            <w:sz w:val="24"/>
            <w:szCs w:val="24"/>
            <w:lang w:val="el-GR"/>
          </w:rPr>
          <w:instrText xml:space="preserve"> REF _Ref78469382 \h </w:instrText>
        </w:r>
      </w:ins>
      <w:r w:rsidR="004A1A3F">
        <w:rPr>
          <w:rFonts w:ascii="Calibri" w:eastAsia="Calibri" w:hAnsi="Calibri" w:cs="Calibri"/>
          <w:i w:val="0"/>
          <w:iCs w:val="0"/>
          <w:color w:val="000000" w:themeColor="text1"/>
          <w:sz w:val="24"/>
          <w:szCs w:val="24"/>
          <w:lang w:val="el-GR"/>
        </w:rPr>
      </w:r>
      <w:r w:rsidR="004A1A3F">
        <w:rPr>
          <w:rFonts w:ascii="Calibri" w:eastAsia="Calibri" w:hAnsi="Calibri" w:cs="Calibri"/>
          <w:i w:val="0"/>
          <w:iCs w:val="0"/>
          <w:color w:val="000000" w:themeColor="text1"/>
          <w:sz w:val="24"/>
          <w:szCs w:val="24"/>
          <w:lang w:val="el-GR"/>
        </w:rPr>
        <w:fldChar w:fldCharType="separate"/>
      </w:r>
      <w:ins w:id="807" w:author="GEORGILAS STYLIANOS" w:date="2021-08-07T15:11:00Z">
        <w:r w:rsidR="004A1A3F" w:rsidRPr="001713E4">
          <w:rPr>
            <w:b/>
            <w:bCs/>
            <w:color w:val="auto"/>
            <w:sz w:val="24"/>
            <w:szCs w:val="24"/>
            <w:lang w:val="el-GR"/>
          </w:rPr>
          <w:t xml:space="preserve">Εικόνα </w:t>
        </w:r>
        <w:r w:rsidR="004A1A3F" w:rsidRPr="00582156">
          <w:rPr>
            <w:b/>
            <w:bCs/>
            <w:noProof/>
            <w:color w:val="auto"/>
            <w:sz w:val="24"/>
            <w:szCs w:val="24"/>
            <w:lang w:val="el-GR"/>
          </w:rPr>
          <w:t>3</w:t>
        </w:r>
        <w:r w:rsidR="004A1A3F">
          <w:rPr>
            <w:rFonts w:ascii="Calibri" w:eastAsia="Calibri" w:hAnsi="Calibri" w:cs="Calibri"/>
            <w:i w:val="0"/>
            <w:iCs w:val="0"/>
            <w:color w:val="000000" w:themeColor="text1"/>
            <w:sz w:val="24"/>
            <w:szCs w:val="24"/>
            <w:lang w:val="el-GR"/>
          </w:rPr>
          <w:fldChar w:fldCharType="end"/>
        </w:r>
        <w:r w:rsidR="004A1A3F" w:rsidRPr="004A1A3F">
          <w:rPr>
            <w:rFonts w:ascii="Calibri" w:eastAsia="Calibri" w:hAnsi="Calibri" w:cs="Calibri"/>
            <w:i w:val="0"/>
            <w:iCs w:val="0"/>
            <w:color w:val="000000" w:themeColor="text1"/>
            <w:sz w:val="24"/>
            <w:szCs w:val="24"/>
            <w:lang w:val="el-GR"/>
            <w:rPrChange w:id="808" w:author="GEORGILAS STYLIANOS" w:date="2021-08-07T15:11:00Z">
              <w:rPr>
                <w:rFonts w:ascii="Calibri" w:eastAsia="Calibri" w:hAnsi="Calibri" w:cs="Calibri"/>
                <w:i w:val="0"/>
                <w:iCs w:val="0"/>
                <w:color w:val="000000" w:themeColor="text1"/>
                <w:sz w:val="24"/>
                <w:szCs w:val="24"/>
              </w:rPr>
            </w:rPrChange>
          </w:rPr>
          <w:t>)</w:t>
        </w:r>
      </w:ins>
    </w:p>
    <w:p w14:paraId="248F545D" w14:textId="77777777" w:rsidR="001713E4" w:rsidRDefault="001713E4" w:rsidP="00F646E5">
      <w:pPr>
        <w:pStyle w:val="Caption"/>
        <w:keepNext/>
        <w:spacing w:before="240"/>
        <w:jc w:val="center"/>
      </w:pPr>
      <w:r>
        <w:rPr>
          <w:rFonts w:ascii="Calibri" w:eastAsia="Calibri" w:hAnsi="Calibri" w:cs="Calibri"/>
          <w:noProof/>
          <w:lang w:val="el-GR"/>
        </w:rPr>
        <w:drawing>
          <wp:inline distT="0" distB="0" distL="0" distR="0" wp14:anchorId="3654843F" wp14:editId="54E239AE">
            <wp:extent cx="1638300" cy="1361959"/>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647308" cy="1369448"/>
                    </a:xfrm>
                    <a:prstGeom prst="rect">
                      <a:avLst/>
                    </a:prstGeom>
                  </pic:spPr>
                </pic:pic>
              </a:graphicData>
            </a:graphic>
          </wp:inline>
        </w:drawing>
      </w:r>
    </w:p>
    <w:p w14:paraId="23AC5397" w14:textId="5D71C199" w:rsidR="003C6B9A" w:rsidRPr="001713E4" w:rsidRDefault="001713E4" w:rsidP="00F646E5">
      <w:pPr>
        <w:pStyle w:val="Caption"/>
        <w:jc w:val="center"/>
        <w:rPr>
          <w:rFonts w:ascii="Calibri" w:eastAsia="Calibri" w:hAnsi="Calibri" w:cs="Calibri"/>
          <w:b/>
          <w:bCs/>
          <w:color w:val="auto"/>
          <w:sz w:val="24"/>
          <w:szCs w:val="24"/>
          <w:lang w:val="el-GR"/>
        </w:rPr>
      </w:pPr>
      <w:bookmarkStart w:id="809" w:name="_Ref78469398"/>
      <w:bookmarkStart w:id="810" w:name="_Toc78469275"/>
      <w:bookmarkStart w:id="811" w:name="_Toc78589161"/>
      <w:bookmarkStart w:id="812" w:name="_Toc78604251"/>
      <w:r w:rsidRPr="001713E4">
        <w:rPr>
          <w:b/>
          <w:bCs/>
          <w:color w:val="auto"/>
          <w:sz w:val="24"/>
          <w:szCs w:val="24"/>
          <w:lang w:val="el-GR"/>
        </w:rPr>
        <w:t xml:space="preserve">Εικόνα </w:t>
      </w:r>
      <w:r w:rsidRPr="001713E4">
        <w:rPr>
          <w:b/>
          <w:bCs/>
          <w:color w:val="auto"/>
          <w:sz w:val="24"/>
          <w:szCs w:val="24"/>
        </w:rPr>
        <w:fldChar w:fldCharType="begin"/>
      </w:r>
      <w:r w:rsidRPr="001713E4">
        <w:rPr>
          <w:b/>
          <w:bCs/>
          <w:color w:val="auto"/>
          <w:sz w:val="24"/>
          <w:szCs w:val="24"/>
          <w:lang w:val="el-GR"/>
        </w:rPr>
        <w:instrText xml:space="preserve"> </w:instrText>
      </w:r>
      <w:r w:rsidRPr="001713E4">
        <w:rPr>
          <w:b/>
          <w:bCs/>
          <w:color w:val="auto"/>
          <w:sz w:val="24"/>
          <w:szCs w:val="24"/>
        </w:rPr>
        <w:instrText>SEQ</w:instrText>
      </w:r>
      <w:r w:rsidRPr="001713E4">
        <w:rPr>
          <w:b/>
          <w:bCs/>
          <w:color w:val="auto"/>
          <w:sz w:val="24"/>
          <w:szCs w:val="24"/>
          <w:lang w:val="el-GR"/>
        </w:rPr>
        <w:instrText xml:space="preserve"> Εικόνα \* </w:instrText>
      </w:r>
      <w:r w:rsidRPr="001713E4">
        <w:rPr>
          <w:b/>
          <w:bCs/>
          <w:color w:val="auto"/>
          <w:sz w:val="24"/>
          <w:szCs w:val="24"/>
        </w:rPr>
        <w:instrText>ARABIC</w:instrText>
      </w:r>
      <w:r w:rsidRPr="001713E4">
        <w:rPr>
          <w:b/>
          <w:bCs/>
          <w:color w:val="auto"/>
          <w:sz w:val="24"/>
          <w:szCs w:val="24"/>
          <w:lang w:val="el-GR"/>
        </w:rPr>
        <w:instrText xml:space="preserve"> </w:instrText>
      </w:r>
      <w:r w:rsidRPr="001713E4">
        <w:rPr>
          <w:b/>
          <w:bCs/>
          <w:color w:val="auto"/>
          <w:sz w:val="24"/>
          <w:szCs w:val="24"/>
        </w:rPr>
        <w:fldChar w:fldCharType="separate"/>
      </w:r>
      <w:ins w:id="813" w:author="GEORGILAS STYLIANOS" w:date="2021-08-07T20:37:00Z">
        <w:r w:rsidR="00145C75" w:rsidRPr="004E2A3D">
          <w:rPr>
            <w:b/>
            <w:bCs/>
            <w:noProof/>
            <w:color w:val="auto"/>
            <w:sz w:val="24"/>
            <w:szCs w:val="24"/>
            <w:lang w:val="el-GR"/>
            <w:rPrChange w:id="814" w:author="GEORGILAS STYLIANOS" w:date="2021-08-08T12:57:00Z">
              <w:rPr>
                <w:b/>
                <w:bCs/>
                <w:noProof/>
                <w:color w:val="auto"/>
                <w:sz w:val="24"/>
                <w:szCs w:val="24"/>
              </w:rPr>
            </w:rPrChange>
          </w:rPr>
          <w:t>4</w:t>
        </w:r>
      </w:ins>
      <w:del w:id="815" w:author="GEORGILAS STYLIANOS" w:date="2021-08-07T19:17:00Z">
        <w:r w:rsidR="00582156" w:rsidRPr="00582156" w:rsidDel="001610D4">
          <w:rPr>
            <w:b/>
            <w:bCs/>
            <w:noProof/>
            <w:color w:val="auto"/>
            <w:sz w:val="24"/>
            <w:szCs w:val="24"/>
            <w:lang w:val="el-GR"/>
          </w:rPr>
          <w:delText>4</w:delText>
        </w:r>
      </w:del>
      <w:r w:rsidRPr="001713E4">
        <w:rPr>
          <w:b/>
          <w:bCs/>
          <w:color w:val="auto"/>
          <w:sz w:val="24"/>
          <w:szCs w:val="24"/>
        </w:rPr>
        <w:fldChar w:fldCharType="end"/>
      </w:r>
      <w:bookmarkEnd w:id="809"/>
      <w:r w:rsidRPr="001713E4">
        <w:rPr>
          <w:b/>
          <w:bCs/>
          <w:color w:val="auto"/>
          <w:sz w:val="24"/>
          <w:szCs w:val="24"/>
          <w:lang w:val="el-GR"/>
        </w:rPr>
        <w:t xml:space="preserve">: Πίνακας </w:t>
      </w:r>
      <w:r w:rsidRPr="001713E4">
        <w:rPr>
          <w:b/>
          <w:bCs/>
          <w:color w:val="auto"/>
          <w:sz w:val="24"/>
          <w:szCs w:val="24"/>
        </w:rPr>
        <w:t>User</w:t>
      </w:r>
      <w:bookmarkEnd w:id="810"/>
      <w:bookmarkEnd w:id="811"/>
      <w:bookmarkEnd w:id="812"/>
    </w:p>
    <w:p w14:paraId="18A69669" w14:textId="745918B8" w:rsidR="00561532" w:rsidRPr="00F646E5" w:rsidRDefault="003B5D3A" w:rsidP="001713E4">
      <w:pPr>
        <w:spacing w:before="240"/>
        <w:rPr>
          <w:b/>
          <w:bCs/>
          <w:sz w:val="24"/>
          <w:szCs w:val="24"/>
          <w:lang w:val="el-GR"/>
        </w:rPr>
      </w:pPr>
      <w:r w:rsidRPr="00F646E5">
        <w:rPr>
          <w:sz w:val="24"/>
          <w:szCs w:val="24"/>
          <w:lang w:val="el-GR"/>
        </w:rPr>
        <w:t xml:space="preserve">Ο </w:t>
      </w:r>
      <w:r w:rsidR="00960628" w:rsidRPr="00F646E5">
        <w:rPr>
          <w:sz w:val="24"/>
          <w:szCs w:val="24"/>
          <w:lang w:val="el-GR"/>
        </w:rPr>
        <w:t>π</w:t>
      </w:r>
      <w:r w:rsidRPr="00F646E5">
        <w:rPr>
          <w:sz w:val="24"/>
          <w:szCs w:val="24"/>
          <w:lang w:val="el-GR"/>
        </w:rPr>
        <w:t xml:space="preserve">ίνακας </w:t>
      </w:r>
      <w:ins w:id="816" w:author="GEORGILAS STYLIANOS" w:date="2021-08-06T21:44:00Z">
        <w:r w:rsidR="006F1239" w:rsidRPr="006F1239">
          <w:rPr>
            <w:sz w:val="24"/>
            <w:szCs w:val="24"/>
            <w:lang w:val="el-GR"/>
            <w:rPrChange w:id="817" w:author="GEORGILAS STYLIANOS" w:date="2021-08-06T21:44:00Z">
              <w:rPr>
                <w:sz w:val="24"/>
                <w:szCs w:val="24"/>
              </w:rPr>
            </w:rPrChange>
          </w:rPr>
          <w:t>“</w:t>
        </w:r>
      </w:ins>
      <w:r w:rsidRPr="00F646E5">
        <w:rPr>
          <w:sz w:val="24"/>
          <w:szCs w:val="24"/>
        </w:rPr>
        <w:t>Links</w:t>
      </w:r>
      <w:ins w:id="818" w:author="GEORGILAS STYLIANOS" w:date="2021-08-06T21:44:00Z">
        <w:r w:rsidR="006F1239" w:rsidRPr="006F1239">
          <w:rPr>
            <w:sz w:val="24"/>
            <w:szCs w:val="24"/>
            <w:lang w:val="el-GR"/>
            <w:rPrChange w:id="819" w:author="GEORGILAS STYLIANOS" w:date="2021-08-06T21:44:00Z">
              <w:rPr>
                <w:sz w:val="24"/>
                <w:szCs w:val="24"/>
              </w:rPr>
            </w:rPrChange>
          </w:rPr>
          <w:t>”</w:t>
        </w:r>
      </w:ins>
      <w:r w:rsidRPr="00F646E5">
        <w:rPr>
          <w:sz w:val="24"/>
          <w:szCs w:val="24"/>
          <w:lang w:val="el-GR"/>
        </w:rPr>
        <w:t xml:space="preserve"> </w:t>
      </w:r>
      <w:r w:rsidR="00561532" w:rsidRPr="00F646E5">
        <w:rPr>
          <w:sz w:val="24"/>
          <w:szCs w:val="24"/>
          <w:lang w:val="el-GR"/>
        </w:rPr>
        <w:t>(</w:t>
      </w:r>
      <w:r w:rsidR="00D72061" w:rsidRPr="00F646E5">
        <w:rPr>
          <w:sz w:val="24"/>
          <w:szCs w:val="24"/>
          <w:lang w:val="el-GR"/>
        </w:rPr>
        <w:fldChar w:fldCharType="begin"/>
      </w:r>
      <w:r w:rsidR="00D72061" w:rsidRPr="00F646E5">
        <w:rPr>
          <w:sz w:val="24"/>
          <w:szCs w:val="24"/>
          <w:lang w:val="el-GR"/>
        </w:rPr>
        <w:instrText xml:space="preserve"> REF _Ref78469414 \h </w:instrText>
      </w:r>
      <w:r w:rsidR="00F646E5">
        <w:rPr>
          <w:sz w:val="24"/>
          <w:szCs w:val="24"/>
          <w:lang w:val="el-GR"/>
        </w:rPr>
        <w:instrText xml:space="preserve"> \* MERGEFORMAT </w:instrText>
      </w:r>
      <w:r w:rsidR="00D72061" w:rsidRPr="00F646E5">
        <w:rPr>
          <w:sz w:val="24"/>
          <w:szCs w:val="24"/>
          <w:lang w:val="el-GR"/>
        </w:rPr>
      </w:r>
      <w:r w:rsidR="00D72061" w:rsidRPr="00F646E5">
        <w:rPr>
          <w:sz w:val="24"/>
          <w:szCs w:val="24"/>
          <w:lang w:val="el-GR"/>
        </w:rPr>
        <w:fldChar w:fldCharType="separate"/>
      </w:r>
      <w:r w:rsidR="00D72061" w:rsidRPr="00F646E5">
        <w:rPr>
          <w:b/>
          <w:bCs/>
          <w:i/>
          <w:iCs/>
          <w:sz w:val="24"/>
          <w:szCs w:val="24"/>
          <w:lang w:val="el-GR"/>
        </w:rPr>
        <w:t xml:space="preserve">Εικόνα </w:t>
      </w:r>
      <w:r w:rsidR="00D72061" w:rsidRPr="00F646E5">
        <w:rPr>
          <w:b/>
          <w:bCs/>
          <w:i/>
          <w:iCs/>
          <w:noProof/>
          <w:sz w:val="24"/>
          <w:szCs w:val="24"/>
          <w:lang w:val="el-GR"/>
        </w:rPr>
        <w:t>5</w:t>
      </w:r>
      <w:r w:rsidR="00D72061" w:rsidRPr="00F646E5">
        <w:rPr>
          <w:sz w:val="24"/>
          <w:szCs w:val="24"/>
          <w:lang w:val="el-GR"/>
        </w:rPr>
        <w:fldChar w:fldCharType="end"/>
      </w:r>
      <w:r w:rsidR="00561532" w:rsidRPr="00F646E5">
        <w:rPr>
          <w:sz w:val="24"/>
          <w:szCs w:val="24"/>
          <w:lang w:val="el-GR"/>
        </w:rPr>
        <w:t xml:space="preserve">) περιέχει </w:t>
      </w:r>
      <w:del w:id="820" w:author="Razis" w:date="2021-08-01T12:36:00Z">
        <w:r w:rsidR="00561532" w:rsidRPr="00F646E5" w:rsidDel="00D20839">
          <w:rPr>
            <w:sz w:val="24"/>
            <w:szCs w:val="24"/>
            <w:lang w:val="el-GR"/>
          </w:rPr>
          <w:delText xml:space="preserve">τα </w:delText>
        </w:r>
        <w:commentRangeStart w:id="821"/>
        <w:commentRangeStart w:id="822"/>
        <w:r w:rsidR="00561532" w:rsidRPr="00F646E5" w:rsidDel="00D20839">
          <w:rPr>
            <w:sz w:val="24"/>
            <w:szCs w:val="24"/>
          </w:rPr>
          <w:delText>links</w:delText>
        </w:r>
      </w:del>
      <w:commentRangeEnd w:id="821"/>
      <w:r w:rsidR="004E0DF9">
        <w:rPr>
          <w:rStyle w:val="CommentReference"/>
        </w:rPr>
        <w:commentReference w:id="821"/>
      </w:r>
      <w:commentRangeEnd w:id="822"/>
      <w:r w:rsidR="005D7370">
        <w:rPr>
          <w:rStyle w:val="CommentReference"/>
        </w:rPr>
        <w:commentReference w:id="822"/>
      </w:r>
      <w:ins w:id="823" w:author="Razis" w:date="2021-08-01T12:36:00Z">
        <w:r w:rsidR="00D20839">
          <w:rPr>
            <w:sz w:val="24"/>
            <w:szCs w:val="24"/>
            <w:lang w:val="el-GR"/>
          </w:rPr>
          <w:t xml:space="preserve">τους </w:t>
        </w:r>
        <w:proofErr w:type="spellStart"/>
        <w:r w:rsidR="00D20839">
          <w:rPr>
            <w:sz w:val="24"/>
            <w:szCs w:val="24"/>
            <w:lang w:val="el-GR"/>
          </w:rPr>
          <w:t>υπερσυνδέσμους</w:t>
        </w:r>
      </w:ins>
      <w:proofErr w:type="spellEnd"/>
      <w:r w:rsidR="00561532" w:rsidRPr="00F646E5">
        <w:rPr>
          <w:sz w:val="24"/>
          <w:szCs w:val="24"/>
          <w:lang w:val="el-GR"/>
        </w:rPr>
        <w:t xml:space="preserve"> που βρίσκονται </w:t>
      </w:r>
      <w:del w:id="824" w:author="Razis" w:date="2021-08-01T12:36:00Z">
        <w:r w:rsidR="00561532" w:rsidRPr="00F646E5" w:rsidDel="00D20839">
          <w:rPr>
            <w:sz w:val="24"/>
            <w:szCs w:val="24"/>
            <w:lang w:val="el-GR"/>
          </w:rPr>
          <w:delText xml:space="preserve">στα </w:delText>
        </w:r>
        <w:r w:rsidR="00561532" w:rsidRPr="00F646E5" w:rsidDel="00D20839">
          <w:rPr>
            <w:sz w:val="24"/>
            <w:szCs w:val="24"/>
          </w:rPr>
          <w:delText>posts</w:delText>
        </w:r>
      </w:del>
      <w:ins w:id="825" w:author="Razis" w:date="2021-08-01T12:36:00Z">
        <w:r w:rsidR="00D20839">
          <w:rPr>
            <w:sz w:val="24"/>
            <w:szCs w:val="24"/>
            <w:lang w:val="el-GR"/>
          </w:rPr>
          <w:t>στ</w:t>
        </w:r>
        <w:del w:id="826" w:author="GEORGILAS STYLIANOS" w:date="2021-08-06T21:44:00Z">
          <w:r w:rsidR="00D20839" w:rsidDel="006F1239">
            <w:rPr>
              <w:sz w:val="24"/>
              <w:szCs w:val="24"/>
              <w:lang w:val="el-GR"/>
            </w:rPr>
            <w:delText>η</w:delText>
          </w:r>
        </w:del>
      </w:ins>
      <w:ins w:id="827" w:author="GEORGILAS STYLIANOS" w:date="2021-08-06T21:44:00Z">
        <w:r w:rsidR="006F1239">
          <w:rPr>
            <w:sz w:val="24"/>
            <w:szCs w:val="24"/>
            <w:lang w:val="el-GR"/>
          </w:rPr>
          <w:t>ι</w:t>
        </w:r>
      </w:ins>
      <w:ins w:id="828" w:author="Razis" w:date="2021-08-01T12:36:00Z">
        <w:r w:rsidR="00D20839">
          <w:rPr>
            <w:sz w:val="24"/>
            <w:szCs w:val="24"/>
            <w:lang w:val="el-GR"/>
          </w:rPr>
          <w:t>ς δημοσιεύσεις</w:t>
        </w:r>
      </w:ins>
      <w:r w:rsidR="00561532" w:rsidRPr="00F646E5">
        <w:rPr>
          <w:sz w:val="24"/>
          <w:szCs w:val="24"/>
          <w:lang w:val="el-GR"/>
        </w:rPr>
        <w:t xml:space="preserve"> των χρηστών και αναλύεται ως εξής:</w:t>
      </w:r>
    </w:p>
    <w:p w14:paraId="343A3F4E" w14:textId="694D923E" w:rsidR="00561532" w:rsidRPr="00F646E5" w:rsidRDefault="00561532">
      <w:pPr>
        <w:pStyle w:val="Caption"/>
        <w:keepNext/>
        <w:numPr>
          <w:ilvl w:val="0"/>
          <w:numId w:val="14"/>
        </w:numPr>
        <w:spacing w:after="120"/>
        <w:rPr>
          <w:i w:val="0"/>
          <w:iCs w:val="0"/>
          <w:color w:val="000000" w:themeColor="text1"/>
          <w:sz w:val="24"/>
          <w:szCs w:val="24"/>
          <w:lang w:val="el-GR"/>
        </w:rPr>
        <w:pPrChange w:id="829" w:author="GEORGILAS STYLIANOS" w:date="2021-08-06T21:45:00Z">
          <w:pPr>
            <w:pStyle w:val="Caption"/>
            <w:keepNext/>
            <w:numPr>
              <w:numId w:val="14"/>
            </w:numPr>
            <w:spacing w:before="240"/>
            <w:ind w:left="720" w:hanging="360"/>
          </w:pPr>
        </w:pPrChange>
      </w:pPr>
      <w:del w:id="830" w:author="GEORGILAS STYLIANOS" w:date="2021-08-06T21:44:00Z">
        <w:r w:rsidRPr="00F646E5" w:rsidDel="006F1239">
          <w:rPr>
            <w:i w:val="0"/>
            <w:iCs w:val="0"/>
            <w:color w:val="000000" w:themeColor="text1"/>
            <w:sz w:val="24"/>
            <w:szCs w:val="24"/>
          </w:rPr>
          <w:lastRenderedPageBreak/>
          <w:delText>Link</w:delText>
        </w:r>
      </w:del>
      <w:ins w:id="831" w:author="GEORGILAS STYLIANOS" w:date="2021-08-06T21:44:00Z">
        <w:r w:rsidR="006F1239">
          <w:rPr>
            <w:i w:val="0"/>
            <w:iCs w:val="0"/>
            <w:color w:val="000000" w:themeColor="text1"/>
            <w:sz w:val="24"/>
            <w:szCs w:val="24"/>
          </w:rPr>
          <w:t>l</w:t>
        </w:r>
        <w:r w:rsidR="006F1239" w:rsidRPr="00F646E5">
          <w:rPr>
            <w:i w:val="0"/>
            <w:iCs w:val="0"/>
            <w:color w:val="000000" w:themeColor="text1"/>
            <w:sz w:val="24"/>
            <w:szCs w:val="24"/>
          </w:rPr>
          <w:t>ink</w:t>
        </w:r>
      </w:ins>
      <w:r w:rsidRPr="00F646E5">
        <w:rPr>
          <w:i w:val="0"/>
          <w:iCs w:val="0"/>
          <w:color w:val="000000" w:themeColor="text1"/>
          <w:sz w:val="24"/>
          <w:szCs w:val="24"/>
          <w:lang w:val="el-GR"/>
        </w:rPr>
        <w:t>_</w:t>
      </w:r>
      <w:r w:rsidR="0042391C" w:rsidRPr="00F646E5">
        <w:rPr>
          <w:i w:val="0"/>
          <w:iCs w:val="0"/>
          <w:color w:val="000000" w:themeColor="text1"/>
          <w:sz w:val="24"/>
          <w:szCs w:val="24"/>
        </w:rPr>
        <w:t>id</w:t>
      </w:r>
      <w:r w:rsidR="0042391C" w:rsidRPr="00F646E5">
        <w:rPr>
          <w:i w:val="0"/>
          <w:iCs w:val="0"/>
          <w:color w:val="000000" w:themeColor="text1"/>
          <w:sz w:val="24"/>
          <w:szCs w:val="24"/>
          <w:lang w:val="el-GR"/>
        </w:rPr>
        <w:t>:</w:t>
      </w:r>
      <w:r w:rsidRPr="00F646E5">
        <w:rPr>
          <w:i w:val="0"/>
          <w:iCs w:val="0"/>
          <w:color w:val="000000" w:themeColor="text1"/>
          <w:sz w:val="24"/>
          <w:szCs w:val="24"/>
          <w:lang w:val="el-GR"/>
        </w:rPr>
        <w:t xml:space="preserve"> Το κύριο κλειδί του </w:t>
      </w:r>
      <w:r w:rsidR="0042391C" w:rsidRPr="00F646E5">
        <w:rPr>
          <w:i w:val="0"/>
          <w:iCs w:val="0"/>
          <w:color w:val="000000" w:themeColor="text1"/>
          <w:sz w:val="24"/>
          <w:szCs w:val="24"/>
          <w:lang w:val="el-GR"/>
        </w:rPr>
        <w:t>πίνακα,</w:t>
      </w:r>
      <w:r w:rsidRPr="00F646E5">
        <w:rPr>
          <w:i w:val="0"/>
          <w:iCs w:val="0"/>
          <w:color w:val="000000" w:themeColor="text1"/>
          <w:sz w:val="24"/>
          <w:szCs w:val="24"/>
          <w:lang w:val="el-GR"/>
        </w:rPr>
        <w:t xml:space="preserve"> ένας μοναδικός αριθμός, αύξων για κάθε εγγραφή</w:t>
      </w:r>
    </w:p>
    <w:p w14:paraId="0CC309B3" w14:textId="7D4A254B" w:rsidR="00960628" w:rsidRPr="00F646E5" w:rsidRDefault="0042391C">
      <w:pPr>
        <w:pStyle w:val="Caption"/>
        <w:keepNext/>
        <w:numPr>
          <w:ilvl w:val="0"/>
          <w:numId w:val="9"/>
        </w:numPr>
        <w:spacing w:after="120"/>
        <w:rPr>
          <w:i w:val="0"/>
          <w:iCs w:val="0"/>
          <w:color w:val="000000" w:themeColor="text1"/>
          <w:sz w:val="24"/>
          <w:szCs w:val="24"/>
          <w:lang w:val="el-GR"/>
        </w:rPr>
        <w:pPrChange w:id="832" w:author="GEORGILAS STYLIANOS" w:date="2021-08-06T21:45:00Z">
          <w:pPr>
            <w:pStyle w:val="Caption"/>
            <w:keepNext/>
            <w:numPr>
              <w:numId w:val="9"/>
            </w:numPr>
            <w:spacing w:before="240"/>
            <w:ind w:left="720" w:hanging="360"/>
          </w:pPr>
        </w:pPrChange>
      </w:pPr>
      <w:del w:id="833" w:author="GEORGILAS STYLIANOS" w:date="2021-08-06T21:45:00Z">
        <w:r w:rsidRPr="00F646E5" w:rsidDel="006F1239">
          <w:rPr>
            <w:i w:val="0"/>
            <w:iCs w:val="0"/>
            <w:color w:val="000000" w:themeColor="text1"/>
            <w:sz w:val="24"/>
            <w:szCs w:val="24"/>
          </w:rPr>
          <w:delText>URL</w:delText>
        </w:r>
      </w:del>
      <w:proofErr w:type="spellStart"/>
      <w:ins w:id="834" w:author="GEORGILAS STYLIANOS" w:date="2021-08-06T21:45:00Z">
        <w:r w:rsidR="006F1239">
          <w:rPr>
            <w:i w:val="0"/>
            <w:iCs w:val="0"/>
            <w:color w:val="000000" w:themeColor="text1"/>
            <w:sz w:val="24"/>
            <w:szCs w:val="24"/>
          </w:rPr>
          <w:t>url</w:t>
        </w:r>
      </w:ins>
      <w:proofErr w:type="spellEnd"/>
      <w:r w:rsidRPr="00F646E5">
        <w:rPr>
          <w:i w:val="0"/>
          <w:iCs w:val="0"/>
          <w:color w:val="000000" w:themeColor="text1"/>
          <w:sz w:val="24"/>
          <w:szCs w:val="24"/>
          <w:lang w:val="el-GR"/>
        </w:rPr>
        <w:t>:</w:t>
      </w:r>
      <w:r w:rsidR="00960628" w:rsidRPr="00F646E5">
        <w:rPr>
          <w:i w:val="0"/>
          <w:iCs w:val="0"/>
          <w:color w:val="000000" w:themeColor="text1"/>
          <w:sz w:val="24"/>
          <w:szCs w:val="24"/>
          <w:lang w:val="el-GR"/>
        </w:rPr>
        <w:t xml:space="preserve"> Η διεύθυνση του </w:t>
      </w:r>
      <w:proofErr w:type="spellStart"/>
      <w:ins w:id="835" w:author="Razis" w:date="2021-08-01T12:36:00Z">
        <w:r w:rsidR="00D20839" w:rsidRPr="00D20839">
          <w:rPr>
            <w:i w:val="0"/>
            <w:iCs w:val="0"/>
            <w:sz w:val="24"/>
            <w:szCs w:val="24"/>
            <w:lang w:val="el-GR"/>
          </w:rPr>
          <w:t>υπερσυνδέσμου</w:t>
        </w:r>
      </w:ins>
      <w:proofErr w:type="spellEnd"/>
      <w:del w:id="836" w:author="Razis" w:date="2021-08-01T12:36:00Z">
        <w:r w:rsidR="00960628" w:rsidRPr="004E0DF9" w:rsidDel="00D20839">
          <w:rPr>
            <w:i w:val="0"/>
            <w:iCs w:val="0"/>
            <w:color w:val="000000" w:themeColor="text1"/>
            <w:sz w:val="24"/>
            <w:szCs w:val="24"/>
          </w:rPr>
          <w:delText>link</w:delText>
        </w:r>
      </w:del>
    </w:p>
    <w:p w14:paraId="76123E16" w14:textId="735E156C" w:rsidR="00960628" w:rsidRPr="00F646E5" w:rsidRDefault="0042391C">
      <w:pPr>
        <w:pStyle w:val="Caption"/>
        <w:keepNext/>
        <w:numPr>
          <w:ilvl w:val="0"/>
          <w:numId w:val="9"/>
        </w:numPr>
        <w:spacing w:after="120"/>
        <w:rPr>
          <w:i w:val="0"/>
          <w:iCs w:val="0"/>
          <w:color w:val="000000" w:themeColor="text1"/>
          <w:sz w:val="24"/>
          <w:szCs w:val="24"/>
          <w:lang w:val="el-GR"/>
        </w:rPr>
        <w:pPrChange w:id="837" w:author="GEORGILAS STYLIANOS" w:date="2021-08-06T21:45:00Z">
          <w:pPr>
            <w:pStyle w:val="Caption"/>
            <w:keepNext/>
            <w:numPr>
              <w:numId w:val="9"/>
            </w:numPr>
            <w:spacing w:before="240"/>
            <w:ind w:left="720" w:hanging="360"/>
          </w:pPr>
        </w:pPrChange>
      </w:pPr>
      <w:del w:id="838" w:author="GEORGILAS STYLIANOS" w:date="2021-08-06T21:45:00Z">
        <w:r w:rsidRPr="00F646E5" w:rsidDel="006F1239">
          <w:rPr>
            <w:i w:val="0"/>
            <w:iCs w:val="0"/>
            <w:color w:val="000000" w:themeColor="text1"/>
            <w:sz w:val="24"/>
            <w:szCs w:val="24"/>
          </w:rPr>
          <w:delText>Domain</w:delText>
        </w:r>
      </w:del>
      <w:ins w:id="839" w:author="GEORGILAS STYLIANOS" w:date="2021-08-06T21:45:00Z">
        <w:r w:rsidR="006F1239">
          <w:rPr>
            <w:i w:val="0"/>
            <w:iCs w:val="0"/>
            <w:color w:val="000000" w:themeColor="text1"/>
            <w:sz w:val="24"/>
            <w:szCs w:val="24"/>
          </w:rPr>
          <w:t>d</w:t>
        </w:r>
        <w:r w:rsidR="006F1239" w:rsidRPr="00F646E5">
          <w:rPr>
            <w:i w:val="0"/>
            <w:iCs w:val="0"/>
            <w:color w:val="000000" w:themeColor="text1"/>
            <w:sz w:val="24"/>
            <w:szCs w:val="24"/>
          </w:rPr>
          <w:t>omain</w:t>
        </w:r>
      </w:ins>
      <w:r w:rsidRPr="00F646E5">
        <w:rPr>
          <w:i w:val="0"/>
          <w:iCs w:val="0"/>
          <w:color w:val="000000" w:themeColor="text1"/>
          <w:sz w:val="24"/>
          <w:szCs w:val="24"/>
          <w:lang w:val="el-GR"/>
        </w:rPr>
        <w:t>:</w:t>
      </w:r>
      <w:r w:rsidR="00960628" w:rsidRPr="00F646E5">
        <w:rPr>
          <w:i w:val="0"/>
          <w:iCs w:val="0"/>
          <w:color w:val="000000" w:themeColor="text1"/>
          <w:sz w:val="24"/>
          <w:szCs w:val="24"/>
          <w:lang w:val="el-GR"/>
        </w:rPr>
        <w:t xml:space="preserve"> </w:t>
      </w:r>
      <w:commentRangeStart w:id="840"/>
      <w:commentRangeStart w:id="841"/>
      <w:r w:rsidR="00960628" w:rsidRPr="00F646E5">
        <w:rPr>
          <w:i w:val="0"/>
          <w:iCs w:val="0"/>
          <w:color w:val="000000" w:themeColor="text1"/>
          <w:sz w:val="24"/>
          <w:szCs w:val="24"/>
        </w:rPr>
        <w:t>T</w:t>
      </w:r>
      <w:r w:rsidR="004110F2" w:rsidRPr="00F646E5">
        <w:rPr>
          <w:i w:val="0"/>
          <w:iCs w:val="0"/>
          <w:color w:val="000000" w:themeColor="text1"/>
          <w:sz w:val="24"/>
          <w:szCs w:val="24"/>
          <w:lang w:val="el-GR"/>
        </w:rPr>
        <w:t>ομέας</w:t>
      </w:r>
      <w:r w:rsidR="00960628" w:rsidRPr="00F646E5">
        <w:rPr>
          <w:i w:val="0"/>
          <w:iCs w:val="0"/>
          <w:color w:val="000000" w:themeColor="text1"/>
          <w:sz w:val="24"/>
          <w:szCs w:val="24"/>
          <w:lang w:val="el-GR"/>
        </w:rPr>
        <w:t xml:space="preserve"> των διεθνών πόρων του διαδικτύου </w:t>
      </w:r>
      <w:del w:id="842" w:author="GEORGILAS STYLIANOS" w:date="2021-08-06T21:45:00Z">
        <w:r w:rsidR="00960628" w:rsidRPr="00F646E5" w:rsidDel="006F1239">
          <w:rPr>
            <w:i w:val="0"/>
            <w:iCs w:val="0"/>
            <w:color w:val="000000" w:themeColor="text1"/>
            <w:sz w:val="24"/>
            <w:szCs w:val="24"/>
            <w:lang w:val="el-GR"/>
          </w:rPr>
          <w:delText>που έχει δοθεί σε ένα φυσικό ή νομικό πρόσωπο</w:delText>
        </w:r>
        <w:commentRangeEnd w:id="840"/>
        <w:r w:rsidR="004E0DF9" w:rsidDel="006F1239">
          <w:rPr>
            <w:rStyle w:val="CommentReference"/>
            <w:i w:val="0"/>
            <w:iCs w:val="0"/>
            <w:color w:val="auto"/>
          </w:rPr>
          <w:commentReference w:id="840"/>
        </w:r>
      </w:del>
      <w:commentRangeEnd w:id="841"/>
      <w:r w:rsidR="005D7370">
        <w:rPr>
          <w:rStyle w:val="CommentReference"/>
          <w:i w:val="0"/>
          <w:iCs w:val="0"/>
          <w:color w:val="auto"/>
        </w:rPr>
        <w:commentReference w:id="841"/>
      </w:r>
    </w:p>
    <w:p w14:paraId="75D43C89" w14:textId="77777777" w:rsidR="00960628" w:rsidRPr="00960628" w:rsidRDefault="00960628" w:rsidP="00960628">
      <w:pPr>
        <w:pStyle w:val="Caption"/>
        <w:keepNext/>
        <w:rPr>
          <w:lang w:val="el-GR"/>
        </w:rPr>
      </w:pPr>
    </w:p>
    <w:p w14:paraId="499B056F" w14:textId="77777777" w:rsidR="003C6B9A" w:rsidRPr="00F646E5" w:rsidRDefault="005619ED" w:rsidP="0059548D">
      <w:pPr>
        <w:keepNext/>
        <w:jc w:val="center"/>
        <w:rPr>
          <w:sz w:val="24"/>
          <w:szCs w:val="24"/>
        </w:rPr>
      </w:pPr>
      <w:r w:rsidRPr="00F646E5">
        <w:rPr>
          <w:sz w:val="24"/>
          <w:szCs w:val="24"/>
        </w:rPr>
        <w:object w:dxaOrig="1915" w:dyaOrig="1684" w14:anchorId="6AAA3519">
          <v:rect id="rectole0000000020" o:spid="_x0000_i1026" style="width:93.75pt;height:86.25pt" o:ole="" o:preferrelative="t" stroked="f">
            <v:imagedata r:id="rId18" o:title=""/>
          </v:rect>
          <o:OLEObject Type="Embed" ProgID="StaticMetafile" ShapeID="rectole0000000020" DrawAspect="Content" ObjectID="_1689940527" r:id="rId19"/>
        </w:object>
      </w:r>
    </w:p>
    <w:p w14:paraId="1EC3E370" w14:textId="69F8D803" w:rsidR="005619ED" w:rsidRPr="00F646E5" w:rsidRDefault="003C6B9A" w:rsidP="0059548D">
      <w:pPr>
        <w:jc w:val="center"/>
        <w:rPr>
          <w:b/>
          <w:bCs/>
          <w:i/>
          <w:iCs/>
          <w:sz w:val="24"/>
          <w:szCs w:val="24"/>
          <w:lang w:val="el-GR"/>
        </w:rPr>
      </w:pPr>
      <w:bookmarkStart w:id="843" w:name="_Ref78469414"/>
      <w:bookmarkStart w:id="844" w:name="_Toc77201021"/>
      <w:bookmarkStart w:id="845" w:name="_Toc77201322"/>
      <w:bookmarkStart w:id="846" w:name="_Toc77212378"/>
      <w:bookmarkStart w:id="847" w:name="_Toc77796785"/>
      <w:bookmarkStart w:id="848" w:name="_Toc78287966"/>
      <w:bookmarkStart w:id="849" w:name="_Toc78469276"/>
      <w:bookmarkStart w:id="850" w:name="_Toc78589162"/>
      <w:bookmarkStart w:id="851" w:name="_Toc78604252"/>
      <w:r w:rsidRPr="00F646E5">
        <w:rPr>
          <w:b/>
          <w:bCs/>
          <w:i/>
          <w:iCs/>
          <w:sz w:val="24"/>
          <w:szCs w:val="24"/>
          <w:lang w:val="el-GR"/>
        </w:rPr>
        <w:t xml:space="preserve">Εικόνα </w:t>
      </w:r>
      <w:r w:rsidRPr="00F646E5">
        <w:rPr>
          <w:b/>
          <w:bCs/>
          <w:i/>
          <w:iCs/>
          <w:sz w:val="24"/>
          <w:szCs w:val="24"/>
        </w:rPr>
        <w:fldChar w:fldCharType="begin"/>
      </w:r>
      <w:r w:rsidRPr="00F646E5">
        <w:rPr>
          <w:b/>
          <w:bCs/>
          <w:i/>
          <w:iCs/>
          <w:sz w:val="24"/>
          <w:szCs w:val="24"/>
          <w:lang w:val="el-GR"/>
        </w:rPr>
        <w:instrText xml:space="preserve"> </w:instrText>
      </w:r>
      <w:r w:rsidRPr="00F646E5">
        <w:rPr>
          <w:b/>
          <w:bCs/>
          <w:i/>
          <w:iCs/>
          <w:sz w:val="24"/>
          <w:szCs w:val="24"/>
        </w:rPr>
        <w:instrText>SEQ</w:instrText>
      </w:r>
      <w:r w:rsidRPr="00F646E5">
        <w:rPr>
          <w:b/>
          <w:bCs/>
          <w:i/>
          <w:iCs/>
          <w:sz w:val="24"/>
          <w:szCs w:val="24"/>
          <w:lang w:val="el-GR"/>
        </w:rPr>
        <w:instrText xml:space="preserve"> Εικόνα \* </w:instrText>
      </w:r>
      <w:r w:rsidRPr="00F646E5">
        <w:rPr>
          <w:b/>
          <w:bCs/>
          <w:i/>
          <w:iCs/>
          <w:sz w:val="24"/>
          <w:szCs w:val="24"/>
        </w:rPr>
        <w:instrText>ARABIC</w:instrText>
      </w:r>
      <w:r w:rsidRPr="00F646E5">
        <w:rPr>
          <w:b/>
          <w:bCs/>
          <w:i/>
          <w:iCs/>
          <w:sz w:val="24"/>
          <w:szCs w:val="24"/>
          <w:lang w:val="el-GR"/>
        </w:rPr>
        <w:instrText xml:space="preserve"> </w:instrText>
      </w:r>
      <w:r w:rsidRPr="00F646E5">
        <w:rPr>
          <w:b/>
          <w:bCs/>
          <w:i/>
          <w:iCs/>
          <w:sz w:val="24"/>
          <w:szCs w:val="24"/>
        </w:rPr>
        <w:fldChar w:fldCharType="separate"/>
      </w:r>
      <w:ins w:id="852" w:author="GEORGILAS STYLIANOS" w:date="2021-08-07T20:37:00Z">
        <w:r w:rsidR="00145C75" w:rsidRPr="004E2A3D">
          <w:rPr>
            <w:b/>
            <w:bCs/>
            <w:i/>
            <w:iCs/>
            <w:noProof/>
            <w:sz w:val="24"/>
            <w:szCs w:val="24"/>
            <w:lang w:val="el-GR"/>
            <w:rPrChange w:id="853" w:author="GEORGILAS STYLIANOS" w:date="2021-08-08T12:57:00Z">
              <w:rPr>
                <w:b/>
                <w:bCs/>
                <w:i/>
                <w:iCs/>
                <w:noProof/>
                <w:sz w:val="24"/>
                <w:szCs w:val="24"/>
              </w:rPr>
            </w:rPrChange>
          </w:rPr>
          <w:t>5</w:t>
        </w:r>
      </w:ins>
      <w:del w:id="854" w:author="GEORGILAS STYLIANOS" w:date="2021-08-07T19:17:00Z">
        <w:r w:rsidR="00582156" w:rsidRPr="00582156" w:rsidDel="001610D4">
          <w:rPr>
            <w:b/>
            <w:bCs/>
            <w:i/>
            <w:iCs/>
            <w:noProof/>
            <w:sz w:val="24"/>
            <w:szCs w:val="24"/>
            <w:lang w:val="el-GR"/>
          </w:rPr>
          <w:delText>5</w:delText>
        </w:r>
      </w:del>
      <w:r w:rsidRPr="00F646E5">
        <w:rPr>
          <w:b/>
          <w:bCs/>
          <w:i/>
          <w:iCs/>
          <w:sz w:val="24"/>
          <w:szCs w:val="24"/>
        </w:rPr>
        <w:fldChar w:fldCharType="end"/>
      </w:r>
      <w:bookmarkEnd w:id="843"/>
      <w:r w:rsidRPr="00F646E5">
        <w:rPr>
          <w:b/>
          <w:bCs/>
          <w:i/>
          <w:iCs/>
          <w:sz w:val="24"/>
          <w:szCs w:val="24"/>
          <w:lang w:val="el-GR"/>
        </w:rPr>
        <w:t>:</w:t>
      </w:r>
      <w:r w:rsidR="00F646E5" w:rsidRPr="00192DC7">
        <w:rPr>
          <w:b/>
          <w:bCs/>
          <w:i/>
          <w:iCs/>
          <w:sz w:val="24"/>
          <w:szCs w:val="24"/>
          <w:lang w:val="el-GR"/>
        </w:rPr>
        <w:t xml:space="preserve"> </w:t>
      </w:r>
      <w:r w:rsidRPr="00F646E5">
        <w:rPr>
          <w:b/>
          <w:bCs/>
          <w:i/>
          <w:iCs/>
          <w:sz w:val="24"/>
          <w:szCs w:val="24"/>
          <w:lang w:val="el-GR"/>
        </w:rPr>
        <w:t xml:space="preserve">Πίνακας </w:t>
      </w:r>
      <w:r w:rsidRPr="00F646E5">
        <w:rPr>
          <w:b/>
          <w:bCs/>
          <w:i/>
          <w:iCs/>
          <w:sz w:val="24"/>
          <w:szCs w:val="24"/>
        </w:rPr>
        <w:t>Links</w:t>
      </w:r>
      <w:bookmarkEnd w:id="844"/>
      <w:bookmarkEnd w:id="845"/>
      <w:bookmarkEnd w:id="846"/>
      <w:bookmarkEnd w:id="847"/>
      <w:bookmarkEnd w:id="848"/>
      <w:bookmarkEnd w:id="849"/>
      <w:bookmarkEnd w:id="850"/>
      <w:bookmarkEnd w:id="851"/>
    </w:p>
    <w:p w14:paraId="1619E030" w14:textId="1F13E57D" w:rsidR="003B5D3A" w:rsidRPr="0059548D" w:rsidRDefault="00960628" w:rsidP="001713E4">
      <w:pPr>
        <w:spacing w:before="240"/>
        <w:rPr>
          <w:sz w:val="24"/>
          <w:szCs w:val="24"/>
          <w:lang w:val="el-GR"/>
        </w:rPr>
      </w:pPr>
      <w:r w:rsidRPr="0059548D">
        <w:rPr>
          <w:sz w:val="24"/>
          <w:szCs w:val="24"/>
          <w:lang w:val="el-GR"/>
        </w:rPr>
        <w:t xml:space="preserve">Ο πίνακας </w:t>
      </w:r>
      <w:ins w:id="855" w:author="GEORGILAS STYLIANOS" w:date="2021-08-06T21:46:00Z">
        <w:r w:rsidR="006F1239" w:rsidRPr="006F1239">
          <w:rPr>
            <w:sz w:val="24"/>
            <w:szCs w:val="24"/>
            <w:lang w:val="el-GR"/>
            <w:rPrChange w:id="856" w:author="GEORGILAS STYLIANOS" w:date="2021-08-06T21:47:00Z">
              <w:rPr>
                <w:sz w:val="24"/>
                <w:szCs w:val="24"/>
              </w:rPr>
            </w:rPrChange>
          </w:rPr>
          <w:t>“</w:t>
        </w:r>
      </w:ins>
      <w:r w:rsidRPr="0059548D">
        <w:rPr>
          <w:sz w:val="24"/>
          <w:szCs w:val="24"/>
        </w:rPr>
        <w:t>Media</w:t>
      </w:r>
      <w:ins w:id="857" w:author="GEORGILAS STYLIANOS" w:date="2021-08-06T21:46:00Z">
        <w:r w:rsidR="006F1239" w:rsidRPr="006F1239">
          <w:rPr>
            <w:sz w:val="24"/>
            <w:szCs w:val="24"/>
            <w:lang w:val="el-GR"/>
            <w:rPrChange w:id="858" w:author="GEORGILAS STYLIANOS" w:date="2021-08-06T21:47:00Z">
              <w:rPr>
                <w:sz w:val="24"/>
                <w:szCs w:val="24"/>
              </w:rPr>
            </w:rPrChange>
          </w:rPr>
          <w:t>”</w:t>
        </w:r>
      </w:ins>
      <w:r w:rsidRPr="0059548D">
        <w:rPr>
          <w:sz w:val="24"/>
          <w:szCs w:val="24"/>
          <w:lang w:val="el-GR"/>
        </w:rPr>
        <w:t xml:space="preserve"> (</w:t>
      </w:r>
      <w:r w:rsidR="00D72061" w:rsidRPr="0059548D">
        <w:rPr>
          <w:sz w:val="24"/>
          <w:szCs w:val="24"/>
          <w:lang w:val="el-GR"/>
        </w:rPr>
        <w:fldChar w:fldCharType="begin"/>
      </w:r>
      <w:r w:rsidR="00D72061" w:rsidRPr="0059548D">
        <w:rPr>
          <w:sz w:val="24"/>
          <w:szCs w:val="24"/>
          <w:lang w:val="el-GR"/>
        </w:rPr>
        <w:instrText xml:space="preserve"> REF _Ref78469425 \h </w:instrText>
      </w:r>
      <w:r w:rsidR="0059548D">
        <w:rPr>
          <w:sz w:val="24"/>
          <w:szCs w:val="24"/>
          <w:lang w:val="el-GR"/>
        </w:rPr>
        <w:instrText xml:space="preserve"> \* MERGEFORMAT </w:instrText>
      </w:r>
      <w:r w:rsidR="00D72061" w:rsidRPr="0059548D">
        <w:rPr>
          <w:sz w:val="24"/>
          <w:szCs w:val="24"/>
          <w:lang w:val="el-GR"/>
        </w:rPr>
      </w:r>
      <w:r w:rsidR="00D72061" w:rsidRPr="0059548D">
        <w:rPr>
          <w:sz w:val="24"/>
          <w:szCs w:val="24"/>
          <w:lang w:val="el-GR"/>
        </w:rPr>
        <w:fldChar w:fldCharType="separate"/>
      </w:r>
      <w:r w:rsidR="00D72061" w:rsidRPr="0059548D">
        <w:rPr>
          <w:b/>
          <w:bCs/>
          <w:sz w:val="24"/>
          <w:szCs w:val="24"/>
          <w:lang w:val="el-GR"/>
        </w:rPr>
        <w:t xml:space="preserve">Εικόνα </w:t>
      </w:r>
      <w:r w:rsidR="00D72061" w:rsidRPr="0059548D">
        <w:rPr>
          <w:b/>
          <w:bCs/>
          <w:noProof/>
          <w:sz w:val="24"/>
          <w:szCs w:val="24"/>
          <w:lang w:val="el-GR"/>
        </w:rPr>
        <w:t>6</w:t>
      </w:r>
      <w:r w:rsidR="00D72061" w:rsidRPr="0059548D">
        <w:rPr>
          <w:sz w:val="24"/>
          <w:szCs w:val="24"/>
          <w:lang w:val="el-GR"/>
        </w:rPr>
        <w:fldChar w:fldCharType="end"/>
      </w:r>
      <w:r w:rsidRPr="0059548D">
        <w:rPr>
          <w:sz w:val="24"/>
          <w:szCs w:val="24"/>
          <w:lang w:val="el-GR"/>
        </w:rPr>
        <w:t xml:space="preserve">) </w:t>
      </w:r>
      <w:r w:rsidR="00561532" w:rsidRPr="0059548D">
        <w:rPr>
          <w:sz w:val="24"/>
          <w:szCs w:val="24"/>
          <w:lang w:val="el-GR"/>
        </w:rPr>
        <w:t xml:space="preserve">περιέχει τα </w:t>
      </w:r>
      <w:del w:id="859" w:author="GEORGILAS STYLIANOS" w:date="2021-08-07T14:38:00Z">
        <w:r w:rsidR="00561532" w:rsidRPr="004E0DF9" w:rsidDel="00A7121A">
          <w:rPr>
            <w:sz w:val="24"/>
            <w:szCs w:val="24"/>
            <w:highlight w:val="yellow"/>
            <w:rPrChange w:id="860" w:author="Razis" w:date="2021-08-01T12:37:00Z">
              <w:rPr>
                <w:sz w:val="24"/>
                <w:szCs w:val="24"/>
              </w:rPr>
            </w:rPrChange>
          </w:rPr>
          <w:delText>media</w:delText>
        </w:r>
        <w:r w:rsidR="00561532" w:rsidRPr="0059548D" w:rsidDel="00A7121A">
          <w:rPr>
            <w:sz w:val="24"/>
            <w:szCs w:val="24"/>
            <w:lang w:val="el-GR"/>
          </w:rPr>
          <w:delText xml:space="preserve"> </w:delText>
        </w:r>
      </w:del>
      <w:ins w:id="861" w:author="GEORGILAS STYLIANOS" w:date="2021-08-07T14:38:00Z">
        <w:r w:rsidR="00A7121A">
          <w:rPr>
            <w:sz w:val="24"/>
            <w:szCs w:val="24"/>
            <w:lang w:val="el-GR"/>
          </w:rPr>
          <w:t>πολυμέσα</w:t>
        </w:r>
        <w:r w:rsidR="00A7121A" w:rsidRPr="0059548D">
          <w:rPr>
            <w:sz w:val="24"/>
            <w:szCs w:val="24"/>
            <w:lang w:val="el-GR"/>
          </w:rPr>
          <w:t xml:space="preserve"> </w:t>
        </w:r>
      </w:ins>
      <w:r w:rsidR="00561532" w:rsidRPr="0059548D">
        <w:rPr>
          <w:sz w:val="24"/>
          <w:szCs w:val="24"/>
          <w:lang w:val="el-GR"/>
        </w:rPr>
        <w:t>(</w:t>
      </w:r>
      <w:r w:rsidR="004110F2" w:rsidRPr="0059548D">
        <w:rPr>
          <w:sz w:val="24"/>
          <w:szCs w:val="24"/>
          <w:lang w:val="el-GR"/>
        </w:rPr>
        <w:t>Εικόνες, βίντεο</w:t>
      </w:r>
      <w:r w:rsidR="00561532" w:rsidRPr="0059548D">
        <w:rPr>
          <w:sz w:val="24"/>
          <w:szCs w:val="24"/>
          <w:lang w:val="el-GR"/>
        </w:rPr>
        <w:t xml:space="preserve">) που βρίσκονται </w:t>
      </w:r>
      <w:del w:id="862" w:author="GEORGILAS STYLIANOS" w:date="2021-08-07T14:52:00Z">
        <w:r w:rsidR="00561532" w:rsidRPr="0059548D" w:rsidDel="006A65D5">
          <w:rPr>
            <w:sz w:val="24"/>
            <w:szCs w:val="24"/>
            <w:lang w:val="el-GR"/>
          </w:rPr>
          <w:delText xml:space="preserve">στα </w:delText>
        </w:r>
        <w:r w:rsidR="00561532" w:rsidRPr="0059548D" w:rsidDel="006A65D5">
          <w:rPr>
            <w:sz w:val="24"/>
            <w:szCs w:val="24"/>
          </w:rPr>
          <w:delText>posts</w:delText>
        </w:r>
      </w:del>
      <w:ins w:id="863" w:author="GEORGILAS STYLIANOS" w:date="2021-08-07T14:52:00Z">
        <w:r w:rsidR="006A65D5">
          <w:rPr>
            <w:sz w:val="24"/>
            <w:szCs w:val="24"/>
            <w:lang w:val="el-GR"/>
          </w:rPr>
          <w:t>στις δημοσιεύσεις</w:t>
        </w:r>
      </w:ins>
      <w:r w:rsidR="00561532" w:rsidRPr="0059548D">
        <w:rPr>
          <w:sz w:val="24"/>
          <w:szCs w:val="24"/>
          <w:lang w:val="el-GR"/>
        </w:rPr>
        <w:t xml:space="preserve"> των χρηστών και </w:t>
      </w:r>
      <w:r w:rsidRPr="0059548D">
        <w:rPr>
          <w:sz w:val="24"/>
          <w:szCs w:val="24"/>
          <w:lang w:val="el-GR"/>
        </w:rPr>
        <w:t>αναλύεται ως εξής:</w:t>
      </w:r>
    </w:p>
    <w:p w14:paraId="1A77A750" w14:textId="210FB350" w:rsidR="00960628" w:rsidRPr="0059548D" w:rsidRDefault="00960628">
      <w:pPr>
        <w:pStyle w:val="Caption"/>
        <w:numPr>
          <w:ilvl w:val="0"/>
          <w:numId w:val="10"/>
        </w:numPr>
        <w:spacing w:after="120"/>
        <w:rPr>
          <w:i w:val="0"/>
          <w:iCs w:val="0"/>
          <w:color w:val="000000" w:themeColor="text1"/>
          <w:sz w:val="24"/>
          <w:szCs w:val="24"/>
          <w:lang w:val="el-GR"/>
        </w:rPr>
        <w:pPrChange w:id="864" w:author="GEORGILAS STYLIANOS" w:date="2021-08-06T21:47:00Z">
          <w:pPr>
            <w:pStyle w:val="Caption"/>
            <w:numPr>
              <w:numId w:val="10"/>
            </w:numPr>
            <w:spacing w:before="240"/>
            <w:ind w:left="720" w:hanging="360"/>
          </w:pPr>
        </w:pPrChange>
      </w:pPr>
      <w:del w:id="865" w:author="GEORGILAS STYLIANOS" w:date="2021-08-06T21:47:00Z">
        <w:r w:rsidRPr="0059548D" w:rsidDel="006F1239">
          <w:rPr>
            <w:i w:val="0"/>
            <w:iCs w:val="0"/>
            <w:color w:val="000000" w:themeColor="text1"/>
            <w:sz w:val="24"/>
            <w:szCs w:val="24"/>
          </w:rPr>
          <w:delText>Media</w:delText>
        </w:r>
      </w:del>
      <w:ins w:id="866" w:author="GEORGILAS STYLIANOS" w:date="2021-08-06T21:47:00Z">
        <w:r w:rsidR="006F1239">
          <w:rPr>
            <w:i w:val="0"/>
            <w:iCs w:val="0"/>
            <w:color w:val="000000" w:themeColor="text1"/>
            <w:sz w:val="24"/>
            <w:szCs w:val="24"/>
          </w:rPr>
          <w:t>m</w:t>
        </w:r>
        <w:r w:rsidR="006F1239" w:rsidRPr="0059548D">
          <w:rPr>
            <w:i w:val="0"/>
            <w:iCs w:val="0"/>
            <w:color w:val="000000" w:themeColor="text1"/>
            <w:sz w:val="24"/>
            <w:szCs w:val="24"/>
          </w:rPr>
          <w:t>edia</w:t>
        </w:r>
      </w:ins>
      <w:r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Pr="0059548D">
        <w:rPr>
          <w:i w:val="0"/>
          <w:iCs w:val="0"/>
          <w:color w:val="000000" w:themeColor="text1"/>
          <w:sz w:val="24"/>
          <w:szCs w:val="24"/>
          <w:lang w:val="el-GR"/>
        </w:rPr>
        <w:t xml:space="preserve"> Το κύριο κλειδί του </w:t>
      </w:r>
      <w:r w:rsidR="004110F2" w:rsidRPr="0059548D">
        <w:rPr>
          <w:i w:val="0"/>
          <w:iCs w:val="0"/>
          <w:color w:val="000000" w:themeColor="text1"/>
          <w:sz w:val="24"/>
          <w:szCs w:val="24"/>
          <w:lang w:val="el-GR"/>
        </w:rPr>
        <w:t>πίνακα,</w:t>
      </w:r>
      <w:r w:rsidRPr="0059548D">
        <w:rPr>
          <w:i w:val="0"/>
          <w:iCs w:val="0"/>
          <w:color w:val="000000" w:themeColor="text1"/>
          <w:sz w:val="24"/>
          <w:szCs w:val="24"/>
          <w:lang w:val="el-GR"/>
        </w:rPr>
        <w:t xml:space="preserve"> ένας μοναδικός αριθμός, αύξων για κάθε εγγραφή</w:t>
      </w:r>
    </w:p>
    <w:p w14:paraId="202955EC" w14:textId="125D6988" w:rsidR="00960628" w:rsidRPr="0059548D" w:rsidRDefault="00960628">
      <w:pPr>
        <w:pStyle w:val="Caption"/>
        <w:keepNext/>
        <w:numPr>
          <w:ilvl w:val="0"/>
          <w:numId w:val="9"/>
        </w:numPr>
        <w:spacing w:after="120"/>
        <w:rPr>
          <w:i w:val="0"/>
          <w:iCs w:val="0"/>
          <w:color w:val="000000" w:themeColor="text1"/>
          <w:sz w:val="24"/>
          <w:szCs w:val="24"/>
          <w:lang w:val="el-GR"/>
        </w:rPr>
        <w:pPrChange w:id="867" w:author="GEORGILAS STYLIANOS" w:date="2021-08-06T21:47:00Z">
          <w:pPr>
            <w:pStyle w:val="Caption"/>
            <w:keepNext/>
            <w:numPr>
              <w:numId w:val="9"/>
            </w:numPr>
            <w:spacing w:before="240"/>
            <w:ind w:left="720" w:hanging="360"/>
          </w:pPr>
        </w:pPrChange>
      </w:pPr>
      <w:del w:id="868" w:author="GEORGILAS STYLIANOS" w:date="2021-08-06T21:47:00Z">
        <w:r w:rsidRPr="0059548D" w:rsidDel="006F1239">
          <w:rPr>
            <w:i w:val="0"/>
            <w:iCs w:val="0"/>
            <w:color w:val="000000" w:themeColor="text1"/>
            <w:sz w:val="24"/>
            <w:szCs w:val="24"/>
          </w:rPr>
          <w:delText>Media</w:delText>
        </w:r>
      </w:del>
      <w:ins w:id="869" w:author="GEORGILAS STYLIANOS" w:date="2021-08-06T21:47:00Z">
        <w:r w:rsidR="006F1239">
          <w:rPr>
            <w:i w:val="0"/>
            <w:iCs w:val="0"/>
            <w:color w:val="000000" w:themeColor="text1"/>
            <w:sz w:val="24"/>
            <w:szCs w:val="24"/>
          </w:rPr>
          <w:t>m</w:t>
        </w:r>
        <w:r w:rsidR="006F1239" w:rsidRPr="0059548D">
          <w:rPr>
            <w:i w:val="0"/>
            <w:iCs w:val="0"/>
            <w:color w:val="000000" w:themeColor="text1"/>
            <w:sz w:val="24"/>
            <w:szCs w:val="24"/>
          </w:rPr>
          <w:t>edia</w:t>
        </w:r>
      </w:ins>
      <w:r w:rsidRPr="0059548D">
        <w:rPr>
          <w:i w:val="0"/>
          <w:iCs w:val="0"/>
          <w:color w:val="000000" w:themeColor="text1"/>
          <w:sz w:val="24"/>
          <w:szCs w:val="24"/>
          <w:lang w:val="el-GR"/>
        </w:rPr>
        <w:t>_</w:t>
      </w:r>
      <w:r w:rsidR="004110F2" w:rsidRPr="0059548D">
        <w:rPr>
          <w:i w:val="0"/>
          <w:iCs w:val="0"/>
          <w:color w:val="000000" w:themeColor="text1"/>
          <w:sz w:val="24"/>
          <w:szCs w:val="24"/>
        </w:rPr>
        <w:t>text</w:t>
      </w:r>
      <w:r w:rsidR="004110F2" w:rsidRPr="0059548D">
        <w:rPr>
          <w:i w:val="0"/>
          <w:iCs w:val="0"/>
          <w:color w:val="000000" w:themeColor="text1"/>
          <w:sz w:val="24"/>
          <w:szCs w:val="24"/>
          <w:lang w:val="el-GR"/>
        </w:rPr>
        <w:t>:</w:t>
      </w:r>
      <w:r w:rsidRPr="0059548D">
        <w:rPr>
          <w:i w:val="0"/>
          <w:iCs w:val="0"/>
          <w:color w:val="000000" w:themeColor="text1"/>
          <w:sz w:val="24"/>
          <w:szCs w:val="24"/>
          <w:lang w:val="el-GR"/>
        </w:rPr>
        <w:t xml:space="preserve"> Η διεύθυνση του </w:t>
      </w:r>
      <w:del w:id="870" w:author="GEORGILAS STYLIANOS" w:date="2021-08-07T14:39:00Z">
        <w:r w:rsidRPr="0059548D" w:rsidDel="00A7121A">
          <w:rPr>
            <w:i w:val="0"/>
            <w:iCs w:val="0"/>
            <w:color w:val="000000" w:themeColor="text1"/>
            <w:sz w:val="24"/>
            <w:szCs w:val="24"/>
          </w:rPr>
          <w:delText>media</w:delText>
        </w:r>
      </w:del>
      <w:ins w:id="871" w:author="GEORGILAS STYLIANOS" w:date="2021-08-07T14:39:00Z">
        <w:r w:rsidR="00A7121A">
          <w:rPr>
            <w:i w:val="0"/>
            <w:iCs w:val="0"/>
            <w:color w:val="000000" w:themeColor="text1"/>
            <w:sz w:val="24"/>
            <w:szCs w:val="24"/>
            <w:lang w:val="el-GR"/>
          </w:rPr>
          <w:t>πολυμέσου</w:t>
        </w:r>
      </w:ins>
    </w:p>
    <w:p w14:paraId="2DB82B60" w14:textId="77777777" w:rsidR="001713E4" w:rsidRDefault="001713E4" w:rsidP="0059548D">
      <w:pPr>
        <w:keepNext/>
        <w:jc w:val="center"/>
      </w:pPr>
      <w:r>
        <w:rPr>
          <w:rFonts w:ascii="Calibri" w:eastAsia="Calibri" w:hAnsi="Calibri" w:cs="Calibri"/>
          <w:noProof/>
          <w:vertAlign w:val="superscript"/>
          <w:lang w:val="el-GR"/>
        </w:rPr>
        <w:drawing>
          <wp:inline distT="0" distB="0" distL="0" distR="0" wp14:anchorId="14774CFD" wp14:editId="09C39B12">
            <wp:extent cx="1428949" cy="914528"/>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428949" cy="914528"/>
                    </a:xfrm>
                    <a:prstGeom prst="rect">
                      <a:avLst/>
                    </a:prstGeom>
                  </pic:spPr>
                </pic:pic>
              </a:graphicData>
            </a:graphic>
          </wp:inline>
        </w:drawing>
      </w:r>
    </w:p>
    <w:p w14:paraId="07A64E10" w14:textId="12E7D565" w:rsidR="00960628" w:rsidRPr="001713E4" w:rsidRDefault="001713E4" w:rsidP="0059548D">
      <w:pPr>
        <w:pStyle w:val="Caption"/>
        <w:jc w:val="center"/>
        <w:rPr>
          <w:rFonts w:ascii="Calibri" w:eastAsia="Calibri" w:hAnsi="Calibri" w:cs="Calibri"/>
          <w:b/>
          <w:bCs/>
          <w:color w:val="auto"/>
          <w:sz w:val="24"/>
          <w:szCs w:val="24"/>
          <w:vertAlign w:val="superscript"/>
          <w:lang w:val="el-GR"/>
        </w:rPr>
      </w:pPr>
      <w:bookmarkStart w:id="872" w:name="_Ref78469425"/>
      <w:bookmarkStart w:id="873" w:name="_Toc78469277"/>
      <w:bookmarkStart w:id="874" w:name="_Toc78589163"/>
      <w:bookmarkStart w:id="875" w:name="_Toc78604253"/>
      <w:r w:rsidRPr="001713E4">
        <w:rPr>
          <w:b/>
          <w:bCs/>
          <w:color w:val="auto"/>
          <w:sz w:val="24"/>
          <w:szCs w:val="24"/>
          <w:lang w:val="el-GR"/>
        </w:rPr>
        <w:t xml:space="preserve">Εικόνα </w:t>
      </w:r>
      <w:r w:rsidRPr="001713E4">
        <w:rPr>
          <w:b/>
          <w:bCs/>
          <w:color w:val="auto"/>
          <w:sz w:val="24"/>
          <w:szCs w:val="24"/>
        </w:rPr>
        <w:fldChar w:fldCharType="begin"/>
      </w:r>
      <w:r w:rsidRPr="001713E4">
        <w:rPr>
          <w:b/>
          <w:bCs/>
          <w:color w:val="auto"/>
          <w:sz w:val="24"/>
          <w:szCs w:val="24"/>
          <w:lang w:val="el-GR"/>
        </w:rPr>
        <w:instrText xml:space="preserve"> </w:instrText>
      </w:r>
      <w:r w:rsidRPr="001713E4">
        <w:rPr>
          <w:b/>
          <w:bCs/>
          <w:color w:val="auto"/>
          <w:sz w:val="24"/>
          <w:szCs w:val="24"/>
        </w:rPr>
        <w:instrText>SEQ</w:instrText>
      </w:r>
      <w:r w:rsidRPr="001713E4">
        <w:rPr>
          <w:b/>
          <w:bCs/>
          <w:color w:val="auto"/>
          <w:sz w:val="24"/>
          <w:szCs w:val="24"/>
          <w:lang w:val="el-GR"/>
        </w:rPr>
        <w:instrText xml:space="preserve"> Εικόνα \* </w:instrText>
      </w:r>
      <w:r w:rsidRPr="001713E4">
        <w:rPr>
          <w:b/>
          <w:bCs/>
          <w:color w:val="auto"/>
          <w:sz w:val="24"/>
          <w:szCs w:val="24"/>
        </w:rPr>
        <w:instrText>ARABIC</w:instrText>
      </w:r>
      <w:r w:rsidRPr="001713E4">
        <w:rPr>
          <w:b/>
          <w:bCs/>
          <w:color w:val="auto"/>
          <w:sz w:val="24"/>
          <w:szCs w:val="24"/>
          <w:lang w:val="el-GR"/>
        </w:rPr>
        <w:instrText xml:space="preserve"> </w:instrText>
      </w:r>
      <w:r w:rsidRPr="001713E4">
        <w:rPr>
          <w:b/>
          <w:bCs/>
          <w:color w:val="auto"/>
          <w:sz w:val="24"/>
          <w:szCs w:val="24"/>
        </w:rPr>
        <w:fldChar w:fldCharType="separate"/>
      </w:r>
      <w:ins w:id="876" w:author="GEORGILAS STYLIANOS" w:date="2021-08-07T20:37:00Z">
        <w:r w:rsidR="00145C75" w:rsidRPr="004E2A3D">
          <w:rPr>
            <w:b/>
            <w:bCs/>
            <w:noProof/>
            <w:color w:val="auto"/>
            <w:sz w:val="24"/>
            <w:szCs w:val="24"/>
            <w:lang w:val="el-GR"/>
            <w:rPrChange w:id="877" w:author="GEORGILAS STYLIANOS" w:date="2021-08-08T12:57:00Z">
              <w:rPr>
                <w:b/>
                <w:bCs/>
                <w:noProof/>
                <w:color w:val="auto"/>
                <w:sz w:val="24"/>
                <w:szCs w:val="24"/>
              </w:rPr>
            </w:rPrChange>
          </w:rPr>
          <w:t>6</w:t>
        </w:r>
      </w:ins>
      <w:del w:id="878" w:author="GEORGILAS STYLIANOS" w:date="2021-08-07T19:17:00Z">
        <w:r w:rsidR="00582156" w:rsidRPr="00582156" w:rsidDel="001610D4">
          <w:rPr>
            <w:b/>
            <w:bCs/>
            <w:noProof/>
            <w:color w:val="auto"/>
            <w:sz w:val="24"/>
            <w:szCs w:val="24"/>
            <w:lang w:val="el-GR"/>
          </w:rPr>
          <w:delText>6</w:delText>
        </w:r>
      </w:del>
      <w:r w:rsidRPr="001713E4">
        <w:rPr>
          <w:b/>
          <w:bCs/>
          <w:color w:val="auto"/>
          <w:sz w:val="24"/>
          <w:szCs w:val="24"/>
        </w:rPr>
        <w:fldChar w:fldCharType="end"/>
      </w:r>
      <w:bookmarkEnd w:id="872"/>
      <w:r w:rsidRPr="001713E4">
        <w:rPr>
          <w:b/>
          <w:bCs/>
          <w:color w:val="auto"/>
          <w:sz w:val="24"/>
          <w:szCs w:val="24"/>
          <w:lang w:val="el-GR"/>
        </w:rPr>
        <w:t xml:space="preserve">: Πίνακας </w:t>
      </w:r>
      <w:r w:rsidRPr="001713E4">
        <w:rPr>
          <w:b/>
          <w:bCs/>
          <w:color w:val="auto"/>
          <w:sz w:val="24"/>
          <w:szCs w:val="24"/>
        </w:rPr>
        <w:t>Media</w:t>
      </w:r>
      <w:bookmarkEnd w:id="873"/>
      <w:bookmarkEnd w:id="874"/>
      <w:bookmarkEnd w:id="875"/>
    </w:p>
    <w:p w14:paraId="70722094" w14:textId="4FC95BE0" w:rsidR="00960628" w:rsidRPr="0059548D" w:rsidRDefault="00960628" w:rsidP="001713E4">
      <w:pPr>
        <w:spacing w:before="240"/>
        <w:rPr>
          <w:sz w:val="24"/>
          <w:szCs w:val="24"/>
          <w:lang w:val="el-GR"/>
        </w:rPr>
      </w:pPr>
      <w:r w:rsidRPr="0059548D">
        <w:rPr>
          <w:sz w:val="24"/>
          <w:szCs w:val="24"/>
          <w:lang w:val="el-GR"/>
        </w:rPr>
        <w:t xml:space="preserve">Ο πίνακας </w:t>
      </w:r>
      <w:ins w:id="879" w:author="GEORGILAS STYLIANOS" w:date="2021-08-06T21:47:00Z">
        <w:r w:rsidR="005D7370" w:rsidRPr="005D7370">
          <w:rPr>
            <w:sz w:val="24"/>
            <w:szCs w:val="24"/>
            <w:lang w:val="el-GR"/>
            <w:rPrChange w:id="880" w:author="GEORGILAS STYLIANOS" w:date="2021-08-06T21:47:00Z">
              <w:rPr>
                <w:sz w:val="24"/>
                <w:szCs w:val="24"/>
              </w:rPr>
            </w:rPrChange>
          </w:rPr>
          <w:t>“</w:t>
        </w:r>
      </w:ins>
      <w:r w:rsidRPr="0059548D">
        <w:rPr>
          <w:sz w:val="24"/>
          <w:szCs w:val="24"/>
        </w:rPr>
        <w:t>Hashtag</w:t>
      </w:r>
      <w:ins w:id="881" w:author="GEORGILAS STYLIANOS" w:date="2021-08-06T21:47:00Z">
        <w:r w:rsidR="005D7370" w:rsidRPr="005D7370">
          <w:rPr>
            <w:sz w:val="24"/>
            <w:szCs w:val="24"/>
            <w:lang w:val="el-GR"/>
            <w:rPrChange w:id="882" w:author="GEORGILAS STYLIANOS" w:date="2021-08-06T21:47:00Z">
              <w:rPr>
                <w:sz w:val="24"/>
                <w:szCs w:val="24"/>
              </w:rPr>
            </w:rPrChange>
          </w:rPr>
          <w:t>”</w:t>
        </w:r>
      </w:ins>
      <w:r w:rsidRPr="0059548D">
        <w:rPr>
          <w:sz w:val="24"/>
          <w:szCs w:val="24"/>
          <w:lang w:val="el-GR"/>
        </w:rPr>
        <w:t xml:space="preserve"> (</w:t>
      </w:r>
      <w:r w:rsidR="00D72061" w:rsidRPr="0059548D">
        <w:rPr>
          <w:sz w:val="24"/>
          <w:szCs w:val="24"/>
          <w:lang w:val="el-GR"/>
        </w:rPr>
        <w:fldChar w:fldCharType="begin"/>
      </w:r>
      <w:r w:rsidR="00D72061" w:rsidRPr="0059548D">
        <w:rPr>
          <w:sz w:val="24"/>
          <w:szCs w:val="24"/>
          <w:lang w:val="el-GR"/>
        </w:rPr>
        <w:instrText xml:space="preserve"> REF _Ref78469434 \h </w:instrText>
      </w:r>
      <w:r w:rsidR="0059548D">
        <w:rPr>
          <w:sz w:val="24"/>
          <w:szCs w:val="24"/>
          <w:lang w:val="el-GR"/>
        </w:rPr>
        <w:instrText xml:space="preserve"> \* MERGEFORMAT </w:instrText>
      </w:r>
      <w:r w:rsidR="00D72061" w:rsidRPr="0059548D">
        <w:rPr>
          <w:sz w:val="24"/>
          <w:szCs w:val="24"/>
          <w:lang w:val="el-GR"/>
        </w:rPr>
      </w:r>
      <w:r w:rsidR="00D72061" w:rsidRPr="0059548D">
        <w:rPr>
          <w:sz w:val="24"/>
          <w:szCs w:val="24"/>
          <w:lang w:val="el-GR"/>
        </w:rPr>
        <w:fldChar w:fldCharType="separate"/>
      </w:r>
      <w:r w:rsidR="00D72061" w:rsidRPr="0059548D">
        <w:rPr>
          <w:b/>
          <w:bCs/>
          <w:i/>
          <w:iCs/>
          <w:sz w:val="24"/>
          <w:szCs w:val="24"/>
          <w:lang w:val="el-GR"/>
        </w:rPr>
        <w:t xml:space="preserve">Εικόνα </w:t>
      </w:r>
      <w:r w:rsidR="00D72061" w:rsidRPr="0059548D">
        <w:rPr>
          <w:b/>
          <w:bCs/>
          <w:i/>
          <w:iCs/>
          <w:noProof/>
          <w:sz w:val="24"/>
          <w:szCs w:val="24"/>
          <w:lang w:val="el-GR"/>
        </w:rPr>
        <w:t>7</w:t>
      </w:r>
      <w:r w:rsidR="00D72061" w:rsidRPr="0059548D">
        <w:rPr>
          <w:sz w:val="24"/>
          <w:szCs w:val="24"/>
          <w:lang w:val="el-GR"/>
        </w:rPr>
        <w:fldChar w:fldCharType="end"/>
      </w:r>
      <w:r w:rsidRPr="0059548D">
        <w:rPr>
          <w:sz w:val="24"/>
          <w:szCs w:val="24"/>
          <w:lang w:val="el-GR"/>
        </w:rPr>
        <w:t xml:space="preserve">) </w:t>
      </w:r>
      <w:r w:rsidR="00561532" w:rsidRPr="0059548D">
        <w:rPr>
          <w:sz w:val="24"/>
          <w:szCs w:val="24"/>
          <w:lang w:val="el-GR"/>
        </w:rPr>
        <w:t xml:space="preserve">περιέχει τα </w:t>
      </w:r>
      <w:r w:rsidR="00561532" w:rsidRPr="0059548D">
        <w:rPr>
          <w:sz w:val="24"/>
          <w:szCs w:val="24"/>
        </w:rPr>
        <w:t>hashtags</w:t>
      </w:r>
      <w:r w:rsidR="00561532" w:rsidRPr="0059548D">
        <w:rPr>
          <w:sz w:val="24"/>
          <w:szCs w:val="24"/>
          <w:lang w:val="el-GR"/>
        </w:rPr>
        <w:t xml:space="preserve"> που βρίσκονται </w:t>
      </w:r>
      <w:del w:id="883" w:author="GEORGILAS STYLIANOS" w:date="2021-08-07T14:52:00Z">
        <w:r w:rsidR="00561532" w:rsidRPr="0059548D" w:rsidDel="006A65D5">
          <w:rPr>
            <w:sz w:val="24"/>
            <w:szCs w:val="24"/>
            <w:lang w:val="el-GR"/>
          </w:rPr>
          <w:delText xml:space="preserve">στα </w:delText>
        </w:r>
        <w:r w:rsidR="00561532" w:rsidRPr="0059548D" w:rsidDel="006A65D5">
          <w:rPr>
            <w:sz w:val="24"/>
            <w:szCs w:val="24"/>
          </w:rPr>
          <w:delText>posts</w:delText>
        </w:r>
      </w:del>
      <w:ins w:id="884" w:author="GEORGILAS STYLIANOS" w:date="2021-08-07T14:52:00Z">
        <w:r w:rsidR="006A65D5">
          <w:rPr>
            <w:sz w:val="24"/>
            <w:szCs w:val="24"/>
            <w:lang w:val="el-GR"/>
          </w:rPr>
          <w:t>στις δημοσιεύσεις</w:t>
        </w:r>
      </w:ins>
      <w:r w:rsidR="00561532" w:rsidRPr="0059548D">
        <w:rPr>
          <w:sz w:val="24"/>
          <w:szCs w:val="24"/>
          <w:lang w:val="el-GR"/>
        </w:rPr>
        <w:t xml:space="preserve"> των χρηστών και </w:t>
      </w:r>
      <w:r w:rsidRPr="0059548D">
        <w:rPr>
          <w:sz w:val="24"/>
          <w:szCs w:val="24"/>
          <w:lang w:val="el-GR"/>
        </w:rPr>
        <w:t>αναλύεται ως εξής:</w:t>
      </w:r>
    </w:p>
    <w:p w14:paraId="7501CE24" w14:textId="617EE9E4" w:rsidR="00960628" w:rsidRPr="0059548D" w:rsidRDefault="00960628">
      <w:pPr>
        <w:pStyle w:val="Caption"/>
        <w:numPr>
          <w:ilvl w:val="0"/>
          <w:numId w:val="10"/>
        </w:numPr>
        <w:spacing w:after="120"/>
        <w:rPr>
          <w:i w:val="0"/>
          <w:iCs w:val="0"/>
          <w:color w:val="000000" w:themeColor="text1"/>
          <w:sz w:val="24"/>
          <w:szCs w:val="24"/>
          <w:lang w:val="el-GR"/>
        </w:rPr>
        <w:pPrChange w:id="885" w:author="GEORGILAS STYLIANOS" w:date="2021-08-06T21:54:00Z">
          <w:pPr>
            <w:pStyle w:val="Caption"/>
            <w:numPr>
              <w:numId w:val="10"/>
            </w:numPr>
            <w:spacing w:before="240"/>
            <w:ind w:left="720" w:hanging="360"/>
          </w:pPr>
        </w:pPrChange>
      </w:pPr>
      <w:del w:id="886" w:author="GEORGILAS STYLIANOS" w:date="2021-08-06T21:47:00Z">
        <w:r w:rsidRPr="0059548D" w:rsidDel="005D7370">
          <w:rPr>
            <w:i w:val="0"/>
            <w:iCs w:val="0"/>
            <w:color w:val="000000" w:themeColor="text1"/>
            <w:sz w:val="24"/>
            <w:szCs w:val="24"/>
          </w:rPr>
          <w:delText>Hash</w:delText>
        </w:r>
      </w:del>
      <w:ins w:id="887" w:author="GEORGILAS STYLIANOS" w:date="2021-08-06T21:47:00Z">
        <w:r w:rsidR="005D7370">
          <w:rPr>
            <w:i w:val="0"/>
            <w:iCs w:val="0"/>
            <w:color w:val="000000" w:themeColor="text1"/>
            <w:sz w:val="24"/>
            <w:szCs w:val="24"/>
          </w:rPr>
          <w:t>h</w:t>
        </w:r>
        <w:r w:rsidR="005D7370" w:rsidRPr="0059548D">
          <w:rPr>
            <w:i w:val="0"/>
            <w:iCs w:val="0"/>
            <w:color w:val="000000" w:themeColor="text1"/>
            <w:sz w:val="24"/>
            <w:szCs w:val="24"/>
          </w:rPr>
          <w:t>ash</w:t>
        </w:r>
      </w:ins>
      <w:r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Pr="0059548D">
        <w:rPr>
          <w:i w:val="0"/>
          <w:iCs w:val="0"/>
          <w:color w:val="000000" w:themeColor="text1"/>
          <w:sz w:val="24"/>
          <w:szCs w:val="24"/>
          <w:lang w:val="el-GR"/>
        </w:rPr>
        <w:t xml:space="preserve"> Το κύριο κλειδί του </w:t>
      </w:r>
      <w:r w:rsidR="004110F2" w:rsidRPr="0059548D">
        <w:rPr>
          <w:i w:val="0"/>
          <w:iCs w:val="0"/>
          <w:color w:val="000000" w:themeColor="text1"/>
          <w:sz w:val="24"/>
          <w:szCs w:val="24"/>
          <w:lang w:val="el-GR"/>
        </w:rPr>
        <w:t>πίνακα,</w:t>
      </w:r>
      <w:r w:rsidRPr="0059548D">
        <w:rPr>
          <w:i w:val="0"/>
          <w:iCs w:val="0"/>
          <w:color w:val="000000" w:themeColor="text1"/>
          <w:sz w:val="24"/>
          <w:szCs w:val="24"/>
          <w:lang w:val="el-GR"/>
        </w:rPr>
        <w:t xml:space="preserve"> ένας μοναδικός αριθμός, αύξων για κάθε εγγραφή</w:t>
      </w:r>
    </w:p>
    <w:p w14:paraId="1827F432" w14:textId="6A5E0E9E" w:rsidR="00960628" w:rsidRPr="0059548D" w:rsidRDefault="004110F2">
      <w:pPr>
        <w:pStyle w:val="Caption"/>
        <w:numPr>
          <w:ilvl w:val="0"/>
          <w:numId w:val="10"/>
        </w:numPr>
        <w:spacing w:after="120"/>
        <w:rPr>
          <w:i w:val="0"/>
          <w:iCs w:val="0"/>
          <w:color w:val="000000" w:themeColor="text1"/>
          <w:sz w:val="24"/>
          <w:szCs w:val="24"/>
          <w:lang w:val="el-GR"/>
        </w:rPr>
        <w:pPrChange w:id="888" w:author="GEORGILAS STYLIANOS" w:date="2021-08-06T21:54:00Z">
          <w:pPr>
            <w:pStyle w:val="Caption"/>
            <w:numPr>
              <w:numId w:val="10"/>
            </w:numPr>
            <w:spacing w:before="240"/>
            <w:ind w:left="720" w:hanging="360"/>
          </w:pPr>
        </w:pPrChange>
      </w:pPr>
      <w:del w:id="889" w:author="GEORGILAS STYLIANOS" w:date="2021-08-06T21:47:00Z">
        <w:r w:rsidRPr="0059548D" w:rsidDel="005D7370">
          <w:rPr>
            <w:i w:val="0"/>
            <w:iCs w:val="0"/>
            <w:color w:val="000000" w:themeColor="text1"/>
            <w:sz w:val="24"/>
            <w:szCs w:val="24"/>
          </w:rPr>
          <w:delText>Value</w:delText>
        </w:r>
      </w:del>
      <w:ins w:id="890" w:author="GEORGILAS STYLIANOS" w:date="2021-08-06T21:47:00Z">
        <w:r w:rsidR="005D7370">
          <w:rPr>
            <w:i w:val="0"/>
            <w:iCs w:val="0"/>
            <w:color w:val="000000" w:themeColor="text1"/>
            <w:sz w:val="24"/>
            <w:szCs w:val="24"/>
          </w:rPr>
          <w:t>v</w:t>
        </w:r>
        <w:r w:rsidR="005D7370" w:rsidRPr="0059548D">
          <w:rPr>
            <w:i w:val="0"/>
            <w:iCs w:val="0"/>
            <w:color w:val="000000" w:themeColor="text1"/>
            <w:sz w:val="24"/>
            <w:szCs w:val="24"/>
          </w:rPr>
          <w:t>alue</w:t>
        </w:r>
      </w:ins>
      <w:r w:rsidRPr="0059548D">
        <w:rPr>
          <w:i w:val="0"/>
          <w:iCs w:val="0"/>
          <w:color w:val="000000" w:themeColor="text1"/>
          <w:sz w:val="24"/>
          <w:szCs w:val="24"/>
          <w:lang w:val="el-GR"/>
        </w:rPr>
        <w:t>:</w:t>
      </w:r>
      <w:r w:rsidR="00960628" w:rsidRPr="0059548D">
        <w:rPr>
          <w:i w:val="0"/>
          <w:iCs w:val="0"/>
          <w:color w:val="000000" w:themeColor="text1"/>
          <w:sz w:val="24"/>
          <w:szCs w:val="24"/>
          <w:lang w:val="el-GR"/>
        </w:rPr>
        <w:t xml:space="preserve"> Το κείμενο που </w:t>
      </w:r>
      <w:r w:rsidRPr="0059548D">
        <w:rPr>
          <w:i w:val="0"/>
          <w:iCs w:val="0"/>
          <w:color w:val="000000" w:themeColor="text1"/>
          <w:sz w:val="24"/>
          <w:szCs w:val="24"/>
          <w:lang w:val="el-GR"/>
        </w:rPr>
        <w:t>υπάρχει</w:t>
      </w:r>
      <w:r w:rsidR="00960628" w:rsidRPr="0059548D">
        <w:rPr>
          <w:i w:val="0"/>
          <w:iCs w:val="0"/>
          <w:color w:val="000000" w:themeColor="text1"/>
          <w:sz w:val="24"/>
          <w:szCs w:val="24"/>
          <w:lang w:val="el-GR"/>
        </w:rPr>
        <w:t xml:space="preserve"> στο </w:t>
      </w:r>
      <w:r w:rsidR="00960628" w:rsidRPr="0059548D">
        <w:rPr>
          <w:i w:val="0"/>
          <w:iCs w:val="0"/>
          <w:color w:val="000000" w:themeColor="text1"/>
          <w:sz w:val="24"/>
          <w:szCs w:val="24"/>
        </w:rPr>
        <w:t>hashtag</w:t>
      </w:r>
    </w:p>
    <w:p w14:paraId="72171C61" w14:textId="00D4B61C" w:rsidR="00FD578E" w:rsidRPr="005619ED" w:rsidRDefault="00FD578E" w:rsidP="00FD578E">
      <w:pPr>
        <w:keepNext/>
        <w:rPr>
          <w:lang w:val="el-GR"/>
        </w:rPr>
      </w:pPr>
    </w:p>
    <w:p w14:paraId="66ED1E8C" w14:textId="77777777" w:rsidR="003C6B9A" w:rsidRDefault="00010EE3" w:rsidP="0059548D">
      <w:pPr>
        <w:keepNext/>
        <w:jc w:val="center"/>
      </w:pPr>
      <w:r>
        <w:object w:dxaOrig="1771" w:dyaOrig="1368" w14:anchorId="3578210A">
          <v:rect id="rectole0000000022" o:spid="_x0000_i1027" style="width:86.25pt;height:1in" o:ole="" o:preferrelative="t" stroked="f">
            <v:imagedata r:id="rId21" o:title=""/>
          </v:rect>
          <o:OLEObject Type="Embed" ProgID="StaticMetafile" ShapeID="rectole0000000022" DrawAspect="Content" ObjectID="_1689940528" r:id="rId22"/>
        </w:object>
      </w:r>
    </w:p>
    <w:p w14:paraId="2FC2BB56" w14:textId="70F715B0" w:rsidR="00FD578E" w:rsidRPr="001713E4" w:rsidRDefault="003C6B9A" w:rsidP="0059548D">
      <w:pPr>
        <w:jc w:val="center"/>
        <w:rPr>
          <w:b/>
          <w:bCs/>
          <w:i/>
          <w:iCs/>
          <w:sz w:val="24"/>
          <w:szCs w:val="24"/>
          <w:lang w:val="el-GR"/>
        </w:rPr>
      </w:pPr>
      <w:bookmarkStart w:id="891" w:name="_Ref78469434"/>
      <w:bookmarkStart w:id="892" w:name="_Toc77201023"/>
      <w:bookmarkStart w:id="893" w:name="_Toc77201324"/>
      <w:bookmarkStart w:id="894" w:name="_Toc77212380"/>
      <w:bookmarkStart w:id="895" w:name="_Toc77796787"/>
      <w:bookmarkStart w:id="896" w:name="_Toc78287968"/>
      <w:bookmarkStart w:id="897" w:name="_Toc78469278"/>
      <w:bookmarkStart w:id="898" w:name="_Toc78589164"/>
      <w:bookmarkStart w:id="899" w:name="_Toc78604254"/>
      <w:r w:rsidRPr="001713E4">
        <w:rPr>
          <w:b/>
          <w:bCs/>
          <w:i/>
          <w:iCs/>
          <w:sz w:val="24"/>
          <w:szCs w:val="24"/>
          <w:lang w:val="el-GR"/>
        </w:rPr>
        <w:t xml:space="preserve">Εικόνα </w:t>
      </w:r>
      <w:r w:rsidRPr="001713E4">
        <w:rPr>
          <w:b/>
          <w:bCs/>
          <w:i/>
          <w:iCs/>
          <w:sz w:val="24"/>
          <w:szCs w:val="24"/>
        </w:rPr>
        <w:fldChar w:fldCharType="begin"/>
      </w:r>
      <w:r w:rsidRPr="001713E4">
        <w:rPr>
          <w:b/>
          <w:bCs/>
          <w:i/>
          <w:iCs/>
          <w:sz w:val="24"/>
          <w:szCs w:val="24"/>
          <w:lang w:val="el-GR"/>
        </w:rPr>
        <w:instrText xml:space="preserve"> </w:instrText>
      </w:r>
      <w:r w:rsidRPr="001713E4">
        <w:rPr>
          <w:b/>
          <w:bCs/>
          <w:i/>
          <w:iCs/>
          <w:sz w:val="24"/>
          <w:szCs w:val="24"/>
        </w:rPr>
        <w:instrText>SEQ</w:instrText>
      </w:r>
      <w:r w:rsidRPr="001713E4">
        <w:rPr>
          <w:b/>
          <w:bCs/>
          <w:i/>
          <w:iCs/>
          <w:sz w:val="24"/>
          <w:szCs w:val="24"/>
          <w:lang w:val="el-GR"/>
        </w:rPr>
        <w:instrText xml:space="preserve"> Εικόνα \* </w:instrText>
      </w:r>
      <w:r w:rsidRPr="001713E4">
        <w:rPr>
          <w:b/>
          <w:bCs/>
          <w:i/>
          <w:iCs/>
          <w:sz w:val="24"/>
          <w:szCs w:val="24"/>
        </w:rPr>
        <w:instrText>ARABIC</w:instrText>
      </w:r>
      <w:r w:rsidRPr="001713E4">
        <w:rPr>
          <w:b/>
          <w:bCs/>
          <w:i/>
          <w:iCs/>
          <w:sz w:val="24"/>
          <w:szCs w:val="24"/>
          <w:lang w:val="el-GR"/>
        </w:rPr>
        <w:instrText xml:space="preserve"> </w:instrText>
      </w:r>
      <w:r w:rsidRPr="001713E4">
        <w:rPr>
          <w:b/>
          <w:bCs/>
          <w:i/>
          <w:iCs/>
          <w:sz w:val="24"/>
          <w:szCs w:val="24"/>
        </w:rPr>
        <w:fldChar w:fldCharType="separate"/>
      </w:r>
      <w:ins w:id="900" w:author="GEORGILAS STYLIANOS" w:date="2021-08-07T20:37:00Z">
        <w:r w:rsidR="00145C75" w:rsidRPr="004E2A3D">
          <w:rPr>
            <w:b/>
            <w:bCs/>
            <w:i/>
            <w:iCs/>
            <w:noProof/>
            <w:sz w:val="24"/>
            <w:szCs w:val="24"/>
            <w:lang w:val="el-GR"/>
            <w:rPrChange w:id="901" w:author="GEORGILAS STYLIANOS" w:date="2021-08-08T12:57:00Z">
              <w:rPr>
                <w:b/>
                <w:bCs/>
                <w:i/>
                <w:iCs/>
                <w:noProof/>
                <w:sz w:val="24"/>
                <w:szCs w:val="24"/>
              </w:rPr>
            </w:rPrChange>
          </w:rPr>
          <w:t>7</w:t>
        </w:r>
      </w:ins>
      <w:del w:id="902" w:author="GEORGILAS STYLIANOS" w:date="2021-08-07T19:17:00Z">
        <w:r w:rsidR="00582156" w:rsidRPr="00582156" w:rsidDel="001610D4">
          <w:rPr>
            <w:b/>
            <w:bCs/>
            <w:i/>
            <w:iCs/>
            <w:noProof/>
            <w:sz w:val="24"/>
            <w:szCs w:val="24"/>
            <w:lang w:val="el-GR"/>
          </w:rPr>
          <w:delText>7</w:delText>
        </w:r>
      </w:del>
      <w:r w:rsidRPr="001713E4">
        <w:rPr>
          <w:b/>
          <w:bCs/>
          <w:i/>
          <w:iCs/>
          <w:sz w:val="24"/>
          <w:szCs w:val="24"/>
        </w:rPr>
        <w:fldChar w:fldCharType="end"/>
      </w:r>
      <w:bookmarkEnd w:id="891"/>
      <w:r w:rsidRPr="001713E4">
        <w:rPr>
          <w:b/>
          <w:bCs/>
          <w:i/>
          <w:iCs/>
          <w:sz w:val="24"/>
          <w:szCs w:val="24"/>
          <w:lang w:val="el-GR"/>
        </w:rPr>
        <w:t>:</w:t>
      </w:r>
      <w:r w:rsidR="0059548D" w:rsidRPr="0059548D">
        <w:rPr>
          <w:b/>
          <w:bCs/>
          <w:i/>
          <w:iCs/>
          <w:sz w:val="24"/>
          <w:szCs w:val="24"/>
          <w:lang w:val="el-GR"/>
        </w:rPr>
        <w:t xml:space="preserve"> </w:t>
      </w:r>
      <w:r w:rsidRPr="001713E4">
        <w:rPr>
          <w:b/>
          <w:bCs/>
          <w:i/>
          <w:iCs/>
          <w:sz w:val="24"/>
          <w:szCs w:val="24"/>
          <w:lang w:val="el-GR"/>
        </w:rPr>
        <w:t xml:space="preserve">Πίνακας </w:t>
      </w:r>
      <w:r w:rsidRPr="001713E4">
        <w:rPr>
          <w:b/>
          <w:bCs/>
          <w:i/>
          <w:iCs/>
          <w:sz w:val="24"/>
          <w:szCs w:val="24"/>
        </w:rPr>
        <w:t>Hashtag</w:t>
      </w:r>
      <w:bookmarkEnd w:id="892"/>
      <w:bookmarkEnd w:id="893"/>
      <w:bookmarkEnd w:id="894"/>
      <w:bookmarkEnd w:id="895"/>
      <w:bookmarkEnd w:id="896"/>
      <w:bookmarkEnd w:id="897"/>
      <w:bookmarkEnd w:id="898"/>
      <w:bookmarkEnd w:id="899"/>
    </w:p>
    <w:p w14:paraId="02B520F8" w14:textId="4592BA2D" w:rsidR="00DC58C7" w:rsidRPr="0059548D" w:rsidRDefault="00FD578E" w:rsidP="001713E4">
      <w:pPr>
        <w:spacing w:before="240"/>
        <w:rPr>
          <w:sz w:val="24"/>
          <w:szCs w:val="24"/>
          <w:lang w:val="el-GR"/>
        </w:rPr>
      </w:pPr>
      <w:r w:rsidRPr="0059548D">
        <w:rPr>
          <w:sz w:val="24"/>
          <w:szCs w:val="24"/>
        </w:rPr>
        <w:t>O</w:t>
      </w:r>
      <w:r w:rsidRPr="0059548D">
        <w:rPr>
          <w:sz w:val="24"/>
          <w:szCs w:val="24"/>
          <w:lang w:val="el-GR"/>
        </w:rPr>
        <w:t xml:space="preserve"> πίνακας </w:t>
      </w:r>
      <w:ins w:id="903" w:author="GEORGILAS STYLIANOS" w:date="2021-08-06T21:48:00Z">
        <w:r w:rsidR="005D7370" w:rsidRPr="005D7370">
          <w:rPr>
            <w:sz w:val="24"/>
            <w:szCs w:val="24"/>
            <w:lang w:val="el-GR"/>
            <w:rPrChange w:id="904" w:author="GEORGILAS STYLIANOS" w:date="2021-08-06T21:48:00Z">
              <w:rPr>
                <w:sz w:val="24"/>
                <w:szCs w:val="24"/>
              </w:rPr>
            </w:rPrChange>
          </w:rPr>
          <w:t>“</w:t>
        </w:r>
      </w:ins>
      <w:r w:rsidRPr="0059548D">
        <w:rPr>
          <w:sz w:val="24"/>
          <w:szCs w:val="24"/>
        </w:rPr>
        <w:t>Tweets</w:t>
      </w:r>
      <w:ins w:id="905" w:author="GEORGILAS STYLIANOS" w:date="2021-08-06T21:48:00Z">
        <w:r w:rsidR="005D7370" w:rsidRPr="005D7370">
          <w:rPr>
            <w:sz w:val="24"/>
            <w:szCs w:val="24"/>
            <w:lang w:val="el-GR"/>
            <w:rPrChange w:id="906" w:author="GEORGILAS STYLIANOS" w:date="2021-08-06T21:48:00Z">
              <w:rPr>
                <w:sz w:val="24"/>
                <w:szCs w:val="24"/>
              </w:rPr>
            </w:rPrChange>
          </w:rPr>
          <w:t>”</w:t>
        </w:r>
      </w:ins>
      <w:r w:rsidRPr="0059548D">
        <w:rPr>
          <w:sz w:val="24"/>
          <w:szCs w:val="24"/>
          <w:lang w:val="el-GR"/>
        </w:rPr>
        <w:t xml:space="preserve"> (</w:t>
      </w:r>
      <w:r w:rsidR="00D72061" w:rsidRPr="0059548D">
        <w:rPr>
          <w:sz w:val="24"/>
          <w:szCs w:val="24"/>
          <w:lang w:val="el-GR"/>
        </w:rPr>
        <w:fldChar w:fldCharType="begin"/>
      </w:r>
      <w:r w:rsidR="00D72061" w:rsidRPr="0059548D">
        <w:rPr>
          <w:sz w:val="24"/>
          <w:szCs w:val="24"/>
          <w:lang w:val="el-GR"/>
        </w:rPr>
        <w:instrText xml:space="preserve"> REF _Ref78469440 \h </w:instrText>
      </w:r>
      <w:r w:rsidR="0059548D">
        <w:rPr>
          <w:sz w:val="24"/>
          <w:szCs w:val="24"/>
          <w:lang w:val="el-GR"/>
        </w:rPr>
        <w:instrText xml:space="preserve"> \* MERGEFORMAT </w:instrText>
      </w:r>
      <w:r w:rsidR="00D72061" w:rsidRPr="0059548D">
        <w:rPr>
          <w:sz w:val="24"/>
          <w:szCs w:val="24"/>
          <w:lang w:val="el-GR"/>
        </w:rPr>
      </w:r>
      <w:r w:rsidR="00D72061" w:rsidRPr="0059548D">
        <w:rPr>
          <w:sz w:val="24"/>
          <w:szCs w:val="24"/>
          <w:lang w:val="el-GR"/>
        </w:rPr>
        <w:fldChar w:fldCharType="separate"/>
      </w:r>
      <w:r w:rsidR="00D72061" w:rsidRPr="0059548D">
        <w:rPr>
          <w:b/>
          <w:bCs/>
          <w:sz w:val="24"/>
          <w:szCs w:val="24"/>
          <w:lang w:val="el-GR"/>
        </w:rPr>
        <w:t xml:space="preserve">Εικόνα </w:t>
      </w:r>
      <w:r w:rsidR="00D72061" w:rsidRPr="0059548D">
        <w:rPr>
          <w:b/>
          <w:bCs/>
          <w:noProof/>
          <w:sz w:val="24"/>
          <w:szCs w:val="24"/>
          <w:lang w:val="el-GR"/>
        </w:rPr>
        <w:t>8</w:t>
      </w:r>
      <w:r w:rsidR="00D72061" w:rsidRPr="0059548D">
        <w:rPr>
          <w:sz w:val="24"/>
          <w:szCs w:val="24"/>
          <w:lang w:val="el-GR"/>
        </w:rPr>
        <w:fldChar w:fldCharType="end"/>
      </w:r>
      <w:r w:rsidR="00DC58C7" w:rsidRPr="0059548D">
        <w:rPr>
          <w:sz w:val="24"/>
          <w:szCs w:val="24"/>
          <w:lang w:val="el-GR"/>
        </w:rPr>
        <w:t xml:space="preserve">) </w:t>
      </w:r>
      <w:r w:rsidR="00096A06" w:rsidRPr="0059548D">
        <w:rPr>
          <w:sz w:val="24"/>
          <w:szCs w:val="24"/>
          <w:lang w:val="el-GR"/>
        </w:rPr>
        <w:t xml:space="preserve">περιέχει </w:t>
      </w:r>
      <w:del w:id="907" w:author="GEORGILAS STYLIANOS" w:date="2021-08-07T14:52:00Z">
        <w:r w:rsidR="00096A06" w:rsidRPr="0059548D" w:rsidDel="006A65D5">
          <w:rPr>
            <w:sz w:val="24"/>
            <w:szCs w:val="24"/>
            <w:lang w:val="el-GR"/>
          </w:rPr>
          <w:delText xml:space="preserve">τα </w:delText>
        </w:r>
        <w:r w:rsidR="00096A06" w:rsidRPr="004E0DF9" w:rsidDel="006A65D5">
          <w:rPr>
            <w:sz w:val="24"/>
            <w:szCs w:val="24"/>
            <w:highlight w:val="yellow"/>
            <w:rPrChange w:id="908" w:author="Razis" w:date="2021-08-01T12:38:00Z">
              <w:rPr>
                <w:sz w:val="24"/>
                <w:szCs w:val="24"/>
              </w:rPr>
            </w:rPrChange>
          </w:rPr>
          <w:delText>posts</w:delText>
        </w:r>
      </w:del>
      <w:ins w:id="909" w:author="GEORGILAS STYLIANOS" w:date="2021-08-07T14:52:00Z">
        <w:r w:rsidR="006A65D5">
          <w:rPr>
            <w:sz w:val="24"/>
            <w:szCs w:val="24"/>
            <w:lang w:val="el-GR"/>
          </w:rPr>
          <w:t>τις δημοσιεύσεις</w:t>
        </w:r>
      </w:ins>
      <w:r w:rsidR="00096A06" w:rsidRPr="0059548D">
        <w:rPr>
          <w:sz w:val="24"/>
          <w:szCs w:val="24"/>
          <w:lang w:val="el-GR"/>
        </w:rPr>
        <w:t xml:space="preserve"> των χρηστών </w:t>
      </w:r>
      <w:r w:rsidR="00274605" w:rsidRPr="0059548D">
        <w:rPr>
          <w:sz w:val="24"/>
          <w:szCs w:val="24"/>
          <w:lang w:val="el-GR"/>
        </w:rPr>
        <w:t xml:space="preserve">στο </w:t>
      </w:r>
      <w:r w:rsidR="00274605" w:rsidRPr="0059548D">
        <w:rPr>
          <w:sz w:val="24"/>
          <w:szCs w:val="24"/>
        </w:rPr>
        <w:t>Twitter</w:t>
      </w:r>
      <w:r w:rsidR="00274605" w:rsidRPr="0059548D">
        <w:rPr>
          <w:sz w:val="24"/>
          <w:szCs w:val="24"/>
          <w:lang w:val="el-GR"/>
        </w:rPr>
        <w:t xml:space="preserve"> </w:t>
      </w:r>
      <w:r w:rsidR="00096A06" w:rsidRPr="0059548D">
        <w:rPr>
          <w:sz w:val="24"/>
          <w:szCs w:val="24"/>
          <w:lang w:val="el-GR"/>
        </w:rPr>
        <w:t xml:space="preserve">και </w:t>
      </w:r>
      <w:r w:rsidR="00DC58C7" w:rsidRPr="0059548D">
        <w:rPr>
          <w:sz w:val="24"/>
          <w:szCs w:val="24"/>
          <w:lang w:val="el-GR"/>
        </w:rPr>
        <w:t xml:space="preserve">αναλύεται ως </w:t>
      </w:r>
      <w:r w:rsidR="004110F2" w:rsidRPr="0059548D">
        <w:rPr>
          <w:sz w:val="24"/>
          <w:szCs w:val="24"/>
          <w:lang w:val="el-GR"/>
        </w:rPr>
        <w:t>εξής:</w:t>
      </w:r>
      <w:r w:rsidR="00DC58C7" w:rsidRPr="0059548D">
        <w:rPr>
          <w:sz w:val="24"/>
          <w:szCs w:val="24"/>
          <w:lang w:val="el-GR"/>
        </w:rPr>
        <w:t xml:space="preserve"> </w:t>
      </w:r>
    </w:p>
    <w:p w14:paraId="7226AECC" w14:textId="5A72AE0C" w:rsidR="00DC58C7" w:rsidRPr="0059548D" w:rsidRDefault="00DC58C7">
      <w:pPr>
        <w:pStyle w:val="Caption"/>
        <w:numPr>
          <w:ilvl w:val="0"/>
          <w:numId w:val="12"/>
        </w:numPr>
        <w:spacing w:after="120"/>
        <w:rPr>
          <w:i w:val="0"/>
          <w:iCs w:val="0"/>
          <w:color w:val="000000" w:themeColor="text1"/>
          <w:sz w:val="24"/>
          <w:szCs w:val="24"/>
          <w:lang w:val="el-GR"/>
        </w:rPr>
        <w:pPrChange w:id="910" w:author="GEORGILAS STYLIANOS" w:date="2021-08-06T21:54:00Z">
          <w:pPr>
            <w:pStyle w:val="Caption"/>
            <w:numPr>
              <w:numId w:val="12"/>
            </w:numPr>
            <w:spacing w:before="240"/>
            <w:ind w:left="720" w:hanging="360"/>
          </w:pPr>
        </w:pPrChange>
      </w:pPr>
      <w:del w:id="911" w:author="GEORGILAS STYLIANOS" w:date="2021-08-06T21:48:00Z">
        <w:r w:rsidRPr="0059548D" w:rsidDel="005D7370">
          <w:rPr>
            <w:i w:val="0"/>
            <w:iCs w:val="0"/>
            <w:color w:val="000000" w:themeColor="text1"/>
            <w:sz w:val="24"/>
            <w:szCs w:val="24"/>
          </w:rPr>
          <w:delText>Tweet</w:delText>
        </w:r>
      </w:del>
      <w:ins w:id="912" w:author="GEORGILAS STYLIANOS" w:date="2021-08-06T21:48:00Z">
        <w:r w:rsidR="005D7370">
          <w:rPr>
            <w:i w:val="0"/>
            <w:iCs w:val="0"/>
            <w:color w:val="000000" w:themeColor="text1"/>
            <w:sz w:val="24"/>
            <w:szCs w:val="24"/>
          </w:rPr>
          <w:t>t</w:t>
        </w:r>
        <w:r w:rsidR="005D7370" w:rsidRPr="0059548D">
          <w:rPr>
            <w:i w:val="0"/>
            <w:iCs w:val="0"/>
            <w:color w:val="000000" w:themeColor="text1"/>
            <w:sz w:val="24"/>
            <w:szCs w:val="24"/>
          </w:rPr>
          <w:t>weet</w:t>
        </w:r>
      </w:ins>
      <w:r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Pr="0059548D">
        <w:rPr>
          <w:i w:val="0"/>
          <w:iCs w:val="0"/>
          <w:color w:val="000000" w:themeColor="text1"/>
          <w:sz w:val="24"/>
          <w:szCs w:val="24"/>
          <w:lang w:val="el-GR"/>
        </w:rPr>
        <w:t xml:space="preserve"> Το κύριο κλειδί του πίνακα, </w:t>
      </w:r>
      <w:ins w:id="913" w:author="GEORGILAS STYLIANOS" w:date="2021-08-07T14:30:00Z">
        <w:r w:rsidR="00D36AFE">
          <w:rPr>
            <w:i w:val="0"/>
            <w:iCs w:val="0"/>
            <w:color w:val="000000" w:themeColor="text1"/>
            <w:sz w:val="24"/>
            <w:szCs w:val="24"/>
          </w:rPr>
          <w:t>o</w:t>
        </w:r>
        <w:r w:rsidR="00D36AFE" w:rsidRPr="00D36AFE">
          <w:rPr>
            <w:i w:val="0"/>
            <w:iCs w:val="0"/>
            <w:color w:val="000000" w:themeColor="text1"/>
            <w:sz w:val="24"/>
            <w:szCs w:val="24"/>
            <w:lang w:val="el-GR"/>
            <w:rPrChange w:id="914" w:author="GEORGILAS STYLIANOS" w:date="2021-08-07T14:30:00Z">
              <w:rPr>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915" w:author="GEORGILAS STYLIANOS" w:date="2021-08-07T14:30:00Z">
        <w:r w:rsidRPr="0059548D" w:rsidDel="00D36AFE">
          <w:rPr>
            <w:i w:val="0"/>
            <w:iCs w:val="0"/>
            <w:color w:val="000000" w:themeColor="text1"/>
            <w:sz w:val="24"/>
            <w:szCs w:val="24"/>
            <w:lang w:val="el-GR"/>
          </w:rPr>
          <w:delText xml:space="preserve">το </w:delText>
        </w:r>
        <w:r w:rsidRPr="004E0DF9" w:rsidDel="00D36AFE">
          <w:rPr>
            <w:i w:val="0"/>
            <w:iCs w:val="0"/>
            <w:color w:val="000000" w:themeColor="text1"/>
            <w:sz w:val="24"/>
            <w:szCs w:val="24"/>
            <w:highlight w:val="yellow"/>
            <w:rPrChange w:id="916" w:author="Razis" w:date="2021-08-01T12:40:00Z">
              <w:rPr>
                <w:i w:val="0"/>
                <w:iCs w:val="0"/>
                <w:color w:val="000000" w:themeColor="text1"/>
                <w:sz w:val="24"/>
                <w:szCs w:val="24"/>
              </w:rPr>
            </w:rPrChange>
          </w:rPr>
          <w:delText>id</w:delText>
        </w:r>
        <w:r w:rsidRPr="0059548D" w:rsidDel="00D36AFE">
          <w:rPr>
            <w:i w:val="0"/>
            <w:iCs w:val="0"/>
            <w:color w:val="000000" w:themeColor="text1"/>
            <w:sz w:val="24"/>
            <w:szCs w:val="24"/>
            <w:lang w:val="el-GR"/>
          </w:rPr>
          <w:delText xml:space="preserve"> </w:delText>
        </w:r>
      </w:del>
      <w:r w:rsidRPr="0059548D">
        <w:rPr>
          <w:i w:val="0"/>
          <w:iCs w:val="0"/>
          <w:color w:val="000000" w:themeColor="text1"/>
          <w:sz w:val="24"/>
          <w:szCs w:val="24"/>
          <w:lang w:val="el-GR"/>
        </w:rPr>
        <w:t xml:space="preserve">που δίνεται </w:t>
      </w:r>
      <w:del w:id="917" w:author="GEORGILAS STYLIANOS" w:date="2021-08-07T14:53:00Z">
        <w:r w:rsidRPr="0059548D" w:rsidDel="006A65D5">
          <w:rPr>
            <w:i w:val="0"/>
            <w:iCs w:val="0"/>
            <w:color w:val="000000" w:themeColor="text1"/>
            <w:sz w:val="24"/>
            <w:szCs w:val="24"/>
            <w:lang w:val="el-GR"/>
          </w:rPr>
          <w:delText xml:space="preserve">στο </w:delText>
        </w:r>
        <w:r w:rsidRPr="0059548D" w:rsidDel="006A65D5">
          <w:rPr>
            <w:i w:val="0"/>
            <w:iCs w:val="0"/>
            <w:color w:val="000000" w:themeColor="text1"/>
            <w:sz w:val="24"/>
            <w:szCs w:val="24"/>
          </w:rPr>
          <w:delText>post</w:delText>
        </w:r>
      </w:del>
      <w:ins w:id="918" w:author="GEORGILAS STYLIANOS" w:date="2021-08-07T14:53:00Z">
        <w:r w:rsidR="006A65D5">
          <w:rPr>
            <w:i w:val="0"/>
            <w:iCs w:val="0"/>
            <w:color w:val="000000" w:themeColor="text1"/>
            <w:sz w:val="24"/>
            <w:szCs w:val="24"/>
            <w:lang w:val="el-GR"/>
          </w:rPr>
          <w:t>στη δημοσίευση</w:t>
        </w:r>
      </w:ins>
      <w:r w:rsidRPr="0059548D">
        <w:rPr>
          <w:i w:val="0"/>
          <w:iCs w:val="0"/>
          <w:color w:val="000000" w:themeColor="text1"/>
          <w:sz w:val="24"/>
          <w:szCs w:val="24"/>
          <w:lang w:val="el-GR"/>
        </w:rPr>
        <w:t xml:space="preserve"> από το </w:t>
      </w:r>
      <w:r w:rsidRPr="0059548D">
        <w:rPr>
          <w:i w:val="0"/>
          <w:iCs w:val="0"/>
          <w:color w:val="000000" w:themeColor="text1"/>
          <w:sz w:val="24"/>
          <w:szCs w:val="24"/>
        </w:rPr>
        <w:t>Twitter</w:t>
      </w:r>
    </w:p>
    <w:p w14:paraId="3F1322A3" w14:textId="2A62312A" w:rsidR="00DC58C7" w:rsidRPr="0059548D" w:rsidRDefault="004110F2">
      <w:pPr>
        <w:pStyle w:val="Caption"/>
        <w:numPr>
          <w:ilvl w:val="0"/>
          <w:numId w:val="12"/>
        </w:numPr>
        <w:spacing w:after="120"/>
        <w:rPr>
          <w:i w:val="0"/>
          <w:iCs w:val="0"/>
          <w:color w:val="000000" w:themeColor="text1"/>
          <w:sz w:val="24"/>
          <w:szCs w:val="24"/>
          <w:lang w:val="el-GR"/>
        </w:rPr>
        <w:pPrChange w:id="919" w:author="GEORGILAS STYLIANOS" w:date="2021-08-06T21:54:00Z">
          <w:pPr>
            <w:pStyle w:val="Caption"/>
            <w:numPr>
              <w:numId w:val="12"/>
            </w:numPr>
            <w:spacing w:before="240"/>
            <w:ind w:left="720" w:hanging="360"/>
          </w:pPr>
        </w:pPrChange>
      </w:pPr>
      <w:del w:id="920" w:author="GEORGILAS STYLIANOS" w:date="2021-08-06T21:48:00Z">
        <w:r w:rsidRPr="0059548D" w:rsidDel="005D7370">
          <w:rPr>
            <w:i w:val="0"/>
            <w:iCs w:val="0"/>
            <w:color w:val="000000" w:themeColor="text1"/>
            <w:sz w:val="24"/>
            <w:szCs w:val="24"/>
          </w:rPr>
          <w:delText>Createdat</w:delText>
        </w:r>
      </w:del>
      <w:proofErr w:type="spellStart"/>
      <w:ins w:id="921" w:author="GEORGILAS STYLIANOS" w:date="2021-08-06T21:48:00Z">
        <w:r w:rsidR="005D7370">
          <w:rPr>
            <w:i w:val="0"/>
            <w:iCs w:val="0"/>
            <w:color w:val="000000" w:themeColor="text1"/>
            <w:sz w:val="24"/>
            <w:szCs w:val="24"/>
          </w:rPr>
          <w:t>c</w:t>
        </w:r>
        <w:r w:rsidR="005D7370" w:rsidRPr="0059548D">
          <w:rPr>
            <w:i w:val="0"/>
            <w:iCs w:val="0"/>
            <w:color w:val="000000" w:themeColor="text1"/>
            <w:sz w:val="24"/>
            <w:szCs w:val="24"/>
          </w:rPr>
          <w:t>reatedat</w:t>
        </w:r>
      </w:ins>
      <w:proofErr w:type="spellEnd"/>
      <w:r w:rsidRPr="0059548D">
        <w:rPr>
          <w:i w:val="0"/>
          <w:iCs w:val="0"/>
          <w:color w:val="000000" w:themeColor="text1"/>
          <w:sz w:val="24"/>
          <w:szCs w:val="24"/>
          <w:lang w:val="el-GR"/>
        </w:rPr>
        <w:t>:</w:t>
      </w:r>
      <w:r w:rsidR="00DC58C7" w:rsidRPr="0059548D">
        <w:rPr>
          <w:i w:val="0"/>
          <w:iCs w:val="0"/>
          <w:color w:val="000000" w:themeColor="text1"/>
          <w:sz w:val="24"/>
          <w:szCs w:val="24"/>
          <w:lang w:val="el-GR"/>
        </w:rPr>
        <w:t xml:space="preserve"> Η ημερομηνία που </w:t>
      </w:r>
      <w:del w:id="922" w:author="GEORGILAS STYLIANOS" w:date="2021-08-07T14:53:00Z">
        <w:r w:rsidR="00DC58C7" w:rsidRPr="0059548D" w:rsidDel="006A65D5">
          <w:rPr>
            <w:i w:val="0"/>
            <w:iCs w:val="0"/>
            <w:color w:val="000000" w:themeColor="text1"/>
            <w:sz w:val="24"/>
            <w:szCs w:val="24"/>
            <w:lang w:val="el-GR"/>
          </w:rPr>
          <w:delText xml:space="preserve">δημοσιεύθηκε το </w:delText>
        </w:r>
        <w:r w:rsidR="00DC58C7" w:rsidRPr="0059548D" w:rsidDel="006A65D5">
          <w:rPr>
            <w:i w:val="0"/>
            <w:iCs w:val="0"/>
            <w:color w:val="000000" w:themeColor="text1"/>
            <w:sz w:val="24"/>
            <w:szCs w:val="24"/>
          </w:rPr>
          <w:delText>post</w:delText>
        </w:r>
      </w:del>
      <w:ins w:id="923" w:author="GEORGILAS STYLIANOS" w:date="2021-08-07T14:53:00Z">
        <w:r w:rsidR="006A65D5">
          <w:rPr>
            <w:i w:val="0"/>
            <w:iCs w:val="0"/>
            <w:color w:val="000000" w:themeColor="text1"/>
            <w:sz w:val="24"/>
            <w:szCs w:val="24"/>
            <w:lang w:val="el-GR"/>
          </w:rPr>
          <w:t>δημιουργήθηκε η δημοσίευση</w:t>
        </w:r>
      </w:ins>
    </w:p>
    <w:p w14:paraId="7939F258" w14:textId="687148F8" w:rsidR="00DC58C7" w:rsidRPr="0059548D" w:rsidRDefault="00DC58C7">
      <w:pPr>
        <w:pStyle w:val="Caption"/>
        <w:numPr>
          <w:ilvl w:val="0"/>
          <w:numId w:val="12"/>
        </w:numPr>
        <w:spacing w:after="120"/>
        <w:rPr>
          <w:i w:val="0"/>
          <w:iCs w:val="0"/>
          <w:color w:val="000000" w:themeColor="text1"/>
          <w:sz w:val="24"/>
          <w:szCs w:val="24"/>
          <w:lang w:val="el-GR"/>
        </w:rPr>
        <w:pPrChange w:id="924" w:author="GEORGILAS STYLIANOS" w:date="2021-08-06T21:54:00Z">
          <w:pPr>
            <w:pStyle w:val="Caption"/>
            <w:numPr>
              <w:numId w:val="12"/>
            </w:numPr>
            <w:spacing w:before="240"/>
            <w:ind w:left="720" w:hanging="360"/>
          </w:pPr>
        </w:pPrChange>
      </w:pPr>
      <w:del w:id="925" w:author="GEORGILAS STYLIANOS" w:date="2021-08-06T21:48:00Z">
        <w:r w:rsidRPr="0059548D" w:rsidDel="005D7370">
          <w:rPr>
            <w:i w:val="0"/>
            <w:iCs w:val="0"/>
            <w:color w:val="000000" w:themeColor="text1"/>
            <w:sz w:val="24"/>
            <w:szCs w:val="24"/>
          </w:rPr>
          <w:delText>Twitter</w:delText>
        </w:r>
      </w:del>
      <w:ins w:id="926" w:author="GEORGILAS STYLIANOS" w:date="2021-08-06T21:48:00Z">
        <w:r w:rsidR="005D7370">
          <w:rPr>
            <w:i w:val="0"/>
            <w:iCs w:val="0"/>
            <w:color w:val="000000" w:themeColor="text1"/>
            <w:sz w:val="24"/>
            <w:szCs w:val="24"/>
          </w:rPr>
          <w:t>t</w:t>
        </w:r>
        <w:r w:rsidR="005D7370" w:rsidRPr="0059548D">
          <w:rPr>
            <w:i w:val="0"/>
            <w:iCs w:val="0"/>
            <w:color w:val="000000" w:themeColor="text1"/>
            <w:sz w:val="24"/>
            <w:szCs w:val="24"/>
          </w:rPr>
          <w:t>witter</w:t>
        </w:r>
      </w:ins>
      <w:r w:rsidRPr="0059548D">
        <w:rPr>
          <w:i w:val="0"/>
          <w:iCs w:val="0"/>
          <w:color w:val="000000" w:themeColor="text1"/>
          <w:sz w:val="24"/>
          <w:szCs w:val="24"/>
          <w:lang w:val="el-GR"/>
        </w:rPr>
        <w:t>_</w:t>
      </w:r>
      <w:r w:rsidRPr="0059548D">
        <w:rPr>
          <w:i w:val="0"/>
          <w:iCs w:val="0"/>
          <w:color w:val="000000" w:themeColor="text1"/>
          <w:sz w:val="24"/>
          <w:szCs w:val="24"/>
        </w:rPr>
        <w:t>user</w:t>
      </w:r>
      <w:r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Pr="0059548D">
        <w:rPr>
          <w:i w:val="0"/>
          <w:iCs w:val="0"/>
          <w:color w:val="000000" w:themeColor="text1"/>
          <w:sz w:val="24"/>
          <w:szCs w:val="24"/>
          <w:lang w:val="el-GR"/>
        </w:rPr>
        <w:t xml:space="preserve"> </w:t>
      </w:r>
      <w:ins w:id="927" w:author="GEORGILAS STYLIANOS" w:date="2021-08-07T14:30:00Z">
        <w:r w:rsidR="00D36AFE">
          <w:rPr>
            <w:i w:val="0"/>
            <w:iCs w:val="0"/>
            <w:color w:val="000000" w:themeColor="text1"/>
            <w:sz w:val="24"/>
            <w:szCs w:val="24"/>
          </w:rPr>
          <w:t>O</w:t>
        </w:r>
        <w:r w:rsidR="00D36AFE" w:rsidRPr="00D36AFE">
          <w:rPr>
            <w:i w:val="0"/>
            <w:iCs w:val="0"/>
            <w:color w:val="000000" w:themeColor="text1"/>
            <w:sz w:val="24"/>
            <w:szCs w:val="24"/>
            <w:lang w:val="el-GR"/>
            <w:rPrChange w:id="928" w:author="GEORGILAS STYLIANOS" w:date="2021-08-07T14:30:00Z">
              <w:rPr>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αναγνωριστικός κωδικός</w:t>
        </w:r>
      </w:ins>
      <w:del w:id="929" w:author="GEORGILAS STYLIANOS" w:date="2021-08-07T14:30:00Z">
        <w:r w:rsidRPr="0059548D" w:rsidDel="00D36AFE">
          <w:rPr>
            <w:rFonts w:ascii="Calibri" w:eastAsia="Calibri" w:hAnsi="Calibri" w:cs="Calibri"/>
            <w:i w:val="0"/>
            <w:iCs w:val="0"/>
            <w:color w:val="000000" w:themeColor="text1"/>
            <w:sz w:val="24"/>
            <w:szCs w:val="24"/>
            <w:lang w:val="el-GR"/>
          </w:rPr>
          <w:delText xml:space="preserve">Το </w:delText>
        </w:r>
        <w:r w:rsidRPr="0059548D" w:rsidDel="00D36AFE">
          <w:rPr>
            <w:rFonts w:ascii="Calibri" w:eastAsia="Calibri" w:hAnsi="Calibri" w:cs="Calibri"/>
            <w:i w:val="0"/>
            <w:iCs w:val="0"/>
            <w:color w:val="000000" w:themeColor="text1"/>
            <w:sz w:val="24"/>
            <w:szCs w:val="24"/>
          </w:rPr>
          <w:delText>id</w:delText>
        </w:r>
      </w:del>
      <w:r w:rsidRPr="0059548D">
        <w:rPr>
          <w:rFonts w:ascii="Calibri" w:eastAsia="Calibri" w:hAnsi="Calibri" w:cs="Calibri"/>
          <w:i w:val="0"/>
          <w:iCs w:val="0"/>
          <w:color w:val="000000" w:themeColor="text1"/>
          <w:sz w:val="24"/>
          <w:szCs w:val="24"/>
          <w:lang w:val="el-GR"/>
        </w:rPr>
        <w:t xml:space="preserve"> που δίνεται από το </w:t>
      </w:r>
      <w:r w:rsidRPr="0059548D">
        <w:rPr>
          <w:rFonts w:ascii="Calibri" w:eastAsia="Calibri" w:hAnsi="Calibri" w:cs="Calibri"/>
          <w:i w:val="0"/>
          <w:iCs w:val="0"/>
          <w:color w:val="000000" w:themeColor="text1"/>
          <w:sz w:val="24"/>
          <w:szCs w:val="24"/>
        </w:rPr>
        <w:t>Twitter</w:t>
      </w:r>
      <w:r w:rsidRPr="0059548D">
        <w:rPr>
          <w:rFonts w:ascii="Calibri" w:eastAsia="Calibri" w:hAnsi="Calibri" w:cs="Calibri"/>
          <w:i w:val="0"/>
          <w:iCs w:val="0"/>
          <w:color w:val="000000" w:themeColor="text1"/>
          <w:sz w:val="24"/>
          <w:szCs w:val="24"/>
          <w:lang w:val="el-GR"/>
        </w:rPr>
        <w:t xml:space="preserve"> στον χρήστη</w:t>
      </w:r>
      <w:ins w:id="930" w:author="GEORGILAS STYLIANOS" w:date="2021-08-06T21:49:00Z">
        <w:r w:rsidR="005D7370" w:rsidRPr="005D7370">
          <w:rPr>
            <w:rFonts w:ascii="Calibri" w:eastAsia="Calibri" w:hAnsi="Calibri" w:cs="Calibri"/>
            <w:i w:val="0"/>
            <w:iCs w:val="0"/>
            <w:color w:val="000000" w:themeColor="text1"/>
            <w:sz w:val="24"/>
            <w:szCs w:val="24"/>
            <w:lang w:val="el-GR"/>
            <w:rPrChange w:id="931" w:author="GEORGILAS STYLIANOS" w:date="2021-08-06T21:49:00Z">
              <w:rPr>
                <w:rFonts w:ascii="Calibri" w:eastAsia="Calibri" w:hAnsi="Calibri" w:cs="Calibri"/>
                <w:i w:val="0"/>
                <w:iCs w:val="0"/>
                <w:color w:val="000000" w:themeColor="text1"/>
                <w:sz w:val="24"/>
                <w:szCs w:val="24"/>
              </w:rPr>
            </w:rPrChange>
          </w:rPr>
          <w:t>,</w:t>
        </w:r>
        <w:r w:rsidR="005D7370" w:rsidRPr="005D7370">
          <w:rPr>
            <w:rFonts w:ascii="Calibri" w:eastAsia="Calibri" w:hAnsi="Calibri" w:cs="Calibri"/>
            <w:i w:val="0"/>
            <w:iCs w:val="0"/>
            <w:color w:val="000000" w:themeColor="text1"/>
            <w:sz w:val="24"/>
            <w:szCs w:val="24"/>
            <w:lang w:val="el-GR"/>
          </w:rPr>
          <w:t xml:space="preserve"> </w:t>
        </w:r>
        <w:r w:rsidR="005D7370">
          <w:rPr>
            <w:rFonts w:ascii="Calibri" w:eastAsia="Calibri" w:hAnsi="Calibri" w:cs="Calibri"/>
            <w:i w:val="0"/>
            <w:iCs w:val="0"/>
            <w:color w:val="000000" w:themeColor="text1"/>
            <w:sz w:val="24"/>
            <w:szCs w:val="24"/>
            <w:lang w:val="el-GR"/>
          </w:rPr>
          <w:t xml:space="preserve">ξένο κλειδί για τον πίνακα </w:t>
        </w:r>
        <w:r w:rsidR="005D7370" w:rsidRPr="00AA5D52">
          <w:rPr>
            <w:rFonts w:ascii="Calibri" w:eastAsia="Calibri" w:hAnsi="Calibri" w:cs="Calibri"/>
            <w:i w:val="0"/>
            <w:iCs w:val="0"/>
            <w:color w:val="000000" w:themeColor="text1"/>
            <w:sz w:val="24"/>
            <w:szCs w:val="24"/>
            <w:lang w:val="el-GR"/>
          </w:rPr>
          <w:t>“</w:t>
        </w:r>
        <w:r w:rsidR="005D7370">
          <w:rPr>
            <w:rFonts w:ascii="Calibri" w:eastAsia="Calibri" w:hAnsi="Calibri" w:cs="Calibri"/>
            <w:i w:val="0"/>
            <w:iCs w:val="0"/>
            <w:color w:val="000000" w:themeColor="text1"/>
            <w:sz w:val="24"/>
            <w:szCs w:val="24"/>
          </w:rPr>
          <w:t>Twitter</w:t>
        </w:r>
        <w:r w:rsidR="005D7370" w:rsidRPr="00AA5D52">
          <w:rPr>
            <w:rFonts w:ascii="Calibri" w:eastAsia="Calibri" w:hAnsi="Calibri" w:cs="Calibri"/>
            <w:i w:val="0"/>
            <w:iCs w:val="0"/>
            <w:color w:val="000000" w:themeColor="text1"/>
            <w:sz w:val="24"/>
            <w:szCs w:val="24"/>
            <w:lang w:val="el-GR"/>
          </w:rPr>
          <w:t>”</w:t>
        </w:r>
      </w:ins>
      <w:ins w:id="932" w:author="Razis" w:date="2021-08-01T12:42:00Z">
        <w:del w:id="933" w:author="GEORGILAS STYLIANOS" w:date="2021-08-06T21:49:00Z">
          <w:r w:rsidR="004E0DF9" w:rsidDel="005D7370">
            <w:rPr>
              <w:rFonts w:ascii="Calibri" w:eastAsia="Calibri" w:hAnsi="Calibri" w:cs="Calibri"/>
              <w:i w:val="0"/>
              <w:iCs w:val="0"/>
              <w:color w:val="000000" w:themeColor="text1"/>
              <w:sz w:val="24"/>
              <w:szCs w:val="24"/>
              <w:lang w:val="el-GR"/>
            </w:rPr>
            <w:delText xml:space="preserve"> </w:delText>
          </w:r>
        </w:del>
      </w:ins>
      <w:ins w:id="934" w:author="Razis" w:date="2021-08-01T12:38:00Z">
        <w:del w:id="935" w:author="GEORGILAS STYLIANOS" w:date="2021-08-06T21:49:00Z">
          <w:r w:rsidR="004E0DF9" w:rsidDel="005D7370">
            <w:rPr>
              <w:rFonts w:ascii="Calibri" w:eastAsia="Calibri" w:hAnsi="Calibri" w:cs="Calibri"/>
              <w:i w:val="0"/>
              <w:iCs w:val="0"/>
              <w:color w:val="000000" w:themeColor="text1"/>
              <w:sz w:val="24"/>
              <w:szCs w:val="24"/>
              <w:lang w:val="el-GR"/>
            </w:rPr>
            <w:delText>++</w:delText>
          </w:r>
        </w:del>
      </w:ins>
      <w:ins w:id="936" w:author="Razis" w:date="2021-08-01T12:42:00Z">
        <w:del w:id="937" w:author="GEORGILAS STYLIANOS" w:date="2021-08-06T21:49:00Z">
          <w:r w:rsidR="004E0DF9" w:rsidDel="005D7370">
            <w:rPr>
              <w:rFonts w:ascii="Calibri" w:eastAsia="Calibri" w:hAnsi="Calibri" w:cs="Calibri"/>
              <w:i w:val="0"/>
              <w:iCs w:val="0"/>
              <w:color w:val="000000" w:themeColor="text1"/>
              <w:sz w:val="24"/>
              <w:szCs w:val="24"/>
              <w:lang w:val="el-GR"/>
            </w:rPr>
            <w:delText xml:space="preserve"> </w:delText>
          </w:r>
        </w:del>
      </w:ins>
      <w:ins w:id="938" w:author="Razis" w:date="2021-08-01T12:38:00Z">
        <w:del w:id="939" w:author="GEORGILAS STYLIANOS" w:date="2021-08-06T21:49:00Z">
          <w:r w:rsidR="004E0DF9" w:rsidDel="005D7370">
            <w:rPr>
              <w:rFonts w:ascii="Calibri" w:eastAsia="Calibri" w:hAnsi="Calibri" w:cs="Calibri"/>
              <w:i w:val="0"/>
              <w:iCs w:val="0"/>
              <w:color w:val="000000" w:themeColor="text1"/>
              <w:sz w:val="24"/>
              <w:szCs w:val="24"/>
              <w:lang w:val="el-GR"/>
            </w:rPr>
            <w:delText>ΞΚ</w:delText>
          </w:r>
        </w:del>
      </w:ins>
      <w:ins w:id="940" w:author="GEORGILAS STYLIANOS" w:date="2021-08-07T15:11:00Z">
        <w:r w:rsidR="004A1A3F" w:rsidRPr="004A1A3F">
          <w:rPr>
            <w:rFonts w:ascii="Calibri" w:eastAsia="Calibri" w:hAnsi="Calibri" w:cs="Calibri"/>
            <w:i w:val="0"/>
            <w:iCs w:val="0"/>
            <w:color w:val="000000" w:themeColor="text1"/>
            <w:sz w:val="24"/>
            <w:szCs w:val="24"/>
            <w:lang w:val="el-GR"/>
            <w:rPrChange w:id="941" w:author="GEORGILAS STYLIANOS" w:date="2021-08-07T15:11:00Z">
              <w:rPr>
                <w:rFonts w:ascii="Calibri" w:eastAsia="Calibri" w:hAnsi="Calibri" w:cs="Calibri"/>
                <w:i w:val="0"/>
                <w:iCs w:val="0"/>
                <w:color w:val="000000" w:themeColor="text1"/>
                <w:sz w:val="24"/>
                <w:szCs w:val="24"/>
              </w:rPr>
            </w:rPrChange>
          </w:rPr>
          <w:t>(</w:t>
        </w:r>
        <w:r w:rsidR="004A1A3F">
          <w:rPr>
            <w:rFonts w:ascii="Calibri" w:eastAsia="Calibri" w:hAnsi="Calibri" w:cs="Calibri"/>
            <w:i w:val="0"/>
            <w:iCs w:val="0"/>
            <w:color w:val="000000" w:themeColor="text1"/>
            <w:sz w:val="24"/>
            <w:szCs w:val="24"/>
            <w:lang w:val="el-GR"/>
          </w:rPr>
          <w:fldChar w:fldCharType="begin"/>
        </w:r>
        <w:r w:rsidR="004A1A3F">
          <w:rPr>
            <w:rFonts w:ascii="Calibri" w:eastAsia="Calibri" w:hAnsi="Calibri" w:cs="Calibri"/>
            <w:i w:val="0"/>
            <w:iCs w:val="0"/>
            <w:color w:val="000000" w:themeColor="text1"/>
            <w:sz w:val="24"/>
            <w:szCs w:val="24"/>
            <w:lang w:val="el-GR"/>
          </w:rPr>
          <w:instrText xml:space="preserve"> REF _Ref79241512 \h </w:instrText>
        </w:r>
      </w:ins>
      <w:r w:rsidR="004A1A3F">
        <w:rPr>
          <w:rFonts w:ascii="Calibri" w:eastAsia="Calibri" w:hAnsi="Calibri" w:cs="Calibri"/>
          <w:i w:val="0"/>
          <w:iCs w:val="0"/>
          <w:color w:val="000000" w:themeColor="text1"/>
          <w:sz w:val="24"/>
          <w:szCs w:val="24"/>
          <w:lang w:val="el-GR"/>
        </w:rPr>
      </w:r>
      <w:r w:rsidR="004A1A3F">
        <w:rPr>
          <w:rFonts w:ascii="Calibri" w:eastAsia="Calibri" w:hAnsi="Calibri" w:cs="Calibri"/>
          <w:i w:val="0"/>
          <w:iCs w:val="0"/>
          <w:color w:val="000000" w:themeColor="text1"/>
          <w:sz w:val="24"/>
          <w:szCs w:val="24"/>
          <w:lang w:val="el-GR"/>
        </w:rPr>
        <w:fldChar w:fldCharType="separate"/>
      </w:r>
      <w:ins w:id="942" w:author="GEORGILAS STYLIANOS" w:date="2021-08-07T15:11:00Z">
        <w:r w:rsidR="004A1A3F" w:rsidRPr="001713E4">
          <w:rPr>
            <w:b/>
            <w:bCs/>
            <w:sz w:val="24"/>
            <w:szCs w:val="24"/>
            <w:lang w:val="el-GR"/>
          </w:rPr>
          <w:t xml:space="preserve">Εικόνα </w:t>
        </w:r>
        <w:r w:rsidR="004A1A3F" w:rsidRPr="00582156">
          <w:rPr>
            <w:b/>
            <w:bCs/>
            <w:noProof/>
            <w:sz w:val="24"/>
            <w:szCs w:val="24"/>
            <w:lang w:val="el-GR"/>
          </w:rPr>
          <w:t>1</w:t>
        </w:r>
        <w:r w:rsidR="004A1A3F">
          <w:rPr>
            <w:rFonts w:ascii="Calibri" w:eastAsia="Calibri" w:hAnsi="Calibri" w:cs="Calibri"/>
            <w:i w:val="0"/>
            <w:iCs w:val="0"/>
            <w:color w:val="000000" w:themeColor="text1"/>
            <w:sz w:val="24"/>
            <w:szCs w:val="24"/>
            <w:lang w:val="el-GR"/>
          </w:rPr>
          <w:fldChar w:fldCharType="end"/>
        </w:r>
        <w:r w:rsidR="004A1A3F" w:rsidRPr="004A1A3F">
          <w:rPr>
            <w:rFonts w:ascii="Calibri" w:eastAsia="Calibri" w:hAnsi="Calibri" w:cs="Calibri"/>
            <w:i w:val="0"/>
            <w:iCs w:val="0"/>
            <w:color w:val="000000" w:themeColor="text1"/>
            <w:sz w:val="24"/>
            <w:szCs w:val="24"/>
            <w:lang w:val="el-GR"/>
            <w:rPrChange w:id="943" w:author="GEORGILAS STYLIANOS" w:date="2021-08-07T15:11:00Z">
              <w:rPr>
                <w:rFonts w:ascii="Calibri" w:eastAsia="Calibri" w:hAnsi="Calibri" w:cs="Calibri"/>
                <w:i w:val="0"/>
                <w:iCs w:val="0"/>
                <w:color w:val="000000" w:themeColor="text1"/>
                <w:sz w:val="24"/>
                <w:szCs w:val="24"/>
              </w:rPr>
            </w:rPrChange>
          </w:rPr>
          <w:t>)</w:t>
        </w:r>
      </w:ins>
    </w:p>
    <w:p w14:paraId="5D31A0B2" w14:textId="1B25BC1E" w:rsidR="00DC58C7" w:rsidRPr="0059548D" w:rsidRDefault="004110F2">
      <w:pPr>
        <w:pStyle w:val="Caption"/>
        <w:numPr>
          <w:ilvl w:val="0"/>
          <w:numId w:val="12"/>
        </w:numPr>
        <w:spacing w:after="120"/>
        <w:rPr>
          <w:i w:val="0"/>
          <w:iCs w:val="0"/>
          <w:color w:val="000000" w:themeColor="text1"/>
          <w:sz w:val="24"/>
          <w:szCs w:val="24"/>
          <w:lang w:val="el-GR"/>
        </w:rPr>
        <w:pPrChange w:id="944" w:author="GEORGILAS STYLIANOS" w:date="2021-08-06T21:54:00Z">
          <w:pPr>
            <w:pStyle w:val="Caption"/>
            <w:numPr>
              <w:numId w:val="12"/>
            </w:numPr>
            <w:spacing w:before="240"/>
            <w:ind w:left="720" w:hanging="360"/>
          </w:pPr>
        </w:pPrChange>
      </w:pPr>
      <w:del w:id="945" w:author="GEORGILAS STYLIANOS" w:date="2021-08-06T21:48:00Z">
        <w:r w:rsidRPr="0059548D" w:rsidDel="005D7370">
          <w:rPr>
            <w:rFonts w:ascii="Calibri" w:eastAsia="Calibri" w:hAnsi="Calibri" w:cs="Calibri"/>
            <w:i w:val="0"/>
            <w:iCs w:val="0"/>
            <w:color w:val="000000" w:themeColor="text1"/>
            <w:sz w:val="24"/>
            <w:szCs w:val="24"/>
          </w:rPr>
          <w:delText>Favorite</w:delText>
        </w:r>
      </w:del>
      <w:ins w:id="946" w:author="GEORGILAS STYLIANOS" w:date="2021-08-06T21:48:00Z">
        <w:r w:rsidR="005D7370">
          <w:rPr>
            <w:rFonts w:ascii="Calibri" w:eastAsia="Calibri" w:hAnsi="Calibri" w:cs="Calibri"/>
            <w:i w:val="0"/>
            <w:iCs w:val="0"/>
            <w:color w:val="000000" w:themeColor="text1"/>
            <w:sz w:val="24"/>
            <w:szCs w:val="24"/>
          </w:rPr>
          <w:t>f</w:t>
        </w:r>
        <w:r w:rsidR="005D7370" w:rsidRPr="0059548D">
          <w:rPr>
            <w:rFonts w:ascii="Calibri" w:eastAsia="Calibri" w:hAnsi="Calibri" w:cs="Calibri"/>
            <w:i w:val="0"/>
            <w:iCs w:val="0"/>
            <w:color w:val="000000" w:themeColor="text1"/>
            <w:sz w:val="24"/>
            <w:szCs w:val="24"/>
          </w:rPr>
          <w:t>avorite</w:t>
        </w:r>
      </w:ins>
      <w:r w:rsidRPr="0059548D">
        <w:rPr>
          <w:rFonts w:ascii="Calibri" w:eastAsia="Calibri" w:hAnsi="Calibri" w:cs="Calibri"/>
          <w:i w:val="0"/>
          <w:iCs w:val="0"/>
          <w:color w:val="000000" w:themeColor="text1"/>
          <w:sz w:val="24"/>
          <w:szCs w:val="24"/>
          <w:lang w:val="el-GR"/>
        </w:rPr>
        <w:t>:</w:t>
      </w:r>
      <w:r w:rsidR="00DC58C7" w:rsidRPr="0059548D">
        <w:rPr>
          <w:rFonts w:ascii="Calibri" w:eastAsia="Calibri" w:hAnsi="Calibri" w:cs="Calibri"/>
          <w:i w:val="0"/>
          <w:iCs w:val="0"/>
          <w:color w:val="000000" w:themeColor="text1"/>
          <w:sz w:val="24"/>
          <w:szCs w:val="24"/>
          <w:lang w:val="el-GR"/>
        </w:rPr>
        <w:t xml:space="preserve"> Ο αριθμός των </w:t>
      </w:r>
      <w:r w:rsidR="00DC58C7" w:rsidRPr="0059548D">
        <w:rPr>
          <w:rFonts w:ascii="Calibri" w:eastAsia="Calibri" w:hAnsi="Calibri" w:cs="Calibri"/>
          <w:i w:val="0"/>
          <w:iCs w:val="0"/>
          <w:color w:val="000000" w:themeColor="text1"/>
          <w:sz w:val="24"/>
          <w:szCs w:val="24"/>
        </w:rPr>
        <w:t>likes</w:t>
      </w:r>
      <w:r w:rsidR="00DC58C7" w:rsidRPr="0059548D">
        <w:rPr>
          <w:rFonts w:ascii="Calibri" w:eastAsia="Calibri" w:hAnsi="Calibri" w:cs="Calibri"/>
          <w:i w:val="0"/>
          <w:iCs w:val="0"/>
          <w:color w:val="000000" w:themeColor="text1"/>
          <w:sz w:val="24"/>
          <w:szCs w:val="24"/>
          <w:lang w:val="el-GR"/>
        </w:rPr>
        <w:t xml:space="preserve"> που έχει συλλέξει </w:t>
      </w:r>
      <w:del w:id="947" w:author="GEORGILAS STYLIANOS" w:date="2021-08-07T14:53:00Z">
        <w:r w:rsidR="00DC58C7" w:rsidRPr="0059548D" w:rsidDel="006A65D5">
          <w:rPr>
            <w:rFonts w:ascii="Calibri" w:eastAsia="Calibri" w:hAnsi="Calibri" w:cs="Calibri"/>
            <w:i w:val="0"/>
            <w:iCs w:val="0"/>
            <w:color w:val="000000" w:themeColor="text1"/>
            <w:sz w:val="24"/>
            <w:szCs w:val="24"/>
            <w:lang w:val="el-GR"/>
          </w:rPr>
          <w:delText xml:space="preserve">το </w:delText>
        </w:r>
        <w:r w:rsidR="00DC58C7" w:rsidRPr="0059548D" w:rsidDel="006A65D5">
          <w:rPr>
            <w:rFonts w:ascii="Calibri" w:eastAsia="Calibri" w:hAnsi="Calibri" w:cs="Calibri"/>
            <w:i w:val="0"/>
            <w:iCs w:val="0"/>
            <w:color w:val="000000" w:themeColor="text1"/>
            <w:sz w:val="24"/>
            <w:szCs w:val="24"/>
          </w:rPr>
          <w:delText>post</w:delText>
        </w:r>
      </w:del>
      <w:ins w:id="948" w:author="GEORGILAS STYLIANOS" w:date="2021-08-07T14:53:00Z">
        <w:r w:rsidR="006A65D5">
          <w:rPr>
            <w:rFonts w:ascii="Calibri" w:eastAsia="Calibri" w:hAnsi="Calibri" w:cs="Calibri"/>
            <w:i w:val="0"/>
            <w:iCs w:val="0"/>
            <w:color w:val="000000" w:themeColor="text1"/>
            <w:sz w:val="24"/>
            <w:szCs w:val="24"/>
            <w:lang w:val="el-GR"/>
          </w:rPr>
          <w:t>η δημοσίευση</w:t>
        </w:r>
      </w:ins>
    </w:p>
    <w:p w14:paraId="57A94D65" w14:textId="1AB2D13F" w:rsidR="00DC58C7" w:rsidRPr="0059548D" w:rsidRDefault="00DC58C7">
      <w:pPr>
        <w:pStyle w:val="Caption"/>
        <w:numPr>
          <w:ilvl w:val="0"/>
          <w:numId w:val="12"/>
        </w:numPr>
        <w:spacing w:after="120"/>
        <w:rPr>
          <w:i w:val="0"/>
          <w:iCs w:val="0"/>
          <w:color w:val="000000" w:themeColor="text1"/>
          <w:sz w:val="24"/>
          <w:szCs w:val="24"/>
          <w:lang w:val="el-GR"/>
        </w:rPr>
        <w:pPrChange w:id="949" w:author="GEORGILAS STYLIANOS" w:date="2021-08-06T21:54:00Z">
          <w:pPr>
            <w:pStyle w:val="Caption"/>
            <w:numPr>
              <w:numId w:val="12"/>
            </w:numPr>
            <w:spacing w:before="240"/>
            <w:ind w:left="720" w:hanging="360"/>
          </w:pPr>
        </w:pPrChange>
      </w:pPr>
      <w:del w:id="950" w:author="GEORGILAS STYLIANOS" w:date="2021-08-06T21:48:00Z">
        <w:r w:rsidRPr="0059548D" w:rsidDel="005D7370">
          <w:rPr>
            <w:rFonts w:ascii="Calibri" w:eastAsia="Calibri" w:hAnsi="Calibri" w:cs="Calibri"/>
            <w:i w:val="0"/>
            <w:iCs w:val="0"/>
            <w:color w:val="000000" w:themeColor="text1"/>
            <w:sz w:val="24"/>
            <w:szCs w:val="24"/>
          </w:rPr>
          <w:delText>Retweet</w:delText>
        </w:r>
      </w:del>
      <w:ins w:id="951" w:author="GEORGILAS STYLIANOS" w:date="2021-08-06T21:48:00Z">
        <w:r w:rsidR="005D7370">
          <w:rPr>
            <w:rFonts w:ascii="Calibri" w:eastAsia="Calibri" w:hAnsi="Calibri" w:cs="Calibri"/>
            <w:i w:val="0"/>
            <w:iCs w:val="0"/>
            <w:color w:val="000000" w:themeColor="text1"/>
            <w:sz w:val="24"/>
            <w:szCs w:val="24"/>
          </w:rPr>
          <w:t>r</w:t>
        </w:r>
        <w:r w:rsidR="005D7370" w:rsidRPr="0059548D">
          <w:rPr>
            <w:rFonts w:ascii="Calibri" w:eastAsia="Calibri" w:hAnsi="Calibri" w:cs="Calibri"/>
            <w:i w:val="0"/>
            <w:iCs w:val="0"/>
            <w:color w:val="000000" w:themeColor="text1"/>
            <w:sz w:val="24"/>
            <w:szCs w:val="24"/>
          </w:rPr>
          <w:t>etweet</w:t>
        </w:r>
      </w:ins>
      <w:r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count</w:t>
      </w:r>
      <w:r w:rsidR="004110F2" w:rsidRPr="0059548D">
        <w:rPr>
          <w:rFonts w:ascii="Calibri" w:eastAsia="Calibri" w:hAnsi="Calibri" w:cs="Calibri"/>
          <w:i w:val="0"/>
          <w:iCs w:val="0"/>
          <w:color w:val="000000" w:themeColor="text1"/>
          <w:sz w:val="24"/>
          <w:szCs w:val="24"/>
          <w:lang w:val="el-GR"/>
        </w:rPr>
        <w:t>:</w:t>
      </w:r>
      <w:r w:rsidRPr="0059548D">
        <w:rPr>
          <w:rFonts w:ascii="Calibri" w:eastAsia="Calibri" w:hAnsi="Calibri" w:cs="Calibri"/>
          <w:i w:val="0"/>
          <w:iCs w:val="0"/>
          <w:color w:val="000000" w:themeColor="text1"/>
          <w:sz w:val="24"/>
          <w:szCs w:val="24"/>
          <w:lang w:val="el-GR"/>
        </w:rPr>
        <w:t xml:space="preserve"> Ο αριθμός των </w:t>
      </w:r>
      <w:r w:rsidRPr="0059548D">
        <w:rPr>
          <w:rFonts w:ascii="Calibri" w:eastAsia="Calibri" w:hAnsi="Calibri" w:cs="Calibri"/>
          <w:i w:val="0"/>
          <w:iCs w:val="0"/>
          <w:color w:val="000000" w:themeColor="text1"/>
          <w:sz w:val="24"/>
          <w:szCs w:val="24"/>
        </w:rPr>
        <w:t>shares</w:t>
      </w:r>
      <w:r w:rsidRPr="0059548D">
        <w:rPr>
          <w:rFonts w:ascii="Calibri" w:eastAsia="Calibri" w:hAnsi="Calibri" w:cs="Calibri"/>
          <w:i w:val="0"/>
          <w:iCs w:val="0"/>
          <w:color w:val="000000" w:themeColor="text1"/>
          <w:sz w:val="24"/>
          <w:szCs w:val="24"/>
          <w:lang w:val="el-GR"/>
        </w:rPr>
        <w:t xml:space="preserve"> που έχει </w:t>
      </w:r>
      <w:ins w:id="952" w:author="GEORGILAS STYLIANOS" w:date="2021-08-07T14:53:00Z">
        <w:r w:rsidR="006A65D5">
          <w:rPr>
            <w:rFonts w:ascii="Calibri" w:eastAsia="Calibri" w:hAnsi="Calibri" w:cs="Calibri"/>
            <w:i w:val="0"/>
            <w:iCs w:val="0"/>
            <w:color w:val="000000" w:themeColor="text1"/>
            <w:sz w:val="24"/>
            <w:szCs w:val="24"/>
            <w:lang w:val="el-GR"/>
          </w:rPr>
          <w:t>η δημοσίευση</w:t>
        </w:r>
      </w:ins>
      <w:del w:id="953" w:author="GEORGILAS STYLIANOS" w:date="2021-08-07T14:53:00Z">
        <w:r w:rsidRPr="0059548D" w:rsidDel="006A65D5">
          <w:rPr>
            <w:rFonts w:ascii="Calibri" w:eastAsia="Calibri" w:hAnsi="Calibri" w:cs="Calibri"/>
            <w:i w:val="0"/>
            <w:iCs w:val="0"/>
            <w:color w:val="000000" w:themeColor="text1"/>
            <w:sz w:val="24"/>
            <w:szCs w:val="24"/>
            <w:lang w:val="el-GR"/>
          </w:rPr>
          <w:delText xml:space="preserve">το </w:delText>
        </w:r>
        <w:r w:rsidRPr="0059548D" w:rsidDel="006A65D5">
          <w:rPr>
            <w:rFonts w:ascii="Calibri" w:eastAsia="Calibri" w:hAnsi="Calibri" w:cs="Calibri"/>
            <w:i w:val="0"/>
            <w:iCs w:val="0"/>
            <w:color w:val="000000" w:themeColor="text1"/>
            <w:sz w:val="24"/>
            <w:szCs w:val="24"/>
          </w:rPr>
          <w:delText>post</w:delText>
        </w:r>
      </w:del>
    </w:p>
    <w:p w14:paraId="19552045" w14:textId="5DC7E94E" w:rsidR="00DC58C7" w:rsidRPr="0059548D" w:rsidRDefault="00DC58C7">
      <w:pPr>
        <w:pStyle w:val="Caption"/>
        <w:numPr>
          <w:ilvl w:val="0"/>
          <w:numId w:val="12"/>
        </w:numPr>
        <w:spacing w:after="120"/>
        <w:rPr>
          <w:i w:val="0"/>
          <w:iCs w:val="0"/>
          <w:color w:val="000000" w:themeColor="text1"/>
          <w:sz w:val="24"/>
          <w:szCs w:val="24"/>
          <w:lang w:val="el-GR"/>
        </w:rPr>
        <w:pPrChange w:id="954" w:author="GEORGILAS STYLIANOS" w:date="2021-08-06T21:54:00Z">
          <w:pPr>
            <w:pStyle w:val="Caption"/>
            <w:numPr>
              <w:numId w:val="12"/>
            </w:numPr>
            <w:spacing w:before="240"/>
            <w:ind w:left="720" w:hanging="360"/>
          </w:pPr>
        </w:pPrChange>
      </w:pPr>
      <w:del w:id="955" w:author="GEORGILAS STYLIANOS" w:date="2021-08-06T21:48:00Z">
        <w:r w:rsidRPr="0059548D" w:rsidDel="005D7370">
          <w:rPr>
            <w:rFonts w:ascii="Calibri" w:eastAsia="Calibri" w:hAnsi="Calibri" w:cs="Calibri"/>
            <w:i w:val="0"/>
            <w:iCs w:val="0"/>
            <w:color w:val="000000" w:themeColor="text1"/>
            <w:sz w:val="24"/>
            <w:szCs w:val="24"/>
          </w:rPr>
          <w:delText>Tweet</w:delText>
        </w:r>
      </w:del>
      <w:ins w:id="956" w:author="GEORGILAS STYLIANOS" w:date="2021-08-06T21:48:00Z">
        <w:r w:rsidR="005D7370">
          <w:rPr>
            <w:rFonts w:ascii="Calibri" w:eastAsia="Calibri" w:hAnsi="Calibri" w:cs="Calibri"/>
            <w:i w:val="0"/>
            <w:iCs w:val="0"/>
            <w:color w:val="000000" w:themeColor="text1"/>
            <w:sz w:val="24"/>
            <w:szCs w:val="24"/>
          </w:rPr>
          <w:t>t</w:t>
        </w:r>
        <w:r w:rsidR="005D7370" w:rsidRPr="0059548D">
          <w:rPr>
            <w:rFonts w:ascii="Calibri" w:eastAsia="Calibri" w:hAnsi="Calibri" w:cs="Calibri"/>
            <w:i w:val="0"/>
            <w:iCs w:val="0"/>
            <w:color w:val="000000" w:themeColor="text1"/>
            <w:sz w:val="24"/>
            <w:szCs w:val="24"/>
          </w:rPr>
          <w:t>weet</w:t>
        </w:r>
      </w:ins>
      <w:r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plaintext</w:t>
      </w:r>
      <w:r w:rsidR="004110F2" w:rsidRPr="0059548D">
        <w:rPr>
          <w:rFonts w:ascii="Calibri" w:eastAsia="Calibri" w:hAnsi="Calibri" w:cs="Calibri"/>
          <w:i w:val="0"/>
          <w:iCs w:val="0"/>
          <w:color w:val="000000" w:themeColor="text1"/>
          <w:sz w:val="24"/>
          <w:szCs w:val="24"/>
          <w:lang w:val="el-GR"/>
        </w:rPr>
        <w:t>:</w:t>
      </w:r>
      <w:r w:rsidRPr="0059548D">
        <w:rPr>
          <w:rFonts w:ascii="Calibri" w:eastAsia="Calibri" w:hAnsi="Calibri" w:cs="Calibri"/>
          <w:i w:val="0"/>
          <w:iCs w:val="0"/>
          <w:color w:val="000000" w:themeColor="text1"/>
          <w:sz w:val="24"/>
          <w:szCs w:val="24"/>
          <w:lang w:val="el-GR"/>
        </w:rPr>
        <w:t xml:space="preserve"> Το κείμενο που υπάρχει </w:t>
      </w:r>
      <w:del w:id="957" w:author="GEORGILAS STYLIANOS" w:date="2021-08-07T14:53:00Z">
        <w:r w:rsidRPr="0059548D" w:rsidDel="006A65D5">
          <w:rPr>
            <w:rFonts w:ascii="Calibri" w:eastAsia="Calibri" w:hAnsi="Calibri" w:cs="Calibri"/>
            <w:i w:val="0"/>
            <w:iCs w:val="0"/>
            <w:color w:val="000000" w:themeColor="text1"/>
            <w:sz w:val="24"/>
            <w:szCs w:val="24"/>
            <w:lang w:val="el-GR"/>
          </w:rPr>
          <w:delText xml:space="preserve">στο </w:delText>
        </w:r>
      </w:del>
      <w:ins w:id="958" w:author="GEORGILAS STYLIANOS" w:date="2021-08-07T14:53:00Z">
        <w:r w:rsidR="006A65D5" w:rsidRPr="0059548D">
          <w:rPr>
            <w:rFonts w:ascii="Calibri" w:eastAsia="Calibri" w:hAnsi="Calibri" w:cs="Calibri"/>
            <w:i w:val="0"/>
            <w:iCs w:val="0"/>
            <w:color w:val="000000" w:themeColor="text1"/>
            <w:sz w:val="24"/>
            <w:szCs w:val="24"/>
            <w:lang w:val="el-GR"/>
          </w:rPr>
          <w:t>στ</w:t>
        </w:r>
        <w:r w:rsidR="006A65D5">
          <w:rPr>
            <w:rFonts w:ascii="Calibri" w:eastAsia="Calibri" w:hAnsi="Calibri" w:cs="Calibri"/>
            <w:i w:val="0"/>
            <w:iCs w:val="0"/>
            <w:color w:val="000000" w:themeColor="text1"/>
            <w:sz w:val="24"/>
            <w:szCs w:val="24"/>
            <w:lang w:val="el-GR"/>
          </w:rPr>
          <w:t>η</w:t>
        </w:r>
        <w:r w:rsidR="006A65D5" w:rsidRPr="0059548D">
          <w:rPr>
            <w:rFonts w:ascii="Calibri" w:eastAsia="Calibri" w:hAnsi="Calibri" w:cs="Calibri"/>
            <w:i w:val="0"/>
            <w:iCs w:val="0"/>
            <w:color w:val="000000" w:themeColor="text1"/>
            <w:sz w:val="24"/>
            <w:szCs w:val="24"/>
            <w:lang w:val="el-GR"/>
          </w:rPr>
          <w:t xml:space="preserve"> </w:t>
        </w:r>
        <w:r w:rsidR="006A65D5">
          <w:rPr>
            <w:rFonts w:ascii="Calibri" w:eastAsia="Calibri" w:hAnsi="Calibri" w:cs="Calibri"/>
            <w:i w:val="0"/>
            <w:iCs w:val="0"/>
            <w:color w:val="000000" w:themeColor="text1"/>
            <w:sz w:val="24"/>
            <w:szCs w:val="24"/>
            <w:lang w:val="el-GR"/>
          </w:rPr>
          <w:t>δημοσίευση</w:t>
        </w:r>
        <w:r w:rsidR="006A65D5" w:rsidRPr="006A65D5" w:rsidDel="006A65D5">
          <w:rPr>
            <w:rFonts w:ascii="Calibri" w:eastAsia="Calibri" w:hAnsi="Calibri" w:cs="Calibri"/>
            <w:i w:val="0"/>
            <w:iCs w:val="0"/>
            <w:color w:val="000000" w:themeColor="text1"/>
            <w:sz w:val="24"/>
            <w:szCs w:val="24"/>
            <w:lang w:val="el-GR"/>
            <w:rPrChange w:id="959" w:author="GEORGILAS STYLIANOS" w:date="2021-08-07T14:53:00Z">
              <w:rPr>
                <w:rFonts w:ascii="Calibri" w:eastAsia="Calibri" w:hAnsi="Calibri" w:cs="Calibri"/>
                <w:i w:val="0"/>
                <w:iCs w:val="0"/>
                <w:color w:val="000000" w:themeColor="text1"/>
                <w:sz w:val="24"/>
                <w:szCs w:val="24"/>
              </w:rPr>
            </w:rPrChange>
          </w:rPr>
          <w:t xml:space="preserve"> </w:t>
        </w:r>
      </w:ins>
      <w:del w:id="960" w:author="GEORGILAS STYLIANOS" w:date="2021-08-07T14:53:00Z">
        <w:r w:rsidRPr="0059548D" w:rsidDel="006A65D5">
          <w:rPr>
            <w:rFonts w:ascii="Calibri" w:eastAsia="Calibri" w:hAnsi="Calibri" w:cs="Calibri"/>
            <w:i w:val="0"/>
            <w:iCs w:val="0"/>
            <w:color w:val="000000" w:themeColor="text1"/>
            <w:sz w:val="24"/>
            <w:szCs w:val="24"/>
          </w:rPr>
          <w:delText>pos</w:delText>
        </w:r>
      </w:del>
      <w:r w:rsidRPr="0059548D">
        <w:rPr>
          <w:rFonts w:ascii="Calibri" w:eastAsia="Calibri" w:hAnsi="Calibri" w:cs="Calibri"/>
          <w:i w:val="0"/>
          <w:iCs w:val="0"/>
          <w:color w:val="000000" w:themeColor="text1"/>
          <w:sz w:val="24"/>
          <w:szCs w:val="24"/>
        </w:rPr>
        <w:t>t</w:t>
      </w:r>
    </w:p>
    <w:p w14:paraId="14ED1907" w14:textId="77777777" w:rsidR="00096A06" w:rsidRPr="008F2CCF" w:rsidRDefault="00096A06" w:rsidP="00DC58C7">
      <w:pPr>
        <w:rPr>
          <w:lang w:val="el-GR"/>
        </w:rPr>
      </w:pPr>
    </w:p>
    <w:p w14:paraId="12C29BD5" w14:textId="77777777" w:rsidR="001713E4" w:rsidRDefault="001713E4" w:rsidP="0059548D">
      <w:pPr>
        <w:keepNext/>
        <w:jc w:val="center"/>
      </w:pPr>
      <w:r>
        <w:rPr>
          <w:noProof/>
        </w:rPr>
        <w:drawing>
          <wp:inline distT="0" distB="0" distL="0" distR="0" wp14:anchorId="6CE89224" wp14:editId="01B5525F">
            <wp:extent cx="1505160" cy="1695687"/>
            <wp:effectExtent l="0" t="0" r="0" b="0"/>
            <wp:docPr id="97" name="Picture 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chat or text mess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505160" cy="1695687"/>
                    </a:xfrm>
                    <a:prstGeom prst="rect">
                      <a:avLst/>
                    </a:prstGeom>
                  </pic:spPr>
                </pic:pic>
              </a:graphicData>
            </a:graphic>
          </wp:inline>
        </w:drawing>
      </w:r>
    </w:p>
    <w:p w14:paraId="0C881E24" w14:textId="0FAE2C1C" w:rsidR="003C6B9A" w:rsidRPr="001713E4" w:rsidRDefault="001713E4" w:rsidP="0059548D">
      <w:pPr>
        <w:pStyle w:val="Caption"/>
        <w:jc w:val="center"/>
        <w:rPr>
          <w:b/>
          <w:bCs/>
          <w:color w:val="auto"/>
          <w:sz w:val="24"/>
          <w:szCs w:val="24"/>
          <w:lang w:val="el-GR"/>
        </w:rPr>
      </w:pPr>
      <w:bookmarkStart w:id="961" w:name="_Ref78469440"/>
      <w:bookmarkStart w:id="962" w:name="_Toc78469279"/>
      <w:bookmarkStart w:id="963" w:name="_Toc78589165"/>
      <w:bookmarkStart w:id="964" w:name="_Toc78604255"/>
      <w:r w:rsidRPr="001713E4">
        <w:rPr>
          <w:b/>
          <w:bCs/>
          <w:color w:val="auto"/>
          <w:sz w:val="24"/>
          <w:szCs w:val="24"/>
          <w:lang w:val="el-GR"/>
        </w:rPr>
        <w:t xml:space="preserve">Εικόνα </w:t>
      </w:r>
      <w:r w:rsidRPr="001713E4">
        <w:rPr>
          <w:b/>
          <w:bCs/>
          <w:color w:val="auto"/>
          <w:sz w:val="24"/>
          <w:szCs w:val="24"/>
        </w:rPr>
        <w:fldChar w:fldCharType="begin"/>
      </w:r>
      <w:r w:rsidRPr="001713E4">
        <w:rPr>
          <w:b/>
          <w:bCs/>
          <w:color w:val="auto"/>
          <w:sz w:val="24"/>
          <w:szCs w:val="24"/>
          <w:lang w:val="el-GR"/>
        </w:rPr>
        <w:instrText xml:space="preserve"> </w:instrText>
      </w:r>
      <w:r w:rsidRPr="001713E4">
        <w:rPr>
          <w:b/>
          <w:bCs/>
          <w:color w:val="auto"/>
          <w:sz w:val="24"/>
          <w:szCs w:val="24"/>
        </w:rPr>
        <w:instrText>SEQ</w:instrText>
      </w:r>
      <w:r w:rsidRPr="001713E4">
        <w:rPr>
          <w:b/>
          <w:bCs/>
          <w:color w:val="auto"/>
          <w:sz w:val="24"/>
          <w:szCs w:val="24"/>
          <w:lang w:val="el-GR"/>
        </w:rPr>
        <w:instrText xml:space="preserve"> Εικόνα \* </w:instrText>
      </w:r>
      <w:r w:rsidRPr="001713E4">
        <w:rPr>
          <w:b/>
          <w:bCs/>
          <w:color w:val="auto"/>
          <w:sz w:val="24"/>
          <w:szCs w:val="24"/>
        </w:rPr>
        <w:instrText>ARABIC</w:instrText>
      </w:r>
      <w:r w:rsidRPr="001713E4">
        <w:rPr>
          <w:b/>
          <w:bCs/>
          <w:color w:val="auto"/>
          <w:sz w:val="24"/>
          <w:szCs w:val="24"/>
          <w:lang w:val="el-GR"/>
        </w:rPr>
        <w:instrText xml:space="preserve"> </w:instrText>
      </w:r>
      <w:r w:rsidRPr="001713E4">
        <w:rPr>
          <w:b/>
          <w:bCs/>
          <w:color w:val="auto"/>
          <w:sz w:val="24"/>
          <w:szCs w:val="24"/>
        </w:rPr>
        <w:fldChar w:fldCharType="separate"/>
      </w:r>
      <w:ins w:id="965" w:author="GEORGILAS STYLIANOS" w:date="2021-08-07T20:37:00Z">
        <w:r w:rsidR="00145C75" w:rsidRPr="004E2A3D">
          <w:rPr>
            <w:b/>
            <w:bCs/>
            <w:noProof/>
            <w:color w:val="auto"/>
            <w:sz w:val="24"/>
            <w:szCs w:val="24"/>
            <w:lang w:val="el-GR"/>
            <w:rPrChange w:id="966" w:author="GEORGILAS STYLIANOS" w:date="2021-08-08T12:57:00Z">
              <w:rPr>
                <w:b/>
                <w:bCs/>
                <w:noProof/>
                <w:color w:val="auto"/>
                <w:sz w:val="24"/>
                <w:szCs w:val="24"/>
              </w:rPr>
            </w:rPrChange>
          </w:rPr>
          <w:t>8</w:t>
        </w:r>
      </w:ins>
      <w:del w:id="967" w:author="GEORGILAS STYLIANOS" w:date="2021-08-07T19:17:00Z">
        <w:r w:rsidR="00582156" w:rsidRPr="00582156" w:rsidDel="001610D4">
          <w:rPr>
            <w:b/>
            <w:bCs/>
            <w:noProof/>
            <w:color w:val="auto"/>
            <w:sz w:val="24"/>
            <w:szCs w:val="24"/>
            <w:lang w:val="el-GR"/>
          </w:rPr>
          <w:delText>8</w:delText>
        </w:r>
      </w:del>
      <w:r w:rsidRPr="001713E4">
        <w:rPr>
          <w:b/>
          <w:bCs/>
          <w:color w:val="auto"/>
          <w:sz w:val="24"/>
          <w:szCs w:val="24"/>
        </w:rPr>
        <w:fldChar w:fldCharType="end"/>
      </w:r>
      <w:bookmarkEnd w:id="961"/>
      <w:r w:rsidRPr="001713E4">
        <w:rPr>
          <w:b/>
          <w:bCs/>
          <w:color w:val="auto"/>
          <w:sz w:val="24"/>
          <w:szCs w:val="24"/>
          <w:lang w:val="el-GR"/>
        </w:rPr>
        <w:t xml:space="preserve">: Πίνακας </w:t>
      </w:r>
      <w:r w:rsidRPr="001713E4">
        <w:rPr>
          <w:b/>
          <w:bCs/>
          <w:color w:val="auto"/>
          <w:sz w:val="24"/>
          <w:szCs w:val="24"/>
        </w:rPr>
        <w:t>Tweets</w:t>
      </w:r>
      <w:bookmarkEnd w:id="962"/>
      <w:bookmarkEnd w:id="963"/>
      <w:bookmarkEnd w:id="964"/>
    </w:p>
    <w:p w14:paraId="0E94D798" w14:textId="6E27B541" w:rsidR="00DC58C7" w:rsidRPr="0059548D" w:rsidRDefault="00072348" w:rsidP="001713E4">
      <w:pPr>
        <w:spacing w:before="240"/>
        <w:rPr>
          <w:sz w:val="24"/>
          <w:szCs w:val="24"/>
          <w:lang w:val="el-GR"/>
        </w:rPr>
      </w:pPr>
      <w:r w:rsidRPr="0059548D">
        <w:rPr>
          <w:sz w:val="24"/>
          <w:szCs w:val="24"/>
        </w:rPr>
        <w:t>O</w:t>
      </w:r>
      <w:r w:rsidRPr="0059548D">
        <w:rPr>
          <w:sz w:val="24"/>
          <w:szCs w:val="24"/>
          <w:lang w:val="el-GR"/>
        </w:rPr>
        <w:t xml:space="preserve"> πίνακας </w:t>
      </w:r>
      <w:ins w:id="968" w:author="GEORGILAS STYLIANOS" w:date="2021-08-06T21:49:00Z">
        <w:r w:rsidR="005D7370" w:rsidRPr="005D7370">
          <w:rPr>
            <w:sz w:val="24"/>
            <w:szCs w:val="24"/>
            <w:lang w:val="el-GR"/>
            <w:rPrChange w:id="969" w:author="GEORGILAS STYLIANOS" w:date="2021-08-06T21:50:00Z">
              <w:rPr>
                <w:sz w:val="24"/>
                <w:szCs w:val="24"/>
              </w:rPr>
            </w:rPrChange>
          </w:rPr>
          <w:t>“</w:t>
        </w:r>
      </w:ins>
      <w:r w:rsidRPr="0059548D">
        <w:rPr>
          <w:sz w:val="24"/>
          <w:szCs w:val="24"/>
        </w:rPr>
        <w:t>TwitterUserMentions</w:t>
      </w:r>
      <w:ins w:id="970" w:author="GEORGILAS STYLIANOS" w:date="2021-08-06T21:49:00Z">
        <w:r w:rsidR="005D7370" w:rsidRPr="005D7370">
          <w:rPr>
            <w:sz w:val="24"/>
            <w:szCs w:val="24"/>
            <w:lang w:val="el-GR"/>
            <w:rPrChange w:id="971" w:author="GEORGILAS STYLIANOS" w:date="2021-08-06T21:50:00Z">
              <w:rPr>
                <w:sz w:val="24"/>
                <w:szCs w:val="24"/>
              </w:rPr>
            </w:rPrChange>
          </w:rPr>
          <w:t>”</w:t>
        </w:r>
      </w:ins>
      <w:r w:rsidRPr="0059548D">
        <w:rPr>
          <w:sz w:val="24"/>
          <w:szCs w:val="24"/>
          <w:lang w:val="el-GR"/>
        </w:rPr>
        <w:t xml:space="preserve"> </w:t>
      </w:r>
      <w:r w:rsidR="00096A06" w:rsidRPr="0059548D">
        <w:rPr>
          <w:sz w:val="24"/>
          <w:szCs w:val="24"/>
          <w:lang w:val="el-GR"/>
        </w:rPr>
        <w:t>(</w:t>
      </w:r>
      <w:r w:rsidR="00D72061" w:rsidRPr="0059548D">
        <w:rPr>
          <w:sz w:val="24"/>
          <w:szCs w:val="24"/>
          <w:lang w:val="el-GR"/>
        </w:rPr>
        <w:fldChar w:fldCharType="begin"/>
      </w:r>
      <w:r w:rsidR="00D72061" w:rsidRPr="0059548D">
        <w:rPr>
          <w:sz w:val="24"/>
          <w:szCs w:val="24"/>
          <w:lang w:val="el-GR"/>
        </w:rPr>
        <w:instrText xml:space="preserve"> REF _Ref78469451 \h </w:instrText>
      </w:r>
      <w:r w:rsidR="0059548D">
        <w:rPr>
          <w:sz w:val="24"/>
          <w:szCs w:val="24"/>
          <w:lang w:val="el-GR"/>
        </w:rPr>
        <w:instrText xml:space="preserve"> \* MERGEFORMAT </w:instrText>
      </w:r>
      <w:r w:rsidR="00D72061" w:rsidRPr="0059548D">
        <w:rPr>
          <w:sz w:val="24"/>
          <w:szCs w:val="24"/>
          <w:lang w:val="el-GR"/>
        </w:rPr>
      </w:r>
      <w:r w:rsidR="00D72061" w:rsidRPr="0059548D">
        <w:rPr>
          <w:sz w:val="24"/>
          <w:szCs w:val="24"/>
          <w:lang w:val="el-GR"/>
        </w:rPr>
        <w:fldChar w:fldCharType="separate"/>
      </w:r>
      <w:r w:rsidR="00D72061" w:rsidRPr="0059548D">
        <w:rPr>
          <w:b/>
          <w:bCs/>
          <w:sz w:val="24"/>
          <w:szCs w:val="24"/>
          <w:lang w:val="el-GR"/>
        </w:rPr>
        <w:t xml:space="preserve">Εικόνα </w:t>
      </w:r>
      <w:r w:rsidR="00D72061" w:rsidRPr="0059548D">
        <w:rPr>
          <w:b/>
          <w:bCs/>
          <w:noProof/>
          <w:sz w:val="24"/>
          <w:szCs w:val="24"/>
          <w:lang w:val="el-GR"/>
        </w:rPr>
        <w:t>9</w:t>
      </w:r>
      <w:r w:rsidR="00D72061" w:rsidRPr="0059548D">
        <w:rPr>
          <w:sz w:val="24"/>
          <w:szCs w:val="24"/>
          <w:lang w:val="el-GR"/>
        </w:rPr>
        <w:fldChar w:fldCharType="end"/>
      </w:r>
      <w:r w:rsidR="00096A06" w:rsidRPr="0059548D">
        <w:rPr>
          <w:sz w:val="24"/>
          <w:szCs w:val="24"/>
          <w:lang w:val="el-GR"/>
        </w:rPr>
        <w:t xml:space="preserve">) </w:t>
      </w:r>
      <w:r w:rsidR="00096A06" w:rsidRPr="0059548D">
        <w:rPr>
          <w:rFonts w:ascii="Calibri" w:eastAsia="Calibri" w:hAnsi="Calibri" w:cs="Calibri"/>
          <w:sz w:val="24"/>
          <w:szCs w:val="24"/>
          <w:lang w:val="el-GR"/>
        </w:rPr>
        <w:t xml:space="preserve">περιέχει τις αναφορές σε χρήστες που υπάρχουν </w:t>
      </w:r>
      <w:del w:id="972" w:author="GEORGILAS STYLIANOS" w:date="2021-08-07T14:54:00Z">
        <w:r w:rsidR="00096A06" w:rsidRPr="0059548D" w:rsidDel="006A65D5">
          <w:rPr>
            <w:rFonts w:ascii="Calibri" w:eastAsia="Calibri" w:hAnsi="Calibri" w:cs="Calibri"/>
            <w:sz w:val="24"/>
            <w:szCs w:val="24"/>
            <w:lang w:val="el-GR"/>
          </w:rPr>
          <w:delText xml:space="preserve">στα </w:delText>
        </w:r>
        <w:r w:rsidR="00096A06" w:rsidRPr="004E0DF9" w:rsidDel="006A65D5">
          <w:rPr>
            <w:rFonts w:ascii="Calibri" w:eastAsia="Calibri" w:hAnsi="Calibri" w:cs="Calibri"/>
            <w:sz w:val="24"/>
            <w:szCs w:val="24"/>
            <w:highlight w:val="yellow"/>
            <w:rPrChange w:id="973" w:author="Razis" w:date="2021-08-01T12:38:00Z">
              <w:rPr>
                <w:rFonts w:ascii="Calibri" w:eastAsia="Calibri" w:hAnsi="Calibri" w:cs="Calibri"/>
                <w:sz w:val="24"/>
                <w:szCs w:val="24"/>
              </w:rPr>
            </w:rPrChange>
          </w:rPr>
          <w:delText>posts</w:delText>
        </w:r>
      </w:del>
      <w:ins w:id="974" w:author="GEORGILAS STYLIANOS" w:date="2021-08-07T14:54:00Z">
        <w:r w:rsidR="006A65D5">
          <w:rPr>
            <w:rFonts w:ascii="Calibri" w:eastAsia="Calibri" w:hAnsi="Calibri" w:cs="Calibri"/>
            <w:sz w:val="24"/>
            <w:szCs w:val="24"/>
            <w:lang w:val="el-GR"/>
          </w:rPr>
          <w:t>στις δημοσιεύσεις</w:t>
        </w:r>
      </w:ins>
      <w:r w:rsidR="00096A06" w:rsidRPr="0059548D">
        <w:rPr>
          <w:sz w:val="24"/>
          <w:szCs w:val="24"/>
          <w:lang w:val="el-GR"/>
        </w:rPr>
        <w:t xml:space="preserve"> και </w:t>
      </w:r>
      <w:r w:rsidRPr="0059548D">
        <w:rPr>
          <w:sz w:val="24"/>
          <w:szCs w:val="24"/>
          <w:lang w:val="el-GR"/>
        </w:rPr>
        <w:t xml:space="preserve">αναλύεται ως </w:t>
      </w:r>
      <w:r w:rsidR="004110F2" w:rsidRPr="0059548D">
        <w:rPr>
          <w:sz w:val="24"/>
          <w:szCs w:val="24"/>
          <w:lang w:val="el-GR"/>
        </w:rPr>
        <w:t>εξής:</w:t>
      </w:r>
    </w:p>
    <w:p w14:paraId="54C62F8E" w14:textId="01B8B688" w:rsidR="00072348" w:rsidRPr="0059548D" w:rsidRDefault="00072348">
      <w:pPr>
        <w:pStyle w:val="Caption"/>
        <w:numPr>
          <w:ilvl w:val="0"/>
          <w:numId w:val="12"/>
        </w:numPr>
        <w:spacing w:after="120"/>
        <w:rPr>
          <w:i w:val="0"/>
          <w:iCs w:val="0"/>
          <w:color w:val="000000" w:themeColor="text1"/>
          <w:sz w:val="24"/>
          <w:szCs w:val="24"/>
          <w:lang w:val="el-GR"/>
        </w:rPr>
        <w:pPrChange w:id="975" w:author="GEORGILAS STYLIANOS" w:date="2021-08-06T21:55:00Z">
          <w:pPr>
            <w:pStyle w:val="Caption"/>
            <w:numPr>
              <w:numId w:val="12"/>
            </w:numPr>
            <w:spacing w:before="240"/>
            <w:ind w:left="720" w:hanging="360"/>
          </w:pPr>
        </w:pPrChange>
      </w:pPr>
      <w:del w:id="976" w:author="GEORGILAS STYLIANOS" w:date="2021-08-06T21:55:00Z">
        <w:r w:rsidRPr="0059548D" w:rsidDel="005D7370">
          <w:rPr>
            <w:i w:val="0"/>
            <w:iCs w:val="0"/>
            <w:color w:val="000000" w:themeColor="text1"/>
            <w:sz w:val="24"/>
            <w:szCs w:val="24"/>
          </w:rPr>
          <w:delText>Tweet</w:delText>
        </w:r>
      </w:del>
      <w:ins w:id="977" w:author="GEORGILAS STYLIANOS" w:date="2021-08-06T21:55:00Z">
        <w:r w:rsidR="005D7370">
          <w:rPr>
            <w:i w:val="0"/>
            <w:iCs w:val="0"/>
            <w:color w:val="000000" w:themeColor="text1"/>
            <w:sz w:val="24"/>
            <w:szCs w:val="24"/>
          </w:rPr>
          <w:t>t</w:t>
        </w:r>
        <w:r w:rsidR="005D7370" w:rsidRPr="0059548D">
          <w:rPr>
            <w:i w:val="0"/>
            <w:iCs w:val="0"/>
            <w:color w:val="000000" w:themeColor="text1"/>
            <w:sz w:val="24"/>
            <w:szCs w:val="24"/>
          </w:rPr>
          <w:t>weet</w:t>
        </w:r>
      </w:ins>
      <w:r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Pr="0059548D">
        <w:rPr>
          <w:i w:val="0"/>
          <w:iCs w:val="0"/>
          <w:color w:val="000000" w:themeColor="text1"/>
          <w:sz w:val="24"/>
          <w:szCs w:val="24"/>
          <w:lang w:val="el-GR"/>
        </w:rPr>
        <w:t xml:space="preserve"> </w:t>
      </w:r>
      <w:ins w:id="978" w:author="GEORGILAS STYLIANOS" w:date="2021-08-07T14:30:00Z">
        <w:r w:rsidR="00D36AFE">
          <w:rPr>
            <w:i w:val="0"/>
            <w:iCs w:val="0"/>
            <w:color w:val="000000" w:themeColor="text1"/>
            <w:sz w:val="24"/>
            <w:szCs w:val="24"/>
          </w:rPr>
          <w:t>O</w:t>
        </w:r>
        <w:r w:rsidR="00D36AFE" w:rsidRPr="00D36AFE">
          <w:rPr>
            <w:i w:val="0"/>
            <w:iCs w:val="0"/>
            <w:color w:val="000000" w:themeColor="text1"/>
            <w:sz w:val="24"/>
            <w:szCs w:val="24"/>
            <w:lang w:val="el-GR"/>
            <w:rPrChange w:id="979" w:author="GEORGILAS STYLIANOS" w:date="2021-08-07T14:30:00Z">
              <w:rPr>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980" w:author="GEORGILAS STYLIANOS" w:date="2021-08-07T14:30:00Z">
        <w:r w:rsidRPr="0059548D" w:rsidDel="00D36AFE">
          <w:rPr>
            <w:i w:val="0"/>
            <w:iCs w:val="0"/>
            <w:color w:val="000000" w:themeColor="text1"/>
            <w:sz w:val="24"/>
            <w:szCs w:val="24"/>
            <w:lang w:val="el-GR"/>
          </w:rPr>
          <w:delText xml:space="preserve">Το </w:delText>
        </w:r>
        <w:r w:rsidRPr="004E0DF9" w:rsidDel="00D36AFE">
          <w:rPr>
            <w:i w:val="0"/>
            <w:iCs w:val="0"/>
            <w:color w:val="000000" w:themeColor="text1"/>
            <w:sz w:val="24"/>
            <w:szCs w:val="24"/>
            <w:highlight w:val="yellow"/>
            <w:rPrChange w:id="981" w:author="Razis" w:date="2021-08-01T12:40:00Z">
              <w:rPr>
                <w:i w:val="0"/>
                <w:iCs w:val="0"/>
                <w:color w:val="000000" w:themeColor="text1"/>
                <w:sz w:val="24"/>
                <w:szCs w:val="24"/>
              </w:rPr>
            </w:rPrChange>
          </w:rPr>
          <w:delText>id</w:delText>
        </w:r>
        <w:r w:rsidRPr="0059548D" w:rsidDel="00D36AFE">
          <w:rPr>
            <w:i w:val="0"/>
            <w:iCs w:val="0"/>
            <w:color w:val="000000" w:themeColor="text1"/>
            <w:sz w:val="24"/>
            <w:szCs w:val="24"/>
            <w:lang w:val="el-GR"/>
          </w:rPr>
          <w:delText xml:space="preserve"> </w:delText>
        </w:r>
      </w:del>
      <w:del w:id="982" w:author="GEORGILAS STYLIANOS" w:date="2021-08-07T14:54:00Z">
        <w:r w:rsidRPr="0059548D" w:rsidDel="006A65D5">
          <w:rPr>
            <w:i w:val="0"/>
            <w:iCs w:val="0"/>
            <w:color w:val="000000" w:themeColor="text1"/>
            <w:sz w:val="24"/>
            <w:szCs w:val="24"/>
            <w:lang w:val="el-GR"/>
          </w:rPr>
          <w:delText xml:space="preserve">του </w:delText>
        </w:r>
        <w:r w:rsidRPr="004E0DF9" w:rsidDel="006A65D5">
          <w:rPr>
            <w:i w:val="0"/>
            <w:iCs w:val="0"/>
            <w:color w:val="000000" w:themeColor="text1"/>
            <w:sz w:val="24"/>
            <w:szCs w:val="24"/>
            <w:highlight w:val="yellow"/>
            <w:rPrChange w:id="983" w:author="Razis" w:date="2021-08-01T12:38:00Z">
              <w:rPr>
                <w:i w:val="0"/>
                <w:iCs w:val="0"/>
                <w:color w:val="000000" w:themeColor="text1"/>
                <w:sz w:val="24"/>
                <w:szCs w:val="24"/>
              </w:rPr>
            </w:rPrChange>
          </w:rPr>
          <w:delText>post</w:delText>
        </w:r>
      </w:del>
      <w:ins w:id="984" w:author="GEORGILAS STYLIANOS" w:date="2021-08-07T14:54:00Z">
        <w:r w:rsidR="006A65D5">
          <w:rPr>
            <w:i w:val="0"/>
            <w:iCs w:val="0"/>
            <w:color w:val="000000" w:themeColor="text1"/>
            <w:sz w:val="24"/>
            <w:szCs w:val="24"/>
            <w:lang w:val="el-GR"/>
          </w:rPr>
          <w:t>της δημοσίευσης</w:t>
        </w:r>
      </w:ins>
      <w:r w:rsidRPr="0059548D">
        <w:rPr>
          <w:i w:val="0"/>
          <w:iCs w:val="0"/>
          <w:color w:val="000000" w:themeColor="text1"/>
          <w:sz w:val="24"/>
          <w:szCs w:val="24"/>
          <w:lang w:val="el-GR"/>
        </w:rPr>
        <w:t xml:space="preserve"> στ</w:t>
      </w:r>
      <w:ins w:id="985" w:author="GEORGILAS STYLIANOS" w:date="2021-08-07T14:54:00Z">
        <w:r w:rsidR="006A65D5">
          <w:rPr>
            <w:i w:val="0"/>
            <w:iCs w:val="0"/>
            <w:color w:val="000000" w:themeColor="text1"/>
            <w:sz w:val="24"/>
            <w:szCs w:val="24"/>
            <w:lang w:val="el-GR"/>
          </w:rPr>
          <w:t>ην</w:t>
        </w:r>
      </w:ins>
      <w:del w:id="986" w:author="GEORGILAS STYLIANOS" w:date="2021-08-07T14:54:00Z">
        <w:r w:rsidRPr="0059548D" w:rsidDel="006A65D5">
          <w:rPr>
            <w:i w:val="0"/>
            <w:iCs w:val="0"/>
            <w:color w:val="000000" w:themeColor="text1"/>
            <w:sz w:val="24"/>
            <w:szCs w:val="24"/>
            <w:lang w:val="el-GR"/>
          </w:rPr>
          <w:delText>ο</w:delText>
        </w:r>
      </w:del>
      <w:r w:rsidRPr="0059548D">
        <w:rPr>
          <w:i w:val="0"/>
          <w:iCs w:val="0"/>
          <w:color w:val="000000" w:themeColor="text1"/>
          <w:sz w:val="24"/>
          <w:szCs w:val="24"/>
          <w:lang w:val="el-GR"/>
        </w:rPr>
        <w:t xml:space="preserve"> οποί</w:t>
      </w:r>
      <w:ins w:id="987" w:author="GEORGILAS STYLIANOS" w:date="2021-08-07T14:54:00Z">
        <w:r w:rsidR="006A65D5">
          <w:rPr>
            <w:i w:val="0"/>
            <w:iCs w:val="0"/>
            <w:color w:val="000000" w:themeColor="text1"/>
            <w:sz w:val="24"/>
            <w:szCs w:val="24"/>
            <w:lang w:val="el-GR"/>
          </w:rPr>
          <w:t>α</w:t>
        </w:r>
      </w:ins>
      <w:del w:id="988" w:author="GEORGILAS STYLIANOS" w:date="2021-08-07T14:54:00Z">
        <w:r w:rsidRPr="0059548D" w:rsidDel="006A65D5">
          <w:rPr>
            <w:i w:val="0"/>
            <w:iCs w:val="0"/>
            <w:color w:val="000000" w:themeColor="text1"/>
            <w:sz w:val="24"/>
            <w:szCs w:val="24"/>
            <w:lang w:val="el-GR"/>
          </w:rPr>
          <w:delText>ο</w:delText>
        </w:r>
      </w:del>
      <w:r w:rsidRPr="0059548D">
        <w:rPr>
          <w:i w:val="0"/>
          <w:iCs w:val="0"/>
          <w:color w:val="000000" w:themeColor="text1"/>
          <w:sz w:val="24"/>
          <w:szCs w:val="24"/>
          <w:lang w:val="el-GR"/>
        </w:rPr>
        <w:t xml:space="preserve"> έγινε η αναφορά</w:t>
      </w:r>
      <w:ins w:id="989" w:author="GEORGILAS STYLIANOS" w:date="2021-08-06T21:55:00Z">
        <w:r w:rsidR="005D7370" w:rsidRPr="005D7370">
          <w:rPr>
            <w:i w:val="0"/>
            <w:iCs w:val="0"/>
            <w:color w:val="000000" w:themeColor="text1"/>
            <w:sz w:val="24"/>
            <w:szCs w:val="24"/>
            <w:lang w:val="el-GR"/>
            <w:rPrChange w:id="990" w:author="GEORGILAS STYLIANOS" w:date="2021-08-06T21:55:00Z">
              <w:rPr>
                <w:i w:val="0"/>
                <w:iCs w:val="0"/>
                <w:color w:val="000000" w:themeColor="text1"/>
                <w:sz w:val="24"/>
                <w:szCs w:val="24"/>
              </w:rPr>
            </w:rPrChange>
          </w:rPr>
          <w:t xml:space="preserve">, </w:t>
        </w:r>
        <w:r w:rsidR="005D7370">
          <w:rPr>
            <w:rFonts w:ascii="Calibri" w:eastAsia="Calibri" w:hAnsi="Calibri" w:cs="Calibri"/>
            <w:i w:val="0"/>
            <w:iCs w:val="0"/>
            <w:color w:val="000000" w:themeColor="text1"/>
            <w:sz w:val="24"/>
            <w:szCs w:val="24"/>
            <w:lang w:val="el-GR"/>
          </w:rPr>
          <w:t xml:space="preserve">ξένο κλειδί για τον πίνακα </w:t>
        </w:r>
        <w:r w:rsidR="005D7370" w:rsidRPr="00AA5D52">
          <w:rPr>
            <w:rFonts w:ascii="Calibri" w:eastAsia="Calibri" w:hAnsi="Calibri" w:cs="Calibri"/>
            <w:i w:val="0"/>
            <w:iCs w:val="0"/>
            <w:color w:val="000000" w:themeColor="text1"/>
            <w:sz w:val="24"/>
            <w:szCs w:val="24"/>
            <w:lang w:val="el-GR"/>
          </w:rPr>
          <w:t>“</w:t>
        </w:r>
        <w:r w:rsidR="005D7370">
          <w:rPr>
            <w:rFonts w:ascii="Calibri" w:eastAsia="Calibri" w:hAnsi="Calibri" w:cs="Calibri"/>
            <w:i w:val="0"/>
            <w:iCs w:val="0"/>
            <w:color w:val="000000" w:themeColor="text1"/>
            <w:sz w:val="24"/>
            <w:szCs w:val="24"/>
          </w:rPr>
          <w:t>Tweets</w:t>
        </w:r>
        <w:r w:rsidR="005D7370" w:rsidRPr="00AA5D52">
          <w:rPr>
            <w:rFonts w:ascii="Calibri" w:eastAsia="Calibri" w:hAnsi="Calibri" w:cs="Calibri"/>
            <w:i w:val="0"/>
            <w:iCs w:val="0"/>
            <w:color w:val="000000" w:themeColor="text1"/>
            <w:sz w:val="24"/>
            <w:szCs w:val="24"/>
            <w:lang w:val="el-GR"/>
          </w:rPr>
          <w:t>”</w:t>
        </w:r>
      </w:ins>
      <w:ins w:id="991" w:author="Razis" w:date="2021-08-01T12:43:00Z">
        <w:del w:id="992" w:author="GEORGILAS STYLIANOS" w:date="2021-08-06T21:55:00Z">
          <w:r w:rsidR="004E0DF9" w:rsidDel="005D7370">
            <w:rPr>
              <w:rFonts w:ascii="Calibri" w:eastAsia="Calibri" w:hAnsi="Calibri" w:cs="Calibri"/>
              <w:i w:val="0"/>
              <w:iCs w:val="0"/>
              <w:color w:val="000000" w:themeColor="text1"/>
              <w:sz w:val="24"/>
              <w:szCs w:val="24"/>
              <w:lang w:val="el-GR"/>
            </w:rPr>
            <w:delText>++ ΞΚ</w:delText>
          </w:r>
        </w:del>
      </w:ins>
      <w:ins w:id="993" w:author="GEORGILAS STYLIANOS" w:date="2021-08-07T15:11:00Z">
        <w:r w:rsidR="004A1A3F" w:rsidRPr="004A1A3F">
          <w:rPr>
            <w:rFonts w:ascii="Calibri" w:eastAsia="Calibri" w:hAnsi="Calibri" w:cs="Calibri"/>
            <w:i w:val="0"/>
            <w:iCs w:val="0"/>
            <w:color w:val="000000" w:themeColor="text1"/>
            <w:sz w:val="24"/>
            <w:szCs w:val="24"/>
            <w:lang w:val="el-GR"/>
            <w:rPrChange w:id="994" w:author="GEORGILAS STYLIANOS" w:date="2021-08-07T15:11:00Z">
              <w:rPr>
                <w:rFonts w:ascii="Calibri" w:eastAsia="Calibri" w:hAnsi="Calibri" w:cs="Calibri"/>
                <w:i w:val="0"/>
                <w:iCs w:val="0"/>
                <w:color w:val="000000" w:themeColor="text1"/>
                <w:sz w:val="24"/>
                <w:szCs w:val="24"/>
              </w:rPr>
            </w:rPrChange>
          </w:rPr>
          <w:t xml:space="preserve"> </w:t>
        </w:r>
        <w:r w:rsidR="004A1A3F" w:rsidRPr="004A1A3F">
          <w:rPr>
            <w:rFonts w:ascii="Calibri" w:eastAsia="Calibri" w:hAnsi="Calibri" w:cs="Calibri"/>
            <w:i w:val="0"/>
            <w:iCs w:val="0"/>
            <w:color w:val="000000" w:themeColor="text1"/>
            <w:sz w:val="24"/>
            <w:szCs w:val="24"/>
            <w:lang w:val="el-GR"/>
            <w:rPrChange w:id="995" w:author="GEORGILAS STYLIANOS" w:date="2021-08-07T15:12:00Z">
              <w:rPr>
                <w:rFonts w:ascii="Calibri" w:eastAsia="Calibri" w:hAnsi="Calibri" w:cs="Calibri"/>
                <w:i w:val="0"/>
                <w:iCs w:val="0"/>
                <w:color w:val="000000" w:themeColor="text1"/>
                <w:sz w:val="24"/>
                <w:szCs w:val="24"/>
              </w:rPr>
            </w:rPrChange>
          </w:rPr>
          <w:t>(</w:t>
        </w:r>
        <w:r w:rsidR="004A1A3F">
          <w:rPr>
            <w:rFonts w:ascii="Calibri" w:eastAsia="Calibri" w:hAnsi="Calibri" w:cs="Calibri"/>
            <w:i w:val="0"/>
            <w:iCs w:val="0"/>
            <w:color w:val="000000" w:themeColor="text1"/>
            <w:sz w:val="24"/>
            <w:szCs w:val="24"/>
            <w:lang w:val="el-GR"/>
          </w:rPr>
          <w:fldChar w:fldCharType="begin"/>
        </w:r>
        <w:r w:rsidR="004A1A3F">
          <w:rPr>
            <w:rFonts w:ascii="Calibri" w:eastAsia="Calibri" w:hAnsi="Calibri" w:cs="Calibri"/>
            <w:i w:val="0"/>
            <w:iCs w:val="0"/>
            <w:color w:val="000000" w:themeColor="text1"/>
            <w:sz w:val="24"/>
            <w:szCs w:val="24"/>
            <w:lang w:val="el-GR"/>
          </w:rPr>
          <w:instrText xml:space="preserve"> REF _Ref78469440 \h </w:instrText>
        </w:r>
      </w:ins>
      <w:r w:rsidR="004A1A3F">
        <w:rPr>
          <w:rFonts w:ascii="Calibri" w:eastAsia="Calibri" w:hAnsi="Calibri" w:cs="Calibri"/>
          <w:i w:val="0"/>
          <w:iCs w:val="0"/>
          <w:color w:val="000000" w:themeColor="text1"/>
          <w:sz w:val="24"/>
          <w:szCs w:val="24"/>
          <w:lang w:val="el-GR"/>
        </w:rPr>
      </w:r>
      <w:r w:rsidR="004A1A3F">
        <w:rPr>
          <w:rFonts w:ascii="Calibri" w:eastAsia="Calibri" w:hAnsi="Calibri" w:cs="Calibri"/>
          <w:i w:val="0"/>
          <w:iCs w:val="0"/>
          <w:color w:val="000000" w:themeColor="text1"/>
          <w:sz w:val="24"/>
          <w:szCs w:val="24"/>
          <w:lang w:val="el-GR"/>
        </w:rPr>
        <w:fldChar w:fldCharType="separate"/>
      </w:r>
      <w:ins w:id="996" w:author="GEORGILAS STYLIANOS" w:date="2021-08-07T15:11:00Z">
        <w:r w:rsidR="004A1A3F" w:rsidRPr="001713E4">
          <w:rPr>
            <w:b/>
            <w:bCs/>
            <w:color w:val="auto"/>
            <w:sz w:val="24"/>
            <w:szCs w:val="24"/>
            <w:lang w:val="el-GR"/>
          </w:rPr>
          <w:t xml:space="preserve">Εικόνα </w:t>
        </w:r>
        <w:r w:rsidR="004A1A3F" w:rsidRPr="00582156">
          <w:rPr>
            <w:b/>
            <w:bCs/>
            <w:noProof/>
            <w:color w:val="auto"/>
            <w:sz w:val="24"/>
            <w:szCs w:val="24"/>
            <w:lang w:val="el-GR"/>
          </w:rPr>
          <w:t>8</w:t>
        </w:r>
        <w:r w:rsidR="004A1A3F">
          <w:rPr>
            <w:rFonts w:ascii="Calibri" w:eastAsia="Calibri" w:hAnsi="Calibri" w:cs="Calibri"/>
            <w:i w:val="0"/>
            <w:iCs w:val="0"/>
            <w:color w:val="000000" w:themeColor="text1"/>
            <w:sz w:val="24"/>
            <w:szCs w:val="24"/>
            <w:lang w:val="el-GR"/>
          </w:rPr>
          <w:fldChar w:fldCharType="end"/>
        </w:r>
      </w:ins>
      <w:ins w:id="997" w:author="GEORGILAS STYLIANOS" w:date="2021-08-07T15:12:00Z">
        <w:r w:rsidR="004A1A3F" w:rsidRPr="004A1A3F">
          <w:rPr>
            <w:rFonts w:ascii="Calibri" w:eastAsia="Calibri" w:hAnsi="Calibri" w:cs="Calibri"/>
            <w:i w:val="0"/>
            <w:iCs w:val="0"/>
            <w:color w:val="000000" w:themeColor="text1"/>
            <w:sz w:val="24"/>
            <w:szCs w:val="24"/>
            <w:lang w:val="el-GR"/>
            <w:rPrChange w:id="998" w:author="GEORGILAS STYLIANOS" w:date="2021-08-07T15:12:00Z">
              <w:rPr>
                <w:rFonts w:ascii="Calibri" w:eastAsia="Calibri" w:hAnsi="Calibri" w:cs="Calibri"/>
                <w:i w:val="0"/>
                <w:iCs w:val="0"/>
                <w:color w:val="000000" w:themeColor="text1"/>
                <w:sz w:val="24"/>
                <w:szCs w:val="24"/>
              </w:rPr>
            </w:rPrChange>
          </w:rPr>
          <w:t>)</w:t>
        </w:r>
      </w:ins>
    </w:p>
    <w:p w14:paraId="43B765F7" w14:textId="25E51D0C" w:rsidR="008F26D9" w:rsidRPr="0059548D" w:rsidRDefault="00072348">
      <w:pPr>
        <w:pStyle w:val="Caption"/>
        <w:numPr>
          <w:ilvl w:val="0"/>
          <w:numId w:val="12"/>
        </w:numPr>
        <w:spacing w:after="120"/>
        <w:rPr>
          <w:i w:val="0"/>
          <w:iCs w:val="0"/>
          <w:color w:val="000000" w:themeColor="text1"/>
          <w:sz w:val="24"/>
          <w:szCs w:val="24"/>
          <w:lang w:val="el-GR"/>
        </w:rPr>
        <w:pPrChange w:id="999" w:author="GEORGILAS STYLIANOS" w:date="2021-08-06T21:55:00Z">
          <w:pPr>
            <w:pStyle w:val="Caption"/>
            <w:numPr>
              <w:numId w:val="12"/>
            </w:numPr>
            <w:spacing w:before="240"/>
            <w:ind w:left="720" w:hanging="360"/>
          </w:pPr>
        </w:pPrChange>
      </w:pPr>
      <w:del w:id="1000" w:author="GEORGILAS STYLIANOS" w:date="2021-08-06T21:55:00Z">
        <w:r w:rsidRPr="0059548D" w:rsidDel="005D7370">
          <w:rPr>
            <w:i w:val="0"/>
            <w:iCs w:val="0"/>
            <w:color w:val="000000" w:themeColor="text1"/>
            <w:sz w:val="24"/>
            <w:szCs w:val="24"/>
          </w:rPr>
          <w:delText>Mention</w:delText>
        </w:r>
      </w:del>
      <w:ins w:id="1001" w:author="GEORGILAS STYLIANOS" w:date="2021-08-06T21:55:00Z">
        <w:r w:rsidR="005D7370">
          <w:rPr>
            <w:i w:val="0"/>
            <w:iCs w:val="0"/>
            <w:color w:val="000000" w:themeColor="text1"/>
            <w:sz w:val="24"/>
            <w:szCs w:val="24"/>
          </w:rPr>
          <w:t>m</w:t>
        </w:r>
        <w:r w:rsidR="005D7370" w:rsidRPr="0059548D">
          <w:rPr>
            <w:i w:val="0"/>
            <w:iCs w:val="0"/>
            <w:color w:val="000000" w:themeColor="text1"/>
            <w:sz w:val="24"/>
            <w:szCs w:val="24"/>
          </w:rPr>
          <w:t>ention</w:t>
        </w:r>
      </w:ins>
      <w:r w:rsidRPr="0059548D">
        <w:rPr>
          <w:i w:val="0"/>
          <w:iCs w:val="0"/>
          <w:color w:val="000000" w:themeColor="text1"/>
          <w:sz w:val="24"/>
          <w:szCs w:val="24"/>
          <w:lang w:val="el-GR"/>
        </w:rPr>
        <w:t>_</w:t>
      </w:r>
      <w:r w:rsidR="004110F2" w:rsidRPr="0059548D">
        <w:rPr>
          <w:i w:val="0"/>
          <w:iCs w:val="0"/>
          <w:color w:val="000000" w:themeColor="text1"/>
          <w:sz w:val="24"/>
          <w:szCs w:val="24"/>
        </w:rPr>
        <w:t>name</w:t>
      </w:r>
      <w:r w:rsidR="004110F2" w:rsidRPr="0059548D">
        <w:rPr>
          <w:i w:val="0"/>
          <w:iCs w:val="0"/>
          <w:color w:val="000000" w:themeColor="text1"/>
          <w:sz w:val="24"/>
          <w:szCs w:val="24"/>
          <w:lang w:val="el-GR"/>
        </w:rPr>
        <w:t>:</w:t>
      </w:r>
      <w:r w:rsidRPr="0059548D">
        <w:rPr>
          <w:i w:val="0"/>
          <w:iCs w:val="0"/>
          <w:color w:val="000000" w:themeColor="text1"/>
          <w:sz w:val="24"/>
          <w:szCs w:val="24"/>
          <w:lang w:val="el-GR"/>
        </w:rPr>
        <w:t xml:space="preserve"> Το όνομα του χρήστη που έχει αναφερθεί</w:t>
      </w:r>
    </w:p>
    <w:p w14:paraId="22A4D813" w14:textId="77777777" w:rsidR="00072348" w:rsidRDefault="00010EE3">
      <w:pPr>
        <w:rPr>
          <w:rFonts w:ascii="Calibri" w:eastAsia="Calibri" w:hAnsi="Calibri" w:cs="Calibri"/>
          <w:lang w:val="el-GR"/>
        </w:rPr>
      </w:pPr>
      <w:r w:rsidRPr="003B5D3A">
        <w:rPr>
          <w:rFonts w:ascii="Calibri" w:eastAsia="Calibri" w:hAnsi="Calibri" w:cs="Calibri"/>
          <w:lang w:val="el-GR"/>
        </w:rPr>
        <w:tab/>
      </w:r>
    </w:p>
    <w:p w14:paraId="415125D4" w14:textId="77777777" w:rsidR="008669E2" w:rsidRDefault="008669E2" w:rsidP="0059548D">
      <w:pPr>
        <w:keepNext/>
        <w:jc w:val="center"/>
      </w:pPr>
      <w:r>
        <w:rPr>
          <w:noProof/>
        </w:rPr>
        <w:lastRenderedPageBreak/>
        <w:drawing>
          <wp:inline distT="0" distB="0" distL="0" distR="0" wp14:anchorId="3920AF29" wp14:editId="239AF446">
            <wp:extent cx="1676634" cy="924054"/>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676634" cy="924054"/>
                    </a:xfrm>
                    <a:prstGeom prst="rect">
                      <a:avLst/>
                    </a:prstGeom>
                  </pic:spPr>
                </pic:pic>
              </a:graphicData>
            </a:graphic>
          </wp:inline>
        </w:drawing>
      </w:r>
    </w:p>
    <w:p w14:paraId="246E9C5A" w14:textId="74E71246" w:rsidR="003C6B9A" w:rsidRPr="00B07088" w:rsidRDefault="008669E2" w:rsidP="0059548D">
      <w:pPr>
        <w:pStyle w:val="Caption"/>
        <w:jc w:val="center"/>
        <w:rPr>
          <w:b/>
          <w:bCs/>
          <w:color w:val="auto"/>
          <w:sz w:val="24"/>
          <w:szCs w:val="24"/>
        </w:rPr>
      </w:pPr>
      <w:bookmarkStart w:id="1002" w:name="_Ref78469451"/>
      <w:bookmarkStart w:id="1003" w:name="_Toc78469280"/>
      <w:bookmarkStart w:id="1004" w:name="_Toc78589166"/>
      <w:bookmarkStart w:id="1005" w:name="_Toc78604256"/>
      <w:r w:rsidRPr="008669E2">
        <w:rPr>
          <w:b/>
          <w:bCs/>
          <w:color w:val="auto"/>
          <w:sz w:val="24"/>
          <w:szCs w:val="24"/>
        </w:rPr>
        <w:t xml:space="preserve">Εικόνα </w:t>
      </w:r>
      <w:r w:rsidRPr="008669E2">
        <w:rPr>
          <w:b/>
          <w:bCs/>
          <w:color w:val="auto"/>
          <w:sz w:val="24"/>
          <w:szCs w:val="24"/>
        </w:rPr>
        <w:fldChar w:fldCharType="begin"/>
      </w:r>
      <w:r w:rsidRPr="008669E2">
        <w:rPr>
          <w:b/>
          <w:bCs/>
          <w:color w:val="auto"/>
          <w:sz w:val="24"/>
          <w:szCs w:val="24"/>
        </w:rPr>
        <w:instrText xml:space="preserve"> SEQ Εικόνα \* ARABIC </w:instrText>
      </w:r>
      <w:r w:rsidRPr="008669E2">
        <w:rPr>
          <w:b/>
          <w:bCs/>
          <w:color w:val="auto"/>
          <w:sz w:val="24"/>
          <w:szCs w:val="24"/>
        </w:rPr>
        <w:fldChar w:fldCharType="separate"/>
      </w:r>
      <w:r w:rsidR="00145C75">
        <w:rPr>
          <w:b/>
          <w:bCs/>
          <w:noProof/>
          <w:color w:val="auto"/>
          <w:sz w:val="24"/>
          <w:szCs w:val="24"/>
        </w:rPr>
        <w:t>9</w:t>
      </w:r>
      <w:r w:rsidRPr="008669E2">
        <w:rPr>
          <w:b/>
          <w:bCs/>
          <w:color w:val="auto"/>
          <w:sz w:val="24"/>
          <w:szCs w:val="24"/>
        </w:rPr>
        <w:fldChar w:fldCharType="end"/>
      </w:r>
      <w:bookmarkEnd w:id="1002"/>
      <w:r w:rsidRPr="008669E2">
        <w:rPr>
          <w:b/>
          <w:bCs/>
          <w:color w:val="auto"/>
          <w:sz w:val="24"/>
          <w:szCs w:val="24"/>
        </w:rPr>
        <w:t xml:space="preserve">: </w:t>
      </w:r>
      <w:r w:rsidRPr="008669E2">
        <w:rPr>
          <w:b/>
          <w:bCs/>
          <w:color w:val="auto"/>
          <w:sz w:val="24"/>
          <w:szCs w:val="24"/>
          <w:lang w:val="el-GR"/>
        </w:rPr>
        <w:t>Πίνακας</w:t>
      </w:r>
      <w:r w:rsidRPr="008669E2">
        <w:rPr>
          <w:b/>
          <w:bCs/>
          <w:color w:val="auto"/>
          <w:sz w:val="24"/>
          <w:szCs w:val="24"/>
        </w:rPr>
        <w:t xml:space="preserve"> TwitterUserMentions</w:t>
      </w:r>
      <w:bookmarkEnd w:id="1003"/>
      <w:bookmarkEnd w:id="1004"/>
      <w:bookmarkEnd w:id="1005"/>
    </w:p>
    <w:p w14:paraId="2099F093" w14:textId="6822219A" w:rsidR="00072348" w:rsidRPr="004E2A3D" w:rsidRDefault="00096A06" w:rsidP="008669E2">
      <w:pPr>
        <w:spacing w:before="240"/>
        <w:rPr>
          <w:rFonts w:ascii="Calibri" w:eastAsia="Calibri" w:hAnsi="Calibri" w:cs="Calibri"/>
          <w:sz w:val="24"/>
          <w:szCs w:val="24"/>
          <w:rPrChange w:id="1006" w:author="GEORGILAS STYLIANOS" w:date="2021-08-08T12:57:00Z">
            <w:rPr>
              <w:rFonts w:ascii="Calibri" w:eastAsia="Calibri" w:hAnsi="Calibri" w:cs="Calibri"/>
              <w:sz w:val="24"/>
              <w:szCs w:val="24"/>
              <w:lang w:val="el-GR"/>
            </w:rPr>
          </w:rPrChange>
        </w:rPr>
      </w:pPr>
      <w:r w:rsidRPr="0059548D">
        <w:rPr>
          <w:rFonts w:ascii="Calibri" w:eastAsia="Calibri" w:hAnsi="Calibri" w:cs="Calibri"/>
          <w:sz w:val="24"/>
          <w:szCs w:val="24"/>
          <w:lang w:val="el-GR"/>
        </w:rPr>
        <w:t>Ο</w:t>
      </w:r>
      <w:r w:rsidRPr="004E2A3D">
        <w:rPr>
          <w:rFonts w:ascii="Calibri" w:eastAsia="Calibri" w:hAnsi="Calibri" w:cs="Calibri"/>
          <w:sz w:val="24"/>
          <w:szCs w:val="24"/>
          <w:rPrChange w:id="1007"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πίνακας</w:t>
      </w:r>
      <w:r w:rsidRPr="004E2A3D">
        <w:rPr>
          <w:rFonts w:ascii="Calibri" w:eastAsia="Calibri" w:hAnsi="Calibri" w:cs="Calibri"/>
          <w:sz w:val="24"/>
          <w:szCs w:val="24"/>
          <w:rPrChange w:id="1008" w:author="GEORGILAS STYLIANOS" w:date="2021-08-08T12:57:00Z">
            <w:rPr>
              <w:rFonts w:ascii="Calibri" w:eastAsia="Calibri" w:hAnsi="Calibri" w:cs="Calibri"/>
              <w:sz w:val="24"/>
              <w:szCs w:val="24"/>
              <w:lang w:val="el-GR"/>
            </w:rPr>
          </w:rPrChange>
        </w:rPr>
        <w:t xml:space="preserve"> </w:t>
      </w:r>
      <w:ins w:id="1009" w:author="GEORGILAS STYLIANOS" w:date="2021-08-06T21:56:00Z">
        <w:r w:rsidR="005D7370" w:rsidRPr="004E2A3D">
          <w:rPr>
            <w:rFonts w:ascii="Calibri" w:eastAsia="Calibri" w:hAnsi="Calibri" w:cs="Calibri"/>
            <w:sz w:val="24"/>
            <w:szCs w:val="24"/>
          </w:rPr>
          <w:t>“</w:t>
        </w:r>
      </w:ins>
      <w:r w:rsidRPr="0059548D">
        <w:rPr>
          <w:rFonts w:ascii="Calibri" w:eastAsia="Calibri" w:hAnsi="Calibri" w:cs="Calibri"/>
          <w:sz w:val="24"/>
          <w:szCs w:val="24"/>
        </w:rPr>
        <w:t>Links</w:t>
      </w:r>
      <w:r w:rsidRPr="004E2A3D">
        <w:rPr>
          <w:rFonts w:ascii="Calibri" w:eastAsia="Calibri" w:hAnsi="Calibri" w:cs="Calibri"/>
          <w:sz w:val="24"/>
          <w:szCs w:val="24"/>
          <w:rPrChange w:id="1010" w:author="GEORGILAS STYLIANOS" w:date="2021-08-08T12:57:00Z">
            <w:rPr>
              <w:rFonts w:ascii="Calibri" w:eastAsia="Calibri" w:hAnsi="Calibri" w:cs="Calibri"/>
              <w:sz w:val="24"/>
              <w:szCs w:val="24"/>
              <w:lang w:val="el-GR"/>
            </w:rPr>
          </w:rPrChange>
        </w:rPr>
        <w:t>2</w:t>
      </w:r>
      <w:r w:rsidRPr="0059548D">
        <w:rPr>
          <w:rFonts w:ascii="Calibri" w:eastAsia="Calibri" w:hAnsi="Calibri" w:cs="Calibri"/>
          <w:sz w:val="24"/>
          <w:szCs w:val="24"/>
        </w:rPr>
        <w:t>tweet</w:t>
      </w:r>
      <w:ins w:id="1011" w:author="GEORGILAS STYLIANOS" w:date="2021-08-06T21:56:00Z">
        <w:r w:rsidR="005D7370" w:rsidRPr="004E2A3D">
          <w:rPr>
            <w:rFonts w:ascii="Calibri" w:eastAsia="Calibri" w:hAnsi="Calibri" w:cs="Calibri"/>
            <w:sz w:val="24"/>
            <w:szCs w:val="24"/>
          </w:rPr>
          <w:t>”</w:t>
        </w:r>
      </w:ins>
      <w:r w:rsidRPr="004E2A3D">
        <w:rPr>
          <w:rFonts w:ascii="Calibri" w:eastAsia="Calibri" w:hAnsi="Calibri" w:cs="Calibri"/>
          <w:sz w:val="24"/>
          <w:szCs w:val="24"/>
          <w:rPrChange w:id="1012" w:author="GEORGILAS STYLIANOS" w:date="2021-08-08T12:57:00Z">
            <w:rPr>
              <w:rFonts w:ascii="Calibri" w:eastAsia="Calibri" w:hAnsi="Calibri" w:cs="Calibri"/>
              <w:sz w:val="24"/>
              <w:szCs w:val="24"/>
              <w:lang w:val="el-GR"/>
            </w:rPr>
          </w:rPrChange>
        </w:rPr>
        <w:t xml:space="preserve"> (</w:t>
      </w:r>
      <w:r w:rsidR="00D72061" w:rsidRPr="0059548D">
        <w:rPr>
          <w:rFonts w:ascii="Calibri" w:eastAsia="Calibri" w:hAnsi="Calibri" w:cs="Calibri"/>
          <w:sz w:val="24"/>
          <w:szCs w:val="24"/>
          <w:lang w:val="el-GR"/>
        </w:rPr>
        <w:fldChar w:fldCharType="begin"/>
      </w:r>
      <w:r w:rsidR="00D72061" w:rsidRPr="004E2A3D">
        <w:rPr>
          <w:rFonts w:ascii="Calibri" w:eastAsia="Calibri" w:hAnsi="Calibri" w:cs="Calibri"/>
          <w:sz w:val="24"/>
          <w:szCs w:val="24"/>
          <w:rPrChange w:id="1013" w:author="GEORGILAS STYLIANOS" w:date="2021-08-08T12:57:00Z">
            <w:rPr>
              <w:rFonts w:ascii="Calibri" w:eastAsia="Calibri" w:hAnsi="Calibri" w:cs="Calibri"/>
              <w:sz w:val="24"/>
              <w:szCs w:val="24"/>
              <w:lang w:val="el-GR"/>
            </w:rPr>
          </w:rPrChange>
        </w:rPr>
        <w:instrText xml:space="preserve"> </w:instrText>
      </w:r>
      <w:r w:rsidR="00D72061" w:rsidRPr="0059548D">
        <w:rPr>
          <w:rFonts w:ascii="Calibri" w:eastAsia="Calibri" w:hAnsi="Calibri" w:cs="Calibri"/>
          <w:sz w:val="24"/>
          <w:szCs w:val="24"/>
        </w:rPr>
        <w:instrText>REF</w:instrText>
      </w:r>
      <w:r w:rsidR="00D72061" w:rsidRPr="004E2A3D">
        <w:rPr>
          <w:rFonts w:ascii="Calibri" w:eastAsia="Calibri" w:hAnsi="Calibri" w:cs="Calibri"/>
          <w:sz w:val="24"/>
          <w:szCs w:val="24"/>
          <w:rPrChange w:id="1014" w:author="GEORGILAS STYLIANOS" w:date="2021-08-08T12:57:00Z">
            <w:rPr>
              <w:rFonts w:ascii="Calibri" w:eastAsia="Calibri" w:hAnsi="Calibri" w:cs="Calibri"/>
              <w:sz w:val="24"/>
              <w:szCs w:val="24"/>
              <w:lang w:val="el-GR"/>
            </w:rPr>
          </w:rPrChange>
        </w:rPr>
        <w:instrText xml:space="preserve"> _</w:instrText>
      </w:r>
      <w:r w:rsidR="00D72061" w:rsidRPr="0059548D">
        <w:rPr>
          <w:rFonts w:ascii="Calibri" w:eastAsia="Calibri" w:hAnsi="Calibri" w:cs="Calibri"/>
          <w:sz w:val="24"/>
          <w:szCs w:val="24"/>
        </w:rPr>
        <w:instrText>Ref</w:instrText>
      </w:r>
      <w:r w:rsidR="00D72061" w:rsidRPr="004E2A3D">
        <w:rPr>
          <w:rFonts w:ascii="Calibri" w:eastAsia="Calibri" w:hAnsi="Calibri" w:cs="Calibri"/>
          <w:sz w:val="24"/>
          <w:szCs w:val="24"/>
          <w:rPrChange w:id="1015" w:author="GEORGILAS STYLIANOS" w:date="2021-08-08T12:57:00Z">
            <w:rPr>
              <w:rFonts w:ascii="Calibri" w:eastAsia="Calibri" w:hAnsi="Calibri" w:cs="Calibri"/>
              <w:sz w:val="24"/>
              <w:szCs w:val="24"/>
              <w:lang w:val="el-GR"/>
            </w:rPr>
          </w:rPrChange>
        </w:rPr>
        <w:instrText>78469458 \</w:instrText>
      </w:r>
      <w:r w:rsidR="00D72061" w:rsidRPr="0059548D">
        <w:rPr>
          <w:rFonts w:ascii="Calibri" w:eastAsia="Calibri" w:hAnsi="Calibri" w:cs="Calibri"/>
          <w:sz w:val="24"/>
          <w:szCs w:val="24"/>
        </w:rPr>
        <w:instrText>h</w:instrText>
      </w:r>
      <w:r w:rsidR="00D72061" w:rsidRPr="004E2A3D">
        <w:rPr>
          <w:rFonts w:ascii="Calibri" w:eastAsia="Calibri" w:hAnsi="Calibri" w:cs="Calibri"/>
          <w:sz w:val="24"/>
          <w:szCs w:val="24"/>
          <w:rPrChange w:id="1016" w:author="GEORGILAS STYLIANOS" w:date="2021-08-08T12:57:00Z">
            <w:rPr>
              <w:rFonts w:ascii="Calibri" w:eastAsia="Calibri" w:hAnsi="Calibri" w:cs="Calibri"/>
              <w:sz w:val="24"/>
              <w:szCs w:val="24"/>
              <w:lang w:val="el-GR"/>
            </w:rPr>
          </w:rPrChange>
        </w:rPr>
        <w:instrText xml:space="preserve"> </w:instrText>
      </w:r>
      <w:r w:rsidR="0059548D" w:rsidRPr="004E2A3D">
        <w:rPr>
          <w:rFonts w:ascii="Calibri" w:eastAsia="Calibri" w:hAnsi="Calibri" w:cs="Calibri"/>
          <w:sz w:val="24"/>
          <w:szCs w:val="24"/>
          <w:rPrChange w:id="1017" w:author="GEORGILAS STYLIANOS" w:date="2021-08-08T12:57:00Z">
            <w:rPr>
              <w:rFonts w:ascii="Calibri" w:eastAsia="Calibri" w:hAnsi="Calibri" w:cs="Calibri"/>
              <w:sz w:val="24"/>
              <w:szCs w:val="24"/>
              <w:lang w:val="el-GR"/>
            </w:rPr>
          </w:rPrChange>
        </w:rPr>
        <w:instrText xml:space="preserve"> \* </w:instrText>
      </w:r>
      <w:r w:rsidR="0059548D" w:rsidRPr="00582156">
        <w:rPr>
          <w:rFonts w:ascii="Calibri" w:eastAsia="Calibri" w:hAnsi="Calibri" w:cs="Calibri"/>
          <w:sz w:val="24"/>
          <w:szCs w:val="24"/>
        </w:rPr>
        <w:instrText>MERGEFORMAT</w:instrText>
      </w:r>
      <w:r w:rsidR="0059548D" w:rsidRPr="004E2A3D">
        <w:rPr>
          <w:rFonts w:ascii="Calibri" w:eastAsia="Calibri" w:hAnsi="Calibri" w:cs="Calibri"/>
          <w:sz w:val="24"/>
          <w:szCs w:val="24"/>
          <w:rPrChange w:id="1018" w:author="GEORGILAS STYLIANOS" w:date="2021-08-08T12:57:00Z">
            <w:rPr>
              <w:rFonts w:ascii="Calibri" w:eastAsia="Calibri" w:hAnsi="Calibri" w:cs="Calibri"/>
              <w:sz w:val="24"/>
              <w:szCs w:val="24"/>
              <w:lang w:val="el-GR"/>
            </w:rPr>
          </w:rPrChange>
        </w:rPr>
        <w:instrText xml:space="preserve"> </w:instrText>
      </w:r>
      <w:r w:rsidR="00D72061" w:rsidRPr="0059548D">
        <w:rPr>
          <w:rFonts w:ascii="Calibri" w:eastAsia="Calibri" w:hAnsi="Calibri" w:cs="Calibri"/>
          <w:sz w:val="24"/>
          <w:szCs w:val="24"/>
          <w:lang w:val="el-GR"/>
        </w:rPr>
      </w:r>
      <w:r w:rsidR="00D72061" w:rsidRPr="0059548D">
        <w:rPr>
          <w:rFonts w:ascii="Calibri" w:eastAsia="Calibri" w:hAnsi="Calibri" w:cs="Calibri"/>
          <w:sz w:val="24"/>
          <w:szCs w:val="24"/>
          <w:lang w:val="el-GR"/>
        </w:rPr>
        <w:fldChar w:fldCharType="separate"/>
      </w:r>
      <w:r w:rsidR="00D72061" w:rsidRPr="0059548D">
        <w:rPr>
          <w:b/>
          <w:bCs/>
          <w:sz w:val="24"/>
          <w:szCs w:val="24"/>
          <w:lang w:val="el-GR"/>
        </w:rPr>
        <w:t>Εικόνα</w:t>
      </w:r>
      <w:r w:rsidR="00D72061" w:rsidRPr="004E2A3D">
        <w:rPr>
          <w:b/>
          <w:bCs/>
          <w:sz w:val="24"/>
          <w:szCs w:val="24"/>
          <w:rPrChange w:id="1019" w:author="GEORGILAS STYLIANOS" w:date="2021-08-08T12:57:00Z">
            <w:rPr>
              <w:b/>
              <w:bCs/>
              <w:sz w:val="24"/>
              <w:szCs w:val="24"/>
              <w:lang w:val="el-GR"/>
            </w:rPr>
          </w:rPrChange>
        </w:rPr>
        <w:t xml:space="preserve"> </w:t>
      </w:r>
      <w:r w:rsidR="00D72061" w:rsidRPr="004E2A3D">
        <w:rPr>
          <w:b/>
          <w:bCs/>
          <w:noProof/>
          <w:sz w:val="24"/>
          <w:szCs w:val="24"/>
          <w:rPrChange w:id="1020" w:author="GEORGILAS STYLIANOS" w:date="2021-08-08T12:57:00Z">
            <w:rPr>
              <w:b/>
              <w:bCs/>
              <w:noProof/>
              <w:sz w:val="24"/>
              <w:szCs w:val="24"/>
              <w:lang w:val="el-GR"/>
            </w:rPr>
          </w:rPrChange>
        </w:rPr>
        <w:t>10</w:t>
      </w:r>
      <w:r w:rsidR="00D72061" w:rsidRPr="0059548D">
        <w:rPr>
          <w:rFonts w:ascii="Calibri" w:eastAsia="Calibri" w:hAnsi="Calibri" w:cs="Calibri"/>
          <w:sz w:val="24"/>
          <w:szCs w:val="24"/>
          <w:lang w:val="el-GR"/>
        </w:rPr>
        <w:fldChar w:fldCharType="end"/>
      </w:r>
      <w:r w:rsidRPr="004E2A3D">
        <w:rPr>
          <w:rFonts w:ascii="Calibri" w:eastAsia="Calibri" w:hAnsi="Calibri" w:cs="Calibri"/>
          <w:sz w:val="24"/>
          <w:szCs w:val="24"/>
          <w:rPrChange w:id="1021"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συνδέει</w:t>
      </w:r>
      <w:r w:rsidRPr="004E2A3D">
        <w:rPr>
          <w:rFonts w:ascii="Calibri" w:eastAsia="Calibri" w:hAnsi="Calibri" w:cs="Calibri"/>
          <w:sz w:val="24"/>
          <w:szCs w:val="24"/>
          <w:rPrChange w:id="1022"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τους</w:t>
      </w:r>
      <w:r w:rsidRPr="004E2A3D">
        <w:rPr>
          <w:rFonts w:ascii="Calibri" w:eastAsia="Calibri" w:hAnsi="Calibri" w:cs="Calibri"/>
          <w:sz w:val="24"/>
          <w:szCs w:val="24"/>
          <w:rPrChange w:id="1023"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πίνακες</w:t>
      </w:r>
      <w:r w:rsidRPr="004E2A3D">
        <w:rPr>
          <w:rFonts w:ascii="Calibri" w:eastAsia="Calibri" w:hAnsi="Calibri" w:cs="Calibri"/>
          <w:sz w:val="24"/>
          <w:szCs w:val="24"/>
          <w:rPrChange w:id="1024" w:author="GEORGILAS STYLIANOS" w:date="2021-08-08T12:57:00Z">
            <w:rPr>
              <w:rFonts w:ascii="Calibri" w:eastAsia="Calibri" w:hAnsi="Calibri" w:cs="Calibri"/>
              <w:sz w:val="24"/>
              <w:szCs w:val="24"/>
              <w:lang w:val="el-GR"/>
            </w:rPr>
          </w:rPrChange>
        </w:rPr>
        <w:t xml:space="preserve"> </w:t>
      </w:r>
      <w:ins w:id="1025" w:author="GEORGILAS STYLIANOS" w:date="2021-08-06T21:56:00Z">
        <w:r w:rsidR="005D7370" w:rsidRPr="004E2A3D">
          <w:rPr>
            <w:rFonts w:ascii="Calibri" w:eastAsia="Calibri" w:hAnsi="Calibri" w:cs="Calibri"/>
            <w:sz w:val="24"/>
            <w:szCs w:val="24"/>
          </w:rPr>
          <w:t>“</w:t>
        </w:r>
      </w:ins>
      <w:commentRangeStart w:id="1026"/>
      <w:commentRangeStart w:id="1027"/>
      <w:r w:rsidRPr="0059548D">
        <w:rPr>
          <w:rFonts w:ascii="Calibri" w:eastAsia="Calibri" w:hAnsi="Calibri" w:cs="Calibri"/>
          <w:sz w:val="24"/>
          <w:szCs w:val="24"/>
        </w:rPr>
        <w:t>Links</w:t>
      </w:r>
      <w:commentRangeEnd w:id="1026"/>
      <w:commentRangeEnd w:id="1027"/>
      <w:ins w:id="1028" w:author="GEORGILAS STYLIANOS" w:date="2021-08-06T21:56:00Z">
        <w:r w:rsidR="005D7370" w:rsidRPr="004E2A3D">
          <w:rPr>
            <w:rFonts w:ascii="Calibri" w:eastAsia="Calibri" w:hAnsi="Calibri" w:cs="Calibri"/>
            <w:sz w:val="24"/>
            <w:szCs w:val="24"/>
          </w:rPr>
          <w:t>”</w:t>
        </w:r>
      </w:ins>
      <w:r w:rsidR="004E0DF9">
        <w:rPr>
          <w:rStyle w:val="CommentReference"/>
        </w:rPr>
        <w:commentReference w:id="1026"/>
      </w:r>
      <w:r w:rsidR="005D7370">
        <w:rPr>
          <w:rStyle w:val="CommentReference"/>
        </w:rPr>
        <w:commentReference w:id="1027"/>
      </w:r>
      <w:r w:rsidRPr="004E2A3D">
        <w:rPr>
          <w:rFonts w:ascii="Calibri" w:eastAsia="Calibri" w:hAnsi="Calibri" w:cs="Calibri"/>
          <w:sz w:val="24"/>
          <w:szCs w:val="24"/>
          <w:rPrChange w:id="1029"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και</w:t>
      </w:r>
      <w:r w:rsidRPr="004E2A3D">
        <w:rPr>
          <w:rFonts w:ascii="Calibri" w:eastAsia="Calibri" w:hAnsi="Calibri" w:cs="Calibri"/>
          <w:sz w:val="24"/>
          <w:szCs w:val="24"/>
          <w:rPrChange w:id="1030" w:author="GEORGILAS STYLIANOS" w:date="2021-08-08T12:57:00Z">
            <w:rPr>
              <w:rFonts w:ascii="Calibri" w:eastAsia="Calibri" w:hAnsi="Calibri" w:cs="Calibri"/>
              <w:sz w:val="24"/>
              <w:szCs w:val="24"/>
              <w:lang w:val="el-GR"/>
            </w:rPr>
          </w:rPrChange>
        </w:rPr>
        <w:t xml:space="preserve"> </w:t>
      </w:r>
      <w:ins w:id="1031" w:author="GEORGILAS STYLIANOS" w:date="2021-08-06T21:56:00Z">
        <w:r w:rsidR="005D7370" w:rsidRPr="004E2A3D">
          <w:rPr>
            <w:rFonts w:ascii="Calibri" w:eastAsia="Calibri" w:hAnsi="Calibri" w:cs="Calibri"/>
            <w:sz w:val="24"/>
            <w:szCs w:val="24"/>
          </w:rPr>
          <w:t>“</w:t>
        </w:r>
      </w:ins>
      <w:r w:rsidRPr="0059548D">
        <w:rPr>
          <w:rFonts w:ascii="Calibri" w:eastAsia="Calibri" w:hAnsi="Calibri" w:cs="Calibri"/>
          <w:sz w:val="24"/>
          <w:szCs w:val="24"/>
        </w:rPr>
        <w:t>Tweets</w:t>
      </w:r>
      <w:ins w:id="1032" w:author="GEORGILAS STYLIANOS" w:date="2021-08-06T21:56:00Z">
        <w:r w:rsidR="005D7370" w:rsidRPr="004E2A3D">
          <w:rPr>
            <w:rFonts w:ascii="Calibri" w:eastAsia="Calibri" w:hAnsi="Calibri" w:cs="Calibri"/>
            <w:sz w:val="24"/>
            <w:szCs w:val="24"/>
          </w:rPr>
          <w:t>”</w:t>
        </w:r>
      </w:ins>
      <w:r w:rsidRPr="004E2A3D">
        <w:rPr>
          <w:rFonts w:ascii="Calibri" w:eastAsia="Calibri" w:hAnsi="Calibri" w:cs="Calibri"/>
          <w:sz w:val="24"/>
          <w:szCs w:val="24"/>
          <w:rPrChange w:id="1033"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και</w:t>
      </w:r>
      <w:r w:rsidRPr="004E2A3D">
        <w:rPr>
          <w:rFonts w:ascii="Calibri" w:eastAsia="Calibri" w:hAnsi="Calibri" w:cs="Calibri"/>
          <w:sz w:val="24"/>
          <w:szCs w:val="24"/>
          <w:rPrChange w:id="1034"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αναλύεται</w:t>
      </w:r>
      <w:r w:rsidRPr="004E2A3D">
        <w:rPr>
          <w:rFonts w:ascii="Calibri" w:eastAsia="Calibri" w:hAnsi="Calibri" w:cs="Calibri"/>
          <w:sz w:val="24"/>
          <w:szCs w:val="24"/>
          <w:rPrChange w:id="1035"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ως</w:t>
      </w:r>
      <w:r w:rsidRPr="004E2A3D">
        <w:rPr>
          <w:rFonts w:ascii="Calibri" w:eastAsia="Calibri" w:hAnsi="Calibri" w:cs="Calibri"/>
          <w:sz w:val="24"/>
          <w:szCs w:val="24"/>
          <w:rPrChange w:id="1036"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εξής</w:t>
      </w:r>
      <w:r w:rsidRPr="004E2A3D">
        <w:rPr>
          <w:rFonts w:ascii="Calibri" w:eastAsia="Calibri" w:hAnsi="Calibri" w:cs="Calibri"/>
          <w:sz w:val="24"/>
          <w:szCs w:val="24"/>
          <w:rPrChange w:id="1037" w:author="GEORGILAS STYLIANOS" w:date="2021-08-08T12:57:00Z">
            <w:rPr>
              <w:rFonts w:ascii="Calibri" w:eastAsia="Calibri" w:hAnsi="Calibri" w:cs="Calibri"/>
              <w:sz w:val="24"/>
              <w:szCs w:val="24"/>
              <w:lang w:val="el-GR"/>
            </w:rPr>
          </w:rPrChange>
        </w:rPr>
        <w:t xml:space="preserve">: </w:t>
      </w:r>
    </w:p>
    <w:p w14:paraId="6CC1F529" w14:textId="1A46AF42" w:rsidR="00096A06" w:rsidRPr="0059548D" w:rsidRDefault="00096A06">
      <w:pPr>
        <w:pStyle w:val="Caption"/>
        <w:numPr>
          <w:ilvl w:val="0"/>
          <w:numId w:val="15"/>
        </w:numPr>
        <w:spacing w:after="120"/>
        <w:rPr>
          <w:rFonts w:ascii="Calibri" w:eastAsia="Calibri" w:hAnsi="Calibri" w:cs="Calibri"/>
          <w:i w:val="0"/>
          <w:iCs w:val="0"/>
          <w:color w:val="000000" w:themeColor="text1"/>
          <w:sz w:val="24"/>
          <w:szCs w:val="24"/>
          <w:lang w:val="el-GR"/>
        </w:rPr>
        <w:pPrChange w:id="1038" w:author="GEORGILAS STYLIANOS" w:date="2021-08-06T21:57:00Z">
          <w:pPr>
            <w:pStyle w:val="Caption"/>
            <w:numPr>
              <w:numId w:val="15"/>
            </w:numPr>
            <w:spacing w:before="240"/>
            <w:ind w:left="720" w:hanging="360"/>
          </w:pPr>
        </w:pPrChange>
      </w:pPr>
      <w:del w:id="1039" w:author="GEORGILAS STYLIANOS" w:date="2021-08-06T21:56:00Z">
        <w:r w:rsidRPr="0059548D" w:rsidDel="005D7370">
          <w:rPr>
            <w:rFonts w:ascii="Calibri" w:eastAsia="Calibri" w:hAnsi="Calibri" w:cs="Calibri"/>
            <w:i w:val="0"/>
            <w:iCs w:val="0"/>
            <w:color w:val="000000" w:themeColor="text1"/>
            <w:sz w:val="24"/>
            <w:szCs w:val="24"/>
          </w:rPr>
          <w:delText>Tweet</w:delText>
        </w:r>
      </w:del>
      <w:ins w:id="1040" w:author="GEORGILAS STYLIANOS" w:date="2021-08-06T21:56:00Z">
        <w:r w:rsidR="005D7370">
          <w:rPr>
            <w:rFonts w:ascii="Calibri" w:eastAsia="Calibri" w:hAnsi="Calibri" w:cs="Calibri"/>
            <w:i w:val="0"/>
            <w:iCs w:val="0"/>
            <w:color w:val="000000" w:themeColor="text1"/>
            <w:sz w:val="24"/>
            <w:szCs w:val="24"/>
          </w:rPr>
          <w:t>t</w:t>
        </w:r>
        <w:r w:rsidR="005D7370" w:rsidRPr="0059548D">
          <w:rPr>
            <w:rFonts w:ascii="Calibri" w:eastAsia="Calibri" w:hAnsi="Calibri" w:cs="Calibri"/>
            <w:i w:val="0"/>
            <w:iCs w:val="0"/>
            <w:color w:val="000000" w:themeColor="text1"/>
            <w:sz w:val="24"/>
            <w:szCs w:val="24"/>
          </w:rPr>
          <w:t>weet</w:t>
        </w:r>
      </w:ins>
      <w:r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Pr="0059548D">
        <w:rPr>
          <w:rFonts w:ascii="Calibri" w:eastAsia="Calibri" w:hAnsi="Calibri" w:cs="Calibri"/>
          <w:i w:val="0"/>
          <w:iCs w:val="0"/>
          <w:color w:val="000000" w:themeColor="text1"/>
          <w:sz w:val="24"/>
          <w:szCs w:val="24"/>
          <w:lang w:val="el-GR"/>
        </w:rPr>
        <w:t xml:space="preserve"> </w:t>
      </w:r>
      <w:ins w:id="1041" w:author="GEORGILAS STYLIANOS" w:date="2021-08-07T14:31: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1042" w:author="GEORGILAS STYLIANOS" w:date="2021-08-07T14:31: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1043" w:author="GEORGILAS STYLIANOS" w:date="2021-08-07T14:31:00Z">
        <w:r w:rsidRPr="0059548D" w:rsidDel="00D36AFE">
          <w:rPr>
            <w:rFonts w:ascii="Calibri" w:eastAsia="Calibri" w:hAnsi="Calibri" w:cs="Calibri"/>
            <w:i w:val="0"/>
            <w:iCs w:val="0"/>
            <w:color w:val="000000" w:themeColor="text1"/>
            <w:sz w:val="24"/>
            <w:szCs w:val="24"/>
            <w:lang w:val="el-GR"/>
          </w:rPr>
          <w:delText xml:space="preserve">Το </w:delText>
        </w:r>
        <w:r w:rsidRPr="004E0DF9" w:rsidDel="00D36AFE">
          <w:rPr>
            <w:rFonts w:ascii="Calibri" w:eastAsia="Calibri" w:hAnsi="Calibri" w:cs="Calibri"/>
            <w:i w:val="0"/>
            <w:iCs w:val="0"/>
            <w:color w:val="000000" w:themeColor="text1"/>
            <w:sz w:val="24"/>
            <w:szCs w:val="24"/>
            <w:highlight w:val="yellow"/>
            <w:rPrChange w:id="1044" w:author="Razis" w:date="2021-08-01T12:40:00Z">
              <w:rPr>
                <w:rFonts w:ascii="Calibri" w:eastAsia="Calibri" w:hAnsi="Calibri" w:cs="Calibri"/>
                <w:i w:val="0"/>
                <w:iCs w:val="0"/>
                <w:color w:val="000000" w:themeColor="text1"/>
                <w:sz w:val="24"/>
                <w:szCs w:val="24"/>
              </w:rPr>
            </w:rPrChange>
          </w:rPr>
          <w:delText>id</w:delText>
        </w:r>
        <w:r w:rsidRPr="0059548D" w:rsidDel="00D36AFE">
          <w:rPr>
            <w:rFonts w:ascii="Calibri" w:eastAsia="Calibri" w:hAnsi="Calibri" w:cs="Calibri"/>
            <w:i w:val="0"/>
            <w:iCs w:val="0"/>
            <w:color w:val="000000" w:themeColor="text1"/>
            <w:sz w:val="24"/>
            <w:szCs w:val="24"/>
            <w:lang w:val="el-GR"/>
          </w:rPr>
          <w:delText xml:space="preserve"> </w:delText>
        </w:r>
      </w:del>
      <w:del w:id="1045" w:author="GEORGILAS STYLIANOS" w:date="2021-08-07T14:54:00Z">
        <w:r w:rsidRPr="0059548D" w:rsidDel="006A65D5">
          <w:rPr>
            <w:rFonts w:ascii="Calibri" w:eastAsia="Calibri" w:hAnsi="Calibri" w:cs="Calibri"/>
            <w:i w:val="0"/>
            <w:iCs w:val="0"/>
            <w:color w:val="000000" w:themeColor="text1"/>
            <w:sz w:val="24"/>
            <w:szCs w:val="24"/>
            <w:lang w:val="el-GR"/>
          </w:rPr>
          <w:delText xml:space="preserve">του </w:delText>
        </w:r>
        <w:r w:rsidRPr="0059548D" w:rsidDel="006A65D5">
          <w:rPr>
            <w:rFonts w:ascii="Calibri" w:eastAsia="Calibri" w:hAnsi="Calibri" w:cs="Calibri"/>
            <w:i w:val="0"/>
            <w:iCs w:val="0"/>
            <w:color w:val="000000" w:themeColor="text1"/>
            <w:sz w:val="24"/>
            <w:szCs w:val="24"/>
          </w:rPr>
          <w:delText>post</w:delText>
        </w:r>
      </w:del>
      <w:ins w:id="1046" w:author="GEORGILAS STYLIANOS" w:date="2021-08-07T14:54:00Z">
        <w:r w:rsidR="006A65D5">
          <w:rPr>
            <w:rFonts w:ascii="Calibri" w:eastAsia="Calibri" w:hAnsi="Calibri" w:cs="Calibri"/>
            <w:i w:val="0"/>
            <w:iCs w:val="0"/>
            <w:color w:val="000000" w:themeColor="text1"/>
            <w:sz w:val="24"/>
            <w:szCs w:val="24"/>
            <w:lang w:val="el-GR"/>
          </w:rPr>
          <w:t>της δημοσίευσης</w:t>
        </w:r>
      </w:ins>
      <w:r w:rsidRPr="0059548D">
        <w:rPr>
          <w:rFonts w:ascii="Calibri" w:eastAsia="Calibri" w:hAnsi="Calibri" w:cs="Calibri"/>
          <w:i w:val="0"/>
          <w:iCs w:val="0"/>
          <w:color w:val="000000" w:themeColor="text1"/>
          <w:sz w:val="24"/>
          <w:szCs w:val="24"/>
          <w:lang w:val="el-GR"/>
        </w:rPr>
        <w:t xml:space="preserve"> που </w:t>
      </w:r>
      <w:del w:id="1047" w:author="GEORGILAS STYLIANOS" w:date="2021-08-07T14:48:00Z">
        <w:r w:rsidRPr="0059548D" w:rsidDel="00A7121A">
          <w:rPr>
            <w:rFonts w:ascii="Calibri" w:eastAsia="Calibri" w:hAnsi="Calibri" w:cs="Calibri"/>
            <w:i w:val="0"/>
            <w:iCs w:val="0"/>
            <w:color w:val="000000" w:themeColor="text1"/>
            <w:sz w:val="24"/>
            <w:szCs w:val="24"/>
            <w:lang w:val="el-GR"/>
          </w:rPr>
          <w:delText xml:space="preserve">υπάρχει το </w:delText>
        </w:r>
        <w:r w:rsidRPr="004E0DF9" w:rsidDel="00A7121A">
          <w:rPr>
            <w:rFonts w:ascii="Calibri" w:eastAsia="Calibri" w:hAnsi="Calibri" w:cs="Calibri"/>
            <w:i w:val="0"/>
            <w:iCs w:val="0"/>
            <w:color w:val="000000" w:themeColor="text1"/>
            <w:sz w:val="24"/>
            <w:szCs w:val="24"/>
            <w:highlight w:val="yellow"/>
            <w:rPrChange w:id="1048" w:author="Razis" w:date="2021-08-01T12:41:00Z">
              <w:rPr>
                <w:rFonts w:ascii="Calibri" w:eastAsia="Calibri" w:hAnsi="Calibri" w:cs="Calibri"/>
                <w:i w:val="0"/>
                <w:iCs w:val="0"/>
                <w:color w:val="000000" w:themeColor="text1"/>
                <w:sz w:val="24"/>
                <w:szCs w:val="24"/>
              </w:rPr>
            </w:rPrChange>
          </w:rPr>
          <w:delText>link</w:delText>
        </w:r>
      </w:del>
      <w:ins w:id="1049" w:author="GEORGILAS STYLIANOS" w:date="2021-08-07T14:48:00Z">
        <w:r w:rsidR="00A7121A">
          <w:rPr>
            <w:rFonts w:ascii="Calibri" w:eastAsia="Calibri" w:hAnsi="Calibri" w:cs="Calibri"/>
            <w:i w:val="0"/>
            <w:iCs w:val="0"/>
            <w:color w:val="000000" w:themeColor="text1"/>
            <w:sz w:val="24"/>
            <w:szCs w:val="24"/>
            <w:lang w:val="el-GR"/>
          </w:rPr>
          <w:t xml:space="preserve">υπάρχει ο </w:t>
        </w:r>
        <w:proofErr w:type="spellStart"/>
        <w:r w:rsidR="00A7121A">
          <w:rPr>
            <w:rFonts w:ascii="Calibri" w:eastAsia="Calibri" w:hAnsi="Calibri" w:cs="Calibri"/>
            <w:i w:val="0"/>
            <w:iCs w:val="0"/>
            <w:color w:val="000000" w:themeColor="text1"/>
            <w:sz w:val="24"/>
            <w:szCs w:val="24"/>
            <w:lang w:val="el-GR"/>
          </w:rPr>
          <w:t>υπερσύνδεσμος</w:t>
        </w:r>
      </w:ins>
      <w:proofErr w:type="spellEnd"/>
      <w:ins w:id="1050" w:author="GEORGILAS STYLIANOS" w:date="2021-08-06T21:56:00Z">
        <w:r w:rsidR="005D7370" w:rsidRPr="005D7370">
          <w:rPr>
            <w:rFonts w:ascii="Calibri" w:eastAsia="Calibri" w:hAnsi="Calibri" w:cs="Calibri"/>
            <w:i w:val="0"/>
            <w:iCs w:val="0"/>
            <w:color w:val="000000" w:themeColor="text1"/>
            <w:sz w:val="24"/>
            <w:szCs w:val="24"/>
            <w:lang w:val="el-GR"/>
            <w:rPrChange w:id="1051" w:author="GEORGILAS STYLIANOS" w:date="2021-08-06T21:56:00Z">
              <w:rPr>
                <w:rFonts w:ascii="Calibri" w:eastAsia="Calibri" w:hAnsi="Calibri" w:cs="Calibri"/>
                <w:i w:val="0"/>
                <w:iCs w:val="0"/>
                <w:color w:val="000000" w:themeColor="text1"/>
                <w:sz w:val="24"/>
                <w:szCs w:val="24"/>
              </w:rPr>
            </w:rPrChange>
          </w:rPr>
          <w:t xml:space="preserve">, </w:t>
        </w:r>
        <w:r w:rsidR="005D7370">
          <w:rPr>
            <w:rFonts w:ascii="Calibri" w:eastAsia="Calibri" w:hAnsi="Calibri" w:cs="Calibri"/>
            <w:i w:val="0"/>
            <w:iCs w:val="0"/>
            <w:color w:val="000000" w:themeColor="text1"/>
            <w:sz w:val="24"/>
            <w:szCs w:val="24"/>
            <w:lang w:val="el-GR"/>
          </w:rPr>
          <w:t xml:space="preserve">ξένο κλειδί για τον πίνακα </w:t>
        </w:r>
        <w:r w:rsidR="005D7370" w:rsidRPr="00AA5D52">
          <w:rPr>
            <w:rFonts w:ascii="Calibri" w:eastAsia="Calibri" w:hAnsi="Calibri" w:cs="Calibri"/>
            <w:i w:val="0"/>
            <w:iCs w:val="0"/>
            <w:color w:val="000000" w:themeColor="text1"/>
            <w:sz w:val="24"/>
            <w:szCs w:val="24"/>
            <w:lang w:val="el-GR"/>
          </w:rPr>
          <w:t>“</w:t>
        </w:r>
        <w:r w:rsidR="005D7370">
          <w:rPr>
            <w:rFonts w:ascii="Calibri" w:eastAsia="Calibri" w:hAnsi="Calibri" w:cs="Calibri"/>
            <w:i w:val="0"/>
            <w:iCs w:val="0"/>
            <w:color w:val="000000" w:themeColor="text1"/>
            <w:sz w:val="24"/>
            <w:szCs w:val="24"/>
          </w:rPr>
          <w:t>Tweets</w:t>
        </w:r>
        <w:r w:rsidR="005D7370" w:rsidRPr="00AA5D52">
          <w:rPr>
            <w:rFonts w:ascii="Calibri" w:eastAsia="Calibri" w:hAnsi="Calibri" w:cs="Calibri"/>
            <w:i w:val="0"/>
            <w:iCs w:val="0"/>
            <w:color w:val="000000" w:themeColor="text1"/>
            <w:sz w:val="24"/>
            <w:szCs w:val="24"/>
            <w:lang w:val="el-GR"/>
          </w:rPr>
          <w:t>”</w:t>
        </w:r>
      </w:ins>
      <w:ins w:id="1052" w:author="Razis" w:date="2021-08-01T12:43:00Z">
        <w:del w:id="1053" w:author="GEORGILAS STYLIANOS" w:date="2021-08-06T21:56:00Z">
          <w:r w:rsidR="004E0DF9" w:rsidDel="005D7370">
            <w:rPr>
              <w:rFonts w:ascii="Calibri" w:eastAsia="Calibri" w:hAnsi="Calibri" w:cs="Calibri"/>
              <w:i w:val="0"/>
              <w:iCs w:val="0"/>
              <w:color w:val="000000" w:themeColor="text1"/>
              <w:sz w:val="24"/>
              <w:szCs w:val="24"/>
              <w:lang w:val="el-GR"/>
            </w:rPr>
            <w:delText>++ ΞΚ</w:delText>
          </w:r>
        </w:del>
      </w:ins>
      <w:ins w:id="1054" w:author="GEORGILAS STYLIANOS" w:date="2021-08-07T15:12:00Z">
        <w:r w:rsidR="004A1A3F" w:rsidRPr="004A1A3F">
          <w:rPr>
            <w:rFonts w:ascii="Calibri" w:eastAsia="Calibri" w:hAnsi="Calibri" w:cs="Calibri"/>
            <w:i w:val="0"/>
            <w:iCs w:val="0"/>
            <w:color w:val="000000" w:themeColor="text1"/>
            <w:sz w:val="24"/>
            <w:szCs w:val="24"/>
            <w:lang w:val="el-GR"/>
            <w:rPrChange w:id="1055" w:author="GEORGILAS STYLIANOS" w:date="2021-08-07T15:12:00Z">
              <w:rPr>
                <w:rFonts w:ascii="Calibri" w:eastAsia="Calibri" w:hAnsi="Calibri" w:cs="Calibri"/>
                <w:i w:val="0"/>
                <w:iCs w:val="0"/>
                <w:color w:val="000000" w:themeColor="text1"/>
                <w:sz w:val="24"/>
                <w:szCs w:val="24"/>
              </w:rPr>
            </w:rPrChange>
          </w:rPr>
          <w:t xml:space="preserve"> (</w:t>
        </w:r>
        <w:r w:rsidR="004A1A3F">
          <w:rPr>
            <w:rFonts w:ascii="Calibri" w:eastAsia="Calibri" w:hAnsi="Calibri" w:cs="Calibri"/>
            <w:i w:val="0"/>
            <w:iCs w:val="0"/>
            <w:color w:val="000000" w:themeColor="text1"/>
            <w:sz w:val="24"/>
            <w:szCs w:val="24"/>
            <w:lang w:val="el-GR"/>
          </w:rPr>
          <w:fldChar w:fldCharType="begin"/>
        </w:r>
        <w:r w:rsidR="004A1A3F">
          <w:rPr>
            <w:rFonts w:ascii="Calibri" w:eastAsia="Calibri" w:hAnsi="Calibri" w:cs="Calibri"/>
            <w:i w:val="0"/>
            <w:iCs w:val="0"/>
            <w:color w:val="000000" w:themeColor="text1"/>
            <w:sz w:val="24"/>
            <w:szCs w:val="24"/>
            <w:lang w:val="el-GR"/>
          </w:rPr>
          <w:instrText xml:space="preserve"> REF _Ref78469440 \h </w:instrText>
        </w:r>
      </w:ins>
      <w:r w:rsidR="004A1A3F">
        <w:rPr>
          <w:rFonts w:ascii="Calibri" w:eastAsia="Calibri" w:hAnsi="Calibri" w:cs="Calibri"/>
          <w:i w:val="0"/>
          <w:iCs w:val="0"/>
          <w:color w:val="000000" w:themeColor="text1"/>
          <w:sz w:val="24"/>
          <w:szCs w:val="24"/>
          <w:lang w:val="el-GR"/>
        </w:rPr>
      </w:r>
      <w:r w:rsidR="004A1A3F">
        <w:rPr>
          <w:rFonts w:ascii="Calibri" w:eastAsia="Calibri" w:hAnsi="Calibri" w:cs="Calibri"/>
          <w:i w:val="0"/>
          <w:iCs w:val="0"/>
          <w:color w:val="000000" w:themeColor="text1"/>
          <w:sz w:val="24"/>
          <w:szCs w:val="24"/>
          <w:lang w:val="el-GR"/>
        </w:rPr>
        <w:fldChar w:fldCharType="separate"/>
      </w:r>
      <w:ins w:id="1056" w:author="GEORGILAS STYLIANOS" w:date="2021-08-07T15:12:00Z">
        <w:r w:rsidR="004A1A3F" w:rsidRPr="001713E4">
          <w:rPr>
            <w:b/>
            <w:bCs/>
            <w:color w:val="auto"/>
            <w:sz w:val="24"/>
            <w:szCs w:val="24"/>
            <w:lang w:val="el-GR"/>
          </w:rPr>
          <w:t xml:space="preserve">Εικόνα </w:t>
        </w:r>
        <w:r w:rsidR="004A1A3F" w:rsidRPr="00582156">
          <w:rPr>
            <w:b/>
            <w:bCs/>
            <w:noProof/>
            <w:color w:val="auto"/>
            <w:sz w:val="24"/>
            <w:szCs w:val="24"/>
            <w:lang w:val="el-GR"/>
          </w:rPr>
          <w:t>8</w:t>
        </w:r>
        <w:r w:rsidR="004A1A3F">
          <w:rPr>
            <w:rFonts w:ascii="Calibri" w:eastAsia="Calibri" w:hAnsi="Calibri" w:cs="Calibri"/>
            <w:i w:val="0"/>
            <w:iCs w:val="0"/>
            <w:color w:val="000000" w:themeColor="text1"/>
            <w:sz w:val="24"/>
            <w:szCs w:val="24"/>
            <w:lang w:val="el-GR"/>
          </w:rPr>
          <w:fldChar w:fldCharType="end"/>
        </w:r>
        <w:r w:rsidR="004A1A3F" w:rsidRPr="004A1A3F">
          <w:rPr>
            <w:rFonts w:ascii="Calibri" w:eastAsia="Calibri" w:hAnsi="Calibri" w:cs="Calibri"/>
            <w:i w:val="0"/>
            <w:iCs w:val="0"/>
            <w:color w:val="000000" w:themeColor="text1"/>
            <w:sz w:val="24"/>
            <w:szCs w:val="24"/>
            <w:lang w:val="el-GR"/>
            <w:rPrChange w:id="1057" w:author="GEORGILAS STYLIANOS" w:date="2021-08-07T15:12:00Z">
              <w:rPr>
                <w:rFonts w:ascii="Calibri" w:eastAsia="Calibri" w:hAnsi="Calibri" w:cs="Calibri"/>
                <w:i w:val="0"/>
                <w:iCs w:val="0"/>
                <w:color w:val="000000" w:themeColor="text1"/>
                <w:sz w:val="24"/>
                <w:szCs w:val="24"/>
              </w:rPr>
            </w:rPrChange>
          </w:rPr>
          <w:t>)</w:t>
        </w:r>
      </w:ins>
    </w:p>
    <w:p w14:paraId="114F656B" w14:textId="1C0708AC" w:rsidR="00096A06" w:rsidRPr="0059548D" w:rsidRDefault="00096A06">
      <w:pPr>
        <w:pStyle w:val="Caption"/>
        <w:numPr>
          <w:ilvl w:val="0"/>
          <w:numId w:val="15"/>
        </w:numPr>
        <w:spacing w:after="120"/>
        <w:rPr>
          <w:rFonts w:ascii="Calibri" w:eastAsia="Calibri" w:hAnsi="Calibri" w:cs="Calibri"/>
          <w:i w:val="0"/>
          <w:iCs w:val="0"/>
          <w:color w:val="000000" w:themeColor="text1"/>
          <w:sz w:val="24"/>
          <w:szCs w:val="24"/>
          <w:lang w:val="el-GR"/>
        </w:rPr>
        <w:pPrChange w:id="1058" w:author="GEORGILAS STYLIANOS" w:date="2021-08-06T21:57:00Z">
          <w:pPr>
            <w:pStyle w:val="Caption"/>
            <w:numPr>
              <w:numId w:val="15"/>
            </w:numPr>
            <w:spacing w:before="240"/>
            <w:ind w:left="720" w:hanging="360"/>
          </w:pPr>
        </w:pPrChange>
      </w:pPr>
      <w:del w:id="1059" w:author="GEORGILAS STYLIANOS" w:date="2021-08-06T21:56:00Z">
        <w:r w:rsidRPr="0059548D" w:rsidDel="005D7370">
          <w:rPr>
            <w:rFonts w:ascii="Calibri" w:eastAsia="Calibri" w:hAnsi="Calibri" w:cs="Calibri"/>
            <w:i w:val="0"/>
            <w:iCs w:val="0"/>
            <w:color w:val="000000" w:themeColor="text1"/>
            <w:sz w:val="24"/>
            <w:szCs w:val="24"/>
          </w:rPr>
          <w:delText>Link</w:delText>
        </w:r>
      </w:del>
      <w:ins w:id="1060" w:author="GEORGILAS STYLIANOS" w:date="2021-08-06T21:56:00Z">
        <w:r w:rsidR="005D7370">
          <w:rPr>
            <w:rFonts w:ascii="Calibri" w:eastAsia="Calibri" w:hAnsi="Calibri" w:cs="Calibri"/>
            <w:i w:val="0"/>
            <w:iCs w:val="0"/>
            <w:color w:val="000000" w:themeColor="text1"/>
            <w:sz w:val="24"/>
            <w:szCs w:val="24"/>
          </w:rPr>
          <w:t>l</w:t>
        </w:r>
        <w:r w:rsidR="005D7370" w:rsidRPr="0059548D">
          <w:rPr>
            <w:rFonts w:ascii="Calibri" w:eastAsia="Calibri" w:hAnsi="Calibri" w:cs="Calibri"/>
            <w:i w:val="0"/>
            <w:iCs w:val="0"/>
            <w:color w:val="000000" w:themeColor="text1"/>
            <w:sz w:val="24"/>
            <w:szCs w:val="24"/>
          </w:rPr>
          <w:t>ink</w:t>
        </w:r>
      </w:ins>
      <w:r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Pr="0059548D">
        <w:rPr>
          <w:rFonts w:ascii="Calibri" w:eastAsia="Calibri" w:hAnsi="Calibri" w:cs="Calibri"/>
          <w:i w:val="0"/>
          <w:iCs w:val="0"/>
          <w:color w:val="000000" w:themeColor="text1"/>
          <w:sz w:val="24"/>
          <w:szCs w:val="24"/>
          <w:lang w:val="el-GR"/>
        </w:rPr>
        <w:t xml:space="preserve"> Ο μοναδικός αύξων αριθμός του </w:t>
      </w:r>
      <w:del w:id="1061" w:author="GEORGILAS STYLIANOS" w:date="2021-08-07T14:48:00Z">
        <w:r w:rsidRPr="004E0DF9" w:rsidDel="00A7121A">
          <w:rPr>
            <w:rFonts w:ascii="Calibri" w:eastAsia="Calibri" w:hAnsi="Calibri" w:cs="Calibri"/>
            <w:i w:val="0"/>
            <w:iCs w:val="0"/>
            <w:color w:val="000000" w:themeColor="text1"/>
            <w:sz w:val="24"/>
            <w:szCs w:val="24"/>
            <w:highlight w:val="yellow"/>
            <w:rPrChange w:id="1062" w:author="Razis" w:date="2021-08-01T12:42:00Z">
              <w:rPr>
                <w:rFonts w:ascii="Calibri" w:eastAsia="Calibri" w:hAnsi="Calibri" w:cs="Calibri"/>
                <w:i w:val="0"/>
                <w:iCs w:val="0"/>
                <w:color w:val="000000" w:themeColor="text1"/>
                <w:sz w:val="24"/>
                <w:szCs w:val="24"/>
              </w:rPr>
            </w:rPrChange>
          </w:rPr>
          <w:delText>link</w:delText>
        </w:r>
        <w:r w:rsidRPr="0059548D" w:rsidDel="00A7121A">
          <w:rPr>
            <w:rFonts w:ascii="Calibri" w:eastAsia="Calibri" w:hAnsi="Calibri" w:cs="Calibri"/>
            <w:i w:val="0"/>
            <w:iCs w:val="0"/>
            <w:color w:val="000000" w:themeColor="text1"/>
            <w:sz w:val="24"/>
            <w:szCs w:val="24"/>
            <w:lang w:val="el-GR"/>
          </w:rPr>
          <w:delText xml:space="preserve"> </w:delText>
        </w:r>
      </w:del>
      <w:proofErr w:type="spellStart"/>
      <w:ins w:id="1063" w:author="GEORGILAS STYLIANOS" w:date="2021-08-07T14:48:00Z">
        <w:r w:rsidR="00A7121A">
          <w:rPr>
            <w:rFonts w:ascii="Calibri" w:eastAsia="Calibri" w:hAnsi="Calibri" w:cs="Calibri"/>
            <w:i w:val="0"/>
            <w:iCs w:val="0"/>
            <w:color w:val="000000" w:themeColor="text1"/>
            <w:sz w:val="24"/>
            <w:szCs w:val="24"/>
            <w:lang w:val="el-GR"/>
          </w:rPr>
          <w:t>υπερσυνδέσμου</w:t>
        </w:r>
        <w:proofErr w:type="spellEnd"/>
        <w:r w:rsidR="00A7121A" w:rsidRPr="0059548D">
          <w:rPr>
            <w:rFonts w:ascii="Calibri" w:eastAsia="Calibri" w:hAnsi="Calibri" w:cs="Calibri"/>
            <w:i w:val="0"/>
            <w:iCs w:val="0"/>
            <w:color w:val="000000" w:themeColor="text1"/>
            <w:sz w:val="24"/>
            <w:szCs w:val="24"/>
            <w:lang w:val="el-GR"/>
          </w:rPr>
          <w:t xml:space="preserve"> </w:t>
        </w:r>
      </w:ins>
      <w:r w:rsidRPr="0059548D">
        <w:rPr>
          <w:rFonts w:ascii="Calibri" w:eastAsia="Calibri" w:hAnsi="Calibri" w:cs="Calibri"/>
          <w:i w:val="0"/>
          <w:iCs w:val="0"/>
          <w:color w:val="000000" w:themeColor="text1"/>
          <w:sz w:val="24"/>
          <w:szCs w:val="24"/>
          <w:lang w:val="el-GR"/>
        </w:rPr>
        <w:t xml:space="preserve">που υπάρχει στον πίνακα </w:t>
      </w:r>
      <w:r w:rsidRPr="0059548D">
        <w:rPr>
          <w:rFonts w:ascii="Calibri" w:eastAsia="Calibri" w:hAnsi="Calibri" w:cs="Calibri"/>
          <w:i w:val="0"/>
          <w:iCs w:val="0"/>
          <w:color w:val="000000" w:themeColor="text1"/>
          <w:sz w:val="24"/>
          <w:szCs w:val="24"/>
        </w:rPr>
        <w:t>Links</w:t>
      </w:r>
      <w:ins w:id="1064" w:author="Razis" w:date="2021-08-01T12:43:00Z">
        <w:del w:id="1065" w:author="GEORGILAS STYLIANOS" w:date="2021-08-06T21:57:00Z">
          <w:r w:rsidR="004E0DF9" w:rsidDel="005D7370">
            <w:rPr>
              <w:rFonts w:ascii="Calibri" w:eastAsia="Calibri" w:hAnsi="Calibri" w:cs="Calibri"/>
              <w:i w:val="0"/>
              <w:iCs w:val="0"/>
              <w:color w:val="000000" w:themeColor="text1"/>
              <w:sz w:val="24"/>
              <w:szCs w:val="24"/>
              <w:lang w:val="el-GR"/>
            </w:rPr>
            <w:delText>++ ΞΚ</w:delText>
          </w:r>
        </w:del>
      </w:ins>
      <w:ins w:id="1066" w:author="GEORGILAS STYLIANOS" w:date="2021-08-06T21:57:00Z">
        <w:r w:rsidR="005D7370" w:rsidRPr="005D7370">
          <w:rPr>
            <w:rFonts w:ascii="Calibri" w:eastAsia="Calibri" w:hAnsi="Calibri" w:cs="Calibri"/>
            <w:i w:val="0"/>
            <w:iCs w:val="0"/>
            <w:color w:val="000000" w:themeColor="text1"/>
            <w:sz w:val="24"/>
            <w:szCs w:val="24"/>
            <w:lang w:val="el-GR"/>
            <w:rPrChange w:id="1067" w:author="GEORGILAS STYLIANOS" w:date="2021-08-06T21:57:00Z">
              <w:rPr>
                <w:rFonts w:ascii="Calibri" w:eastAsia="Calibri" w:hAnsi="Calibri" w:cs="Calibri"/>
                <w:i w:val="0"/>
                <w:iCs w:val="0"/>
                <w:color w:val="000000" w:themeColor="text1"/>
                <w:sz w:val="24"/>
                <w:szCs w:val="24"/>
              </w:rPr>
            </w:rPrChange>
          </w:rPr>
          <w:t xml:space="preserve">, </w:t>
        </w:r>
        <w:r w:rsidR="005D7370">
          <w:rPr>
            <w:rFonts w:ascii="Calibri" w:eastAsia="Calibri" w:hAnsi="Calibri" w:cs="Calibri"/>
            <w:i w:val="0"/>
            <w:iCs w:val="0"/>
            <w:color w:val="000000" w:themeColor="text1"/>
            <w:sz w:val="24"/>
            <w:szCs w:val="24"/>
            <w:lang w:val="el-GR"/>
          </w:rPr>
          <w:t xml:space="preserve">ξένο κλειδί για τον πίνακα </w:t>
        </w:r>
        <w:r w:rsidR="005D7370" w:rsidRPr="00AA5D52">
          <w:rPr>
            <w:rFonts w:ascii="Calibri" w:eastAsia="Calibri" w:hAnsi="Calibri" w:cs="Calibri"/>
            <w:i w:val="0"/>
            <w:iCs w:val="0"/>
            <w:color w:val="000000" w:themeColor="text1"/>
            <w:sz w:val="24"/>
            <w:szCs w:val="24"/>
            <w:lang w:val="el-GR"/>
          </w:rPr>
          <w:t>“</w:t>
        </w:r>
        <w:r w:rsidR="005D7370">
          <w:rPr>
            <w:rFonts w:ascii="Calibri" w:eastAsia="Calibri" w:hAnsi="Calibri" w:cs="Calibri"/>
            <w:i w:val="0"/>
            <w:iCs w:val="0"/>
            <w:color w:val="000000" w:themeColor="text1"/>
            <w:sz w:val="24"/>
            <w:szCs w:val="24"/>
          </w:rPr>
          <w:t>Links</w:t>
        </w:r>
        <w:r w:rsidR="005D7370" w:rsidRPr="00AA5D52">
          <w:rPr>
            <w:rFonts w:ascii="Calibri" w:eastAsia="Calibri" w:hAnsi="Calibri" w:cs="Calibri"/>
            <w:i w:val="0"/>
            <w:iCs w:val="0"/>
            <w:color w:val="000000" w:themeColor="text1"/>
            <w:sz w:val="24"/>
            <w:szCs w:val="24"/>
            <w:lang w:val="el-GR"/>
          </w:rPr>
          <w:t>”</w:t>
        </w:r>
      </w:ins>
      <w:ins w:id="1068" w:author="GEORGILAS STYLIANOS" w:date="2021-08-07T15:12:00Z">
        <w:r w:rsidR="004A1A3F" w:rsidRPr="004A1A3F">
          <w:rPr>
            <w:rFonts w:ascii="Calibri" w:eastAsia="Calibri" w:hAnsi="Calibri" w:cs="Calibri"/>
            <w:i w:val="0"/>
            <w:iCs w:val="0"/>
            <w:color w:val="000000" w:themeColor="text1"/>
            <w:sz w:val="24"/>
            <w:szCs w:val="24"/>
            <w:lang w:val="el-GR"/>
            <w:rPrChange w:id="1069" w:author="GEORGILAS STYLIANOS" w:date="2021-08-07T15:12:00Z">
              <w:rPr>
                <w:rFonts w:ascii="Calibri" w:eastAsia="Calibri" w:hAnsi="Calibri" w:cs="Calibri"/>
                <w:i w:val="0"/>
                <w:iCs w:val="0"/>
                <w:color w:val="000000" w:themeColor="text1"/>
                <w:sz w:val="24"/>
                <w:szCs w:val="24"/>
              </w:rPr>
            </w:rPrChange>
          </w:rPr>
          <w:t xml:space="preserve"> (</w:t>
        </w:r>
        <w:r w:rsidR="004A1A3F">
          <w:rPr>
            <w:rFonts w:ascii="Calibri" w:eastAsia="Calibri" w:hAnsi="Calibri" w:cs="Calibri"/>
            <w:i w:val="0"/>
            <w:iCs w:val="0"/>
            <w:color w:val="000000" w:themeColor="text1"/>
            <w:sz w:val="24"/>
            <w:szCs w:val="24"/>
            <w:lang w:val="el-GR"/>
          </w:rPr>
          <w:fldChar w:fldCharType="begin"/>
        </w:r>
        <w:r w:rsidR="004A1A3F">
          <w:rPr>
            <w:rFonts w:ascii="Calibri" w:eastAsia="Calibri" w:hAnsi="Calibri" w:cs="Calibri"/>
            <w:i w:val="0"/>
            <w:iCs w:val="0"/>
            <w:color w:val="000000" w:themeColor="text1"/>
            <w:sz w:val="24"/>
            <w:szCs w:val="24"/>
            <w:lang w:val="el-GR"/>
          </w:rPr>
          <w:instrText xml:space="preserve"> REF _Ref78469414 \h </w:instrText>
        </w:r>
      </w:ins>
      <w:r w:rsidR="004A1A3F">
        <w:rPr>
          <w:rFonts w:ascii="Calibri" w:eastAsia="Calibri" w:hAnsi="Calibri" w:cs="Calibri"/>
          <w:i w:val="0"/>
          <w:iCs w:val="0"/>
          <w:color w:val="000000" w:themeColor="text1"/>
          <w:sz w:val="24"/>
          <w:szCs w:val="24"/>
          <w:lang w:val="el-GR"/>
        </w:rPr>
      </w:r>
      <w:r w:rsidR="004A1A3F">
        <w:rPr>
          <w:rFonts w:ascii="Calibri" w:eastAsia="Calibri" w:hAnsi="Calibri" w:cs="Calibri"/>
          <w:i w:val="0"/>
          <w:iCs w:val="0"/>
          <w:color w:val="000000" w:themeColor="text1"/>
          <w:sz w:val="24"/>
          <w:szCs w:val="24"/>
          <w:lang w:val="el-GR"/>
        </w:rPr>
        <w:fldChar w:fldCharType="separate"/>
      </w:r>
      <w:ins w:id="1070" w:author="GEORGILAS STYLIANOS" w:date="2021-08-07T15:12:00Z">
        <w:r w:rsidR="004A1A3F" w:rsidRPr="00F646E5">
          <w:rPr>
            <w:b/>
            <w:bCs/>
            <w:sz w:val="24"/>
            <w:szCs w:val="24"/>
            <w:lang w:val="el-GR"/>
          </w:rPr>
          <w:t xml:space="preserve">Εικόνα </w:t>
        </w:r>
        <w:r w:rsidR="004A1A3F" w:rsidRPr="00582156">
          <w:rPr>
            <w:b/>
            <w:bCs/>
            <w:noProof/>
            <w:sz w:val="24"/>
            <w:szCs w:val="24"/>
            <w:lang w:val="el-GR"/>
          </w:rPr>
          <w:t>5</w:t>
        </w:r>
        <w:r w:rsidR="004A1A3F">
          <w:rPr>
            <w:rFonts w:ascii="Calibri" w:eastAsia="Calibri" w:hAnsi="Calibri" w:cs="Calibri"/>
            <w:i w:val="0"/>
            <w:iCs w:val="0"/>
            <w:color w:val="000000" w:themeColor="text1"/>
            <w:sz w:val="24"/>
            <w:szCs w:val="24"/>
            <w:lang w:val="el-GR"/>
          </w:rPr>
          <w:fldChar w:fldCharType="end"/>
        </w:r>
        <w:r w:rsidR="004A1A3F" w:rsidRPr="004A1A3F">
          <w:rPr>
            <w:rFonts w:ascii="Calibri" w:eastAsia="Calibri" w:hAnsi="Calibri" w:cs="Calibri"/>
            <w:i w:val="0"/>
            <w:iCs w:val="0"/>
            <w:color w:val="000000" w:themeColor="text1"/>
            <w:sz w:val="24"/>
            <w:szCs w:val="24"/>
            <w:lang w:val="el-GR"/>
            <w:rPrChange w:id="1071" w:author="GEORGILAS STYLIANOS" w:date="2021-08-07T15:12:00Z">
              <w:rPr>
                <w:rFonts w:ascii="Calibri" w:eastAsia="Calibri" w:hAnsi="Calibri" w:cs="Calibri"/>
                <w:i w:val="0"/>
                <w:iCs w:val="0"/>
                <w:color w:val="000000" w:themeColor="text1"/>
                <w:sz w:val="24"/>
                <w:szCs w:val="24"/>
              </w:rPr>
            </w:rPrChange>
          </w:rPr>
          <w:t>)</w:t>
        </w:r>
      </w:ins>
    </w:p>
    <w:p w14:paraId="617064F4" w14:textId="77777777" w:rsidR="008669E2" w:rsidRDefault="008669E2" w:rsidP="0059548D">
      <w:pPr>
        <w:keepNext/>
        <w:jc w:val="center"/>
      </w:pPr>
      <w:r>
        <w:rPr>
          <w:noProof/>
        </w:rPr>
        <w:drawing>
          <wp:inline distT="0" distB="0" distL="0" distR="0" wp14:anchorId="2775C619" wp14:editId="0E2092F8">
            <wp:extent cx="1181265" cy="93358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181265" cy="933580"/>
                    </a:xfrm>
                    <a:prstGeom prst="rect">
                      <a:avLst/>
                    </a:prstGeom>
                  </pic:spPr>
                </pic:pic>
              </a:graphicData>
            </a:graphic>
          </wp:inline>
        </w:drawing>
      </w:r>
    </w:p>
    <w:p w14:paraId="090051E1" w14:textId="66735381" w:rsidR="003C6B9A" w:rsidRPr="008669E2" w:rsidRDefault="008669E2" w:rsidP="0059548D">
      <w:pPr>
        <w:pStyle w:val="Caption"/>
        <w:jc w:val="center"/>
        <w:rPr>
          <w:b/>
          <w:bCs/>
          <w:color w:val="auto"/>
          <w:sz w:val="24"/>
          <w:szCs w:val="24"/>
          <w:lang w:val="el-GR"/>
        </w:rPr>
      </w:pPr>
      <w:bookmarkStart w:id="1072" w:name="_Ref78469458"/>
      <w:bookmarkStart w:id="1073" w:name="_Toc78469281"/>
      <w:bookmarkStart w:id="1074" w:name="_Toc78589167"/>
      <w:bookmarkStart w:id="1075" w:name="_Toc78604257"/>
      <w:r w:rsidRPr="008669E2">
        <w:rPr>
          <w:b/>
          <w:bCs/>
          <w:color w:val="auto"/>
          <w:sz w:val="24"/>
          <w:szCs w:val="24"/>
          <w:lang w:val="el-GR"/>
        </w:rPr>
        <w:t xml:space="preserve">Εικόνα </w:t>
      </w:r>
      <w:r w:rsidRPr="008669E2">
        <w:rPr>
          <w:b/>
          <w:bCs/>
          <w:color w:val="auto"/>
          <w:sz w:val="24"/>
          <w:szCs w:val="24"/>
        </w:rPr>
        <w:fldChar w:fldCharType="begin"/>
      </w:r>
      <w:r w:rsidRPr="008669E2">
        <w:rPr>
          <w:b/>
          <w:bCs/>
          <w:color w:val="auto"/>
          <w:sz w:val="24"/>
          <w:szCs w:val="24"/>
          <w:lang w:val="el-GR"/>
        </w:rPr>
        <w:instrText xml:space="preserve"> </w:instrText>
      </w:r>
      <w:r w:rsidRPr="008669E2">
        <w:rPr>
          <w:b/>
          <w:bCs/>
          <w:color w:val="auto"/>
          <w:sz w:val="24"/>
          <w:szCs w:val="24"/>
        </w:rPr>
        <w:instrText>SEQ</w:instrText>
      </w:r>
      <w:r w:rsidRPr="008669E2">
        <w:rPr>
          <w:b/>
          <w:bCs/>
          <w:color w:val="auto"/>
          <w:sz w:val="24"/>
          <w:szCs w:val="24"/>
          <w:lang w:val="el-GR"/>
        </w:rPr>
        <w:instrText xml:space="preserve"> Εικόνα \* </w:instrText>
      </w:r>
      <w:r w:rsidRPr="008669E2">
        <w:rPr>
          <w:b/>
          <w:bCs/>
          <w:color w:val="auto"/>
          <w:sz w:val="24"/>
          <w:szCs w:val="24"/>
        </w:rPr>
        <w:instrText>ARABIC</w:instrText>
      </w:r>
      <w:r w:rsidRPr="008669E2">
        <w:rPr>
          <w:b/>
          <w:bCs/>
          <w:color w:val="auto"/>
          <w:sz w:val="24"/>
          <w:szCs w:val="24"/>
          <w:lang w:val="el-GR"/>
        </w:rPr>
        <w:instrText xml:space="preserve"> </w:instrText>
      </w:r>
      <w:r w:rsidRPr="008669E2">
        <w:rPr>
          <w:b/>
          <w:bCs/>
          <w:color w:val="auto"/>
          <w:sz w:val="24"/>
          <w:szCs w:val="24"/>
        </w:rPr>
        <w:fldChar w:fldCharType="separate"/>
      </w:r>
      <w:ins w:id="1076" w:author="GEORGILAS STYLIANOS" w:date="2021-08-07T20:37:00Z">
        <w:r w:rsidR="00145C75" w:rsidRPr="004E2A3D">
          <w:rPr>
            <w:b/>
            <w:bCs/>
            <w:noProof/>
            <w:color w:val="auto"/>
            <w:sz w:val="24"/>
            <w:szCs w:val="24"/>
            <w:lang w:val="el-GR"/>
            <w:rPrChange w:id="1077" w:author="GEORGILAS STYLIANOS" w:date="2021-08-08T12:57:00Z">
              <w:rPr>
                <w:b/>
                <w:bCs/>
                <w:noProof/>
                <w:color w:val="auto"/>
                <w:sz w:val="24"/>
                <w:szCs w:val="24"/>
              </w:rPr>
            </w:rPrChange>
          </w:rPr>
          <w:t>10</w:t>
        </w:r>
      </w:ins>
      <w:del w:id="1078" w:author="GEORGILAS STYLIANOS" w:date="2021-08-07T19:17:00Z">
        <w:r w:rsidR="00582156" w:rsidRPr="00582156" w:rsidDel="001610D4">
          <w:rPr>
            <w:b/>
            <w:bCs/>
            <w:noProof/>
            <w:color w:val="auto"/>
            <w:sz w:val="24"/>
            <w:szCs w:val="24"/>
            <w:lang w:val="el-GR"/>
          </w:rPr>
          <w:delText>10</w:delText>
        </w:r>
      </w:del>
      <w:r w:rsidRPr="008669E2">
        <w:rPr>
          <w:b/>
          <w:bCs/>
          <w:color w:val="auto"/>
          <w:sz w:val="24"/>
          <w:szCs w:val="24"/>
        </w:rPr>
        <w:fldChar w:fldCharType="end"/>
      </w:r>
      <w:bookmarkEnd w:id="1072"/>
      <w:r w:rsidRPr="008669E2">
        <w:rPr>
          <w:b/>
          <w:bCs/>
          <w:color w:val="auto"/>
          <w:sz w:val="24"/>
          <w:szCs w:val="24"/>
          <w:lang w:val="el-GR"/>
        </w:rPr>
        <w:t xml:space="preserve">: Πίνακας </w:t>
      </w:r>
      <w:r w:rsidRPr="008669E2">
        <w:rPr>
          <w:b/>
          <w:bCs/>
          <w:color w:val="auto"/>
          <w:sz w:val="24"/>
          <w:szCs w:val="24"/>
        </w:rPr>
        <w:t>Links</w:t>
      </w:r>
      <w:r w:rsidRPr="008669E2">
        <w:rPr>
          <w:b/>
          <w:bCs/>
          <w:color w:val="auto"/>
          <w:sz w:val="24"/>
          <w:szCs w:val="24"/>
          <w:lang w:val="el-GR"/>
        </w:rPr>
        <w:t>2</w:t>
      </w:r>
      <w:r w:rsidRPr="008669E2">
        <w:rPr>
          <w:b/>
          <w:bCs/>
          <w:color w:val="auto"/>
          <w:sz w:val="24"/>
          <w:szCs w:val="24"/>
        </w:rPr>
        <w:t>tweet</w:t>
      </w:r>
      <w:bookmarkEnd w:id="1073"/>
      <w:bookmarkEnd w:id="1074"/>
      <w:bookmarkEnd w:id="1075"/>
    </w:p>
    <w:p w14:paraId="24D951EB" w14:textId="2B9E6223" w:rsidR="00096A06" w:rsidRPr="0059548D" w:rsidRDefault="00096A06" w:rsidP="008669E2">
      <w:pPr>
        <w:spacing w:before="240"/>
        <w:rPr>
          <w:rFonts w:ascii="Calibri" w:eastAsia="Calibri" w:hAnsi="Calibri" w:cs="Calibri"/>
          <w:sz w:val="24"/>
          <w:szCs w:val="24"/>
          <w:lang w:val="el-GR"/>
        </w:rPr>
      </w:pPr>
      <w:r w:rsidRPr="0059548D">
        <w:rPr>
          <w:rFonts w:ascii="Calibri" w:eastAsia="Calibri" w:hAnsi="Calibri" w:cs="Calibri"/>
          <w:sz w:val="24"/>
          <w:szCs w:val="24"/>
          <w:lang w:val="el-GR"/>
        </w:rPr>
        <w:t xml:space="preserve">Ο πίνακας </w:t>
      </w:r>
      <w:ins w:id="1079" w:author="GEORGILAS STYLIANOS" w:date="2021-08-06T21:57:00Z">
        <w:r w:rsidR="005D7370" w:rsidRPr="005D7370">
          <w:rPr>
            <w:rFonts w:ascii="Calibri" w:eastAsia="Calibri" w:hAnsi="Calibri" w:cs="Calibri"/>
            <w:sz w:val="24"/>
            <w:szCs w:val="24"/>
            <w:lang w:val="el-GR"/>
            <w:rPrChange w:id="1080" w:author="GEORGILAS STYLIANOS" w:date="2021-08-06T21:57:00Z">
              <w:rPr>
                <w:rFonts w:ascii="Calibri" w:eastAsia="Calibri" w:hAnsi="Calibri" w:cs="Calibri"/>
                <w:sz w:val="24"/>
                <w:szCs w:val="24"/>
              </w:rPr>
            </w:rPrChange>
          </w:rPr>
          <w:t>“</w:t>
        </w:r>
      </w:ins>
      <w:r w:rsidRPr="0059548D">
        <w:rPr>
          <w:rFonts w:ascii="Calibri" w:eastAsia="Calibri" w:hAnsi="Calibri" w:cs="Calibri"/>
          <w:sz w:val="24"/>
          <w:szCs w:val="24"/>
        </w:rPr>
        <w:t>Media</w:t>
      </w:r>
      <w:r w:rsidRPr="0059548D">
        <w:rPr>
          <w:rFonts w:ascii="Calibri" w:eastAsia="Calibri" w:hAnsi="Calibri" w:cs="Calibri"/>
          <w:sz w:val="24"/>
          <w:szCs w:val="24"/>
          <w:lang w:val="el-GR"/>
        </w:rPr>
        <w:t>2</w:t>
      </w:r>
      <w:r w:rsidRPr="0059548D">
        <w:rPr>
          <w:rFonts w:ascii="Calibri" w:eastAsia="Calibri" w:hAnsi="Calibri" w:cs="Calibri"/>
          <w:sz w:val="24"/>
          <w:szCs w:val="24"/>
        </w:rPr>
        <w:t>tweet</w:t>
      </w:r>
      <w:ins w:id="1081" w:author="GEORGILAS STYLIANOS" w:date="2021-08-06T21:57:00Z">
        <w:r w:rsidR="005D7370" w:rsidRPr="005D7370">
          <w:rPr>
            <w:rFonts w:ascii="Calibri" w:eastAsia="Calibri" w:hAnsi="Calibri" w:cs="Calibri"/>
            <w:sz w:val="24"/>
            <w:szCs w:val="24"/>
            <w:lang w:val="el-GR"/>
            <w:rPrChange w:id="1082" w:author="GEORGILAS STYLIANOS" w:date="2021-08-06T21:57:00Z">
              <w:rPr>
                <w:rFonts w:ascii="Calibri" w:eastAsia="Calibri" w:hAnsi="Calibri" w:cs="Calibri"/>
                <w:sz w:val="24"/>
                <w:szCs w:val="24"/>
              </w:rPr>
            </w:rPrChange>
          </w:rPr>
          <w:t>”</w:t>
        </w:r>
      </w:ins>
      <w:r w:rsidRPr="0059548D">
        <w:rPr>
          <w:rFonts w:ascii="Calibri" w:eastAsia="Calibri" w:hAnsi="Calibri" w:cs="Calibri"/>
          <w:sz w:val="24"/>
          <w:szCs w:val="24"/>
          <w:lang w:val="el-GR"/>
        </w:rPr>
        <w:t xml:space="preserve"> (</w:t>
      </w:r>
      <w:r w:rsidR="00D72061" w:rsidRPr="0059548D">
        <w:rPr>
          <w:rFonts w:ascii="Calibri" w:eastAsia="Calibri" w:hAnsi="Calibri" w:cs="Calibri"/>
          <w:sz w:val="24"/>
          <w:szCs w:val="24"/>
          <w:lang w:val="el-GR"/>
        </w:rPr>
        <w:fldChar w:fldCharType="begin"/>
      </w:r>
      <w:r w:rsidR="00D72061" w:rsidRPr="0059548D">
        <w:rPr>
          <w:rFonts w:ascii="Calibri" w:eastAsia="Calibri" w:hAnsi="Calibri" w:cs="Calibri"/>
          <w:sz w:val="24"/>
          <w:szCs w:val="24"/>
          <w:lang w:val="el-GR"/>
        </w:rPr>
        <w:instrText xml:space="preserve"> REF _Ref78469466 \h </w:instrText>
      </w:r>
      <w:r w:rsidR="0059548D">
        <w:rPr>
          <w:rFonts w:ascii="Calibri" w:eastAsia="Calibri" w:hAnsi="Calibri" w:cs="Calibri"/>
          <w:sz w:val="24"/>
          <w:szCs w:val="24"/>
          <w:lang w:val="el-GR"/>
        </w:rPr>
        <w:instrText xml:space="preserve"> \* MERGEFORMAT </w:instrText>
      </w:r>
      <w:r w:rsidR="00D72061" w:rsidRPr="0059548D">
        <w:rPr>
          <w:rFonts w:ascii="Calibri" w:eastAsia="Calibri" w:hAnsi="Calibri" w:cs="Calibri"/>
          <w:sz w:val="24"/>
          <w:szCs w:val="24"/>
          <w:lang w:val="el-GR"/>
        </w:rPr>
      </w:r>
      <w:r w:rsidR="00D72061" w:rsidRPr="0059548D">
        <w:rPr>
          <w:rFonts w:ascii="Calibri" w:eastAsia="Calibri" w:hAnsi="Calibri" w:cs="Calibri"/>
          <w:sz w:val="24"/>
          <w:szCs w:val="24"/>
          <w:lang w:val="el-GR"/>
        </w:rPr>
        <w:fldChar w:fldCharType="separate"/>
      </w:r>
      <w:r w:rsidR="00D72061" w:rsidRPr="0059548D">
        <w:rPr>
          <w:b/>
          <w:bCs/>
          <w:sz w:val="24"/>
          <w:szCs w:val="24"/>
          <w:lang w:val="el-GR"/>
        </w:rPr>
        <w:t xml:space="preserve">Εικόνα </w:t>
      </w:r>
      <w:r w:rsidR="00D72061" w:rsidRPr="0059548D">
        <w:rPr>
          <w:b/>
          <w:bCs/>
          <w:noProof/>
          <w:sz w:val="24"/>
          <w:szCs w:val="24"/>
          <w:lang w:val="el-GR"/>
        </w:rPr>
        <w:t>11</w:t>
      </w:r>
      <w:r w:rsidR="00D72061" w:rsidRPr="0059548D">
        <w:rPr>
          <w:rFonts w:ascii="Calibri" w:eastAsia="Calibri" w:hAnsi="Calibri" w:cs="Calibri"/>
          <w:sz w:val="24"/>
          <w:szCs w:val="24"/>
          <w:lang w:val="el-GR"/>
        </w:rPr>
        <w:fldChar w:fldCharType="end"/>
      </w:r>
      <w:r w:rsidRPr="0059548D">
        <w:rPr>
          <w:rFonts w:ascii="Calibri" w:eastAsia="Calibri" w:hAnsi="Calibri" w:cs="Calibri"/>
          <w:sz w:val="24"/>
          <w:szCs w:val="24"/>
          <w:lang w:val="el-GR"/>
        </w:rPr>
        <w:t xml:space="preserve">) συνδέει τους πίνακες </w:t>
      </w:r>
      <w:ins w:id="1083" w:author="GEORGILAS STYLIANOS" w:date="2021-08-06T21:57:00Z">
        <w:r w:rsidR="005D7370" w:rsidRPr="005D7370">
          <w:rPr>
            <w:rFonts w:ascii="Calibri" w:eastAsia="Calibri" w:hAnsi="Calibri" w:cs="Calibri"/>
            <w:sz w:val="24"/>
            <w:szCs w:val="24"/>
            <w:lang w:val="el-GR"/>
            <w:rPrChange w:id="1084" w:author="GEORGILAS STYLIANOS" w:date="2021-08-06T21:57:00Z">
              <w:rPr>
                <w:rFonts w:ascii="Calibri" w:eastAsia="Calibri" w:hAnsi="Calibri" w:cs="Calibri"/>
                <w:sz w:val="24"/>
                <w:szCs w:val="24"/>
              </w:rPr>
            </w:rPrChange>
          </w:rPr>
          <w:t>“</w:t>
        </w:r>
      </w:ins>
      <w:r w:rsidRPr="0059548D">
        <w:rPr>
          <w:rFonts w:ascii="Calibri" w:eastAsia="Calibri" w:hAnsi="Calibri" w:cs="Calibri"/>
          <w:sz w:val="24"/>
          <w:szCs w:val="24"/>
        </w:rPr>
        <w:t>Media</w:t>
      </w:r>
      <w:ins w:id="1085" w:author="GEORGILAS STYLIANOS" w:date="2021-08-06T21:57:00Z">
        <w:r w:rsidR="005D7370" w:rsidRPr="005D7370">
          <w:rPr>
            <w:rFonts w:ascii="Calibri" w:eastAsia="Calibri" w:hAnsi="Calibri" w:cs="Calibri"/>
            <w:sz w:val="24"/>
            <w:szCs w:val="24"/>
            <w:lang w:val="el-GR"/>
            <w:rPrChange w:id="1086" w:author="GEORGILAS STYLIANOS" w:date="2021-08-06T21:57:00Z">
              <w:rPr>
                <w:rFonts w:ascii="Calibri" w:eastAsia="Calibri" w:hAnsi="Calibri" w:cs="Calibri"/>
                <w:sz w:val="24"/>
                <w:szCs w:val="24"/>
              </w:rPr>
            </w:rPrChange>
          </w:rPr>
          <w:t>”</w:t>
        </w:r>
      </w:ins>
      <w:r w:rsidRPr="0059548D">
        <w:rPr>
          <w:rFonts w:ascii="Calibri" w:eastAsia="Calibri" w:hAnsi="Calibri" w:cs="Calibri"/>
          <w:sz w:val="24"/>
          <w:szCs w:val="24"/>
          <w:lang w:val="el-GR"/>
        </w:rPr>
        <w:t xml:space="preserve"> και </w:t>
      </w:r>
      <w:ins w:id="1087" w:author="GEORGILAS STYLIANOS" w:date="2021-08-06T21:57:00Z">
        <w:r w:rsidR="005D7370" w:rsidRPr="005D7370">
          <w:rPr>
            <w:rFonts w:ascii="Calibri" w:eastAsia="Calibri" w:hAnsi="Calibri" w:cs="Calibri"/>
            <w:sz w:val="24"/>
            <w:szCs w:val="24"/>
            <w:lang w:val="el-GR"/>
            <w:rPrChange w:id="1088" w:author="GEORGILAS STYLIANOS" w:date="2021-08-06T21:57:00Z">
              <w:rPr>
                <w:rFonts w:ascii="Calibri" w:eastAsia="Calibri" w:hAnsi="Calibri" w:cs="Calibri"/>
                <w:sz w:val="24"/>
                <w:szCs w:val="24"/>
              </w:rPr>
            </w:rPrChange>
          </w:rPr>
          <w:t>“</w:t>
        </w:r>
      </w:ins>
      <w:r w:rsidRPr="0059548D">
        <w:rPr>
          <w:rFonts w:ascii="Calibri" w:eastAsia="Calibri" w:hAnsi="Calibri" w:cs="Calibri"/>
          <w:sz w:val="24"/>
          <w:szCs w:val="24"/>
        </w:rPr>
        <w:t>Tweets</w:t>
      </w:r>
      <w:ins w:id="1089" w:author="GEORGILAS STYLIANOS" w:date="2021-08-06T21:57:00Z">
        <w:r w:rsidR="005D7370" w:rsidRPr="005D7370">
          <w:rPr>
            <w:rFonts w:ascii="Calibri" w:eastAsia="Calibri" w:hAnsi="Calibri" w:cs="Calibri"/>
            <w:sz w:val="24"/>
            <w:szCs w:val="24"/>
            <w:lang w:val="el-GR"/>
            <w:rPrChange w:id="1090" w:author="GEORGILAS STYLIANOS" w:date="2021-08-06T21:57:00Z">
              <w:rPr>
                <w:rFonts w:ascii="Calibri" w:eastAsia="Calibri" w:hAnsi="Calibri" w:cs="Calibri"/>
                <w:sz w:val="24"/>
                <w:szCs w:val="24"/>
              </w:rPr>
            </w:rPrChange>
          </w:rPr>
          <w:t>”</w:t>
        </w:r>
      </w:ins>
      <w:r w:rsidRPr="0059548D">
        <w:rPr>
          <w:rFonts w:ascii="Calibri" w:eastAsia="Calibri" w:hAnsi="Calibri" w:cs="Calibri"/>
          <w:sz w:val="24"/>
          <w:szCs w:val="24"/>
          <w:lang w:val="el-GR"/>
        </w:rPr>
        <w:t xml:space="preserve"> και αναλύεται ως εξής: </w:t>
      </w:r>
    </w:p>
    <w:p w14:paraId="40286CFA" w14:textId="62110A76" w:rsidR="00096A06" w:rsidRPr="0059548D" w:rsidRDefault="00096A06">
      <w:pPr>
        <w:pStyle w:val="Caption"/>
        <w:numPr>
          <w:ilvl w:val="0"/>
          <w:numId w:val="15"/>
        </w:numPr>
        <w:spacing w:after="120"/>
        <w:rPr>
          <w:rFonts w:ascii="Calibri" w:eastAsia="Calibri" w:hAnsi="Calibri" w:cs="Calibri"/>
          <w:i w:val="0"/>
          <w:iCs w:val="0"/>
          <w:color w:val="000000" w:themeColor="text1"/>
          <w:sz w:val="24"/>
          <w:szCs w:val="24"/>
          <w:lang w:val="el-GR"/>
        </w:rPr>
        <w:pPrChange w:id="1091" w:author="GEORGILAS STYLIANOS" w:date="2021-08-06T21:58:00Z">
          <w:pPr>
            <w:pStyle w:val="Caption"/>
            <w:numPr>
              <w:numId w:val="15"/>
            </w:numPr>
            <w:spacing w:before="240"/>
            <w:ind w:left="720" w:hanging="360"/>
          </w:pPr>
        </w:pPrChange>
      </w:pPr>
      <w:del w:id="1092" w:author="GEORGILAS STYLIANOS" w:date="2021-08-06T21:57:00Z">
        <w:r w:rsidRPr="0059548D" w:rsidDel="005D7370">
          <w:rPr>
            <w:rFonts w:ascii="Calibri" w:eastAsia="Calibri" w:hAnsi="Calibri" w:cs="Calibri"/>
            <w:i w:val="0"/>
            <w:iCs w:val="0"/>
            <w:color w:val="000000" w:themeColor="text1"/>
            <w:sz w:val="24"/>
            <w:szCs w:val="24"/>
          </w:rPr>
          <w:delText>Tweet</w:delText>
        </w:r>
      </w:del>
      <w:ins w:id="1093" w:author="GEORGILAS STYLIANOS" w:date="2021-08-06T21:57:00Z">
        <w:r w:rsidR="005D7370">
          <w:rPr>
            <w:rFonts w:ascii="Calibri" w:eastAsia="Calibri" w:hAnsi="Calibri" w:cs="Calibri"/>
            <w:i w:val="0"/>
            <w:iCs w:val="0"/>
            <w:color w:val="000000" w:themeColor="text1"/>
            <w:sz w:val="24"/>
            <w:szCs w:val="24"/>
          </w:rPr>
          <w:t>t</w:t>
        </w:r>
        <w:r w:rsidR="005D7370" w:rsidRPr="0059548D">
          <w:rPr>
            <w:rFonts w:ascii="Calibri" w:eastAsia="Calibri" w:hAnsi="Calibri" w:cs="Calibri"/>
            <w:i w:val="0"/>
            <w:iCs w:val="0"/>
            <w:color w:val="000000" w:themeColor="text1"/>
            <w:sz w:val="24"/>
            <w:szCs w:val="24"/>
          </w:rPr>
          <w:t>weet</w:t>
        </w:r>
      </w:ins>
      <w:r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Pr="0059548D">
        <w:rPr>
          <w:rFonts w:ascii="Calibri" w:eastAsia="Calibri" w:hAnsi="Calibri" w:cs="Calibri"/>
          <w:i w:val="0"/>
          <w:iCs w:val="0"/>
          <w:color w:val="000000" w:themeColor="text1"/>
          <w:sz w:val="24"/>
          <w:szCs w:val="24"/>
          <w:lang w:val="el-GR"/>
        </w:rPr>
        <w:t xml:space="preserve"> </w:t>
      </w:r>
      <w:ins w:id="1094" w:author="GEORGILAS STYLIANOS" w:date="2021-08-07T14:31: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1095" w:author="GEORGILAS STYLIANOS" w:date="2021-08-07T14:31: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1096" w:author="GEORGILAS STYLIANOS" w:date="2021-08-07T14:31:00Z">
        <w:r w:rsidRPr="0059548D" w:rsidDel="00D36AFE">
          <w:rPr>
            <w:rFonts w:ascii="Calibri" w:eastAsia="Calibri" w:hAnsi="Calibri" w:cs="Calibri"/>
            <w:i w:val="0"/>
            <w:iCs w:val="0"/>
            <w:color w:val="000000" w:themeColor="text1"/>
            <w:sz w:val="24"/>
            <w:szCs w:val="24"/>
            <w:lang w:val="el-GR"/>
          </w:rPr>
          <w:delText xml:space="preserve">Το </w:delText>
        </w:r>
        <w:r w:rsidRPr="004E0DF9" w:rsidDel="00D36AFE">
          <w:rPr>
            <w:rFonts w:ascii="Calibri" w:eastAsia="Calibri" w:hAnsi="Calibri" w:cs="Calibri"/>
            <w:i w:val="0"/>
            <w:iCs w:val="0"/>
            <w:color w:val="000000" w:themeColor="text1"/>
            <w:sz w:val="24"/>
            <w:szCs w:val="24"/>
            <w:highlight w:val="yellow"/>
            <w:rPrChange w:id="1097" w:author="Razis" w:date="2021-08-01T12:42:00Z">
              <w:rPr>
                <w:rFonts w:ascii="Calibri" w:eastAsia="Calibri" w:hAnsi="Calibri" w:cs="Calibri"/>
                <w:i w:val="0"/>
                <w:iCs w:val="0"/>
                <w:color w:val="000000" w:themeColor="text1"/>
                <w:sz w:val="24"/>
                <w:szCs w:val="24"/>
              </w:rPr>
            </w:rPrChange>
          </w:rPr>
          <w:delText>id</w:delText>
        </w:r>
        <w:r w:rsidRPr="0059548D" w:rsidDel="00D36AFE">
          <w:rPr>
            <w:rFonts w:ascii="Calibri" w:eastAsia="Calibri" w:hAnsi="Calibri" w:cs="Calibri"/>
            <w:i w:val="0"/>
            <w:iCs w:val="0"/>
            <w:color w:val="000000" w:themeColor="text1"/>
            <w:sz w:val="24"/>
            <w:szCs w:val="24"/>
            <w:lang w:val="el-GR"/>
          </w:rPr>
          <w:delText xml:space="preserve"> </w:delText>
        </w:r>
      </w:del>
      <w:del w:id="1098" w:author="GEORGILAS STYLIANOS" w:date="2021-08-07T14:54:00Z">
        <w:r w:rsidRPr="0059548D" w:rsidDel="006A65D5">
          <w:rPr>
            <w:rFonts w:ascii="Calibri" w:eastAsia="Calibri" w:hAnsi="Calibri" w:cs="Calibri"/>
            <w:i w:val="0"/>
            <w:iCs w:val="0"/>
            <w:color w:val="000000" w:themeColor="text1"/>
            <w:sz w:val="24"/>
            <w:szCs w:val="24"/>
            <w:lang w:val="el-GR"/>
          </w:rPr>
          <w:delText xml:space="preserve">του </w:delText>
        </w:r>
        <w:r w:rsidRPr="0059548D" w:rsidDel="006A65D5">
          <w:rPr>
            <w:rFonts w:ascii="Calibri" w:eastAsia="Calibri" w:hAnsi="Calibri" w:cs="Calibri"/>
            <w:i w:val="0"/>
            <w:iCs w:val="0"/>
            <w:color w:val="000000" w:themeColor="text1"/>
            <w:sz w:val="24"/>
            <w:szCs w:val="24"/>
          </w:rPr>
          <w:delText>post</w:delText>
        </w:r>
      </w:del>
      <w:ins w:id="1099" w:author="GEORGILAS STYLIANOS" w:date="2021-08-07T14:54:00Z">
        <w:r w:rsidR="006A65D5">
          <w:rPr>
            <w:rFonts w:ascii="Calibri" w:eastAsia="Calibri" w:hAnsi="Calibri" w:cs="Calibri"/>
            <w:i w:val="0"/>
            <w:iCs w:val="0"/>
            <w:color w:val="000000" w:themeColor="text1"/>
            <w:sz w:val="24"/>
            <w:szCs w:val="24"/>
            <w:lang w:val="el-GR"/>
          </w:rPr>
          <w:t>της δημοσίευσης</w:t>
        </w:r>
      </w:ins>
      <w:r w:rsidRPr="0059548D">
        <w:rPr>
          <w:rFonts w:ascii="Calibri" w:eastAsia="Calibri" w:hAnsi="Calibri" w:cs="Calibri"/>
          <w:i w:val="0"/>
          <w:iCs w:val="0"/>
          <w:color w:val="000000" w:themeColor="text1"/>
          <w:sz w:val="24"/>
          <w:szCs w:val="24"/>
          <w:lang w:val="el-GR"/>
        </w:rPr>
        <w:t xml:space="preserve"> που υπάρχει το </w:t>
      </w:r>
      <w:del w:id="1100" w:author="GEORGILAS STYLIANOS" w:date="2021-08-07T14:39:00Z">
        <w:r w:rsidR="00274605" w:rsidRPr="0059548D" w:rsidDel="00A7121A">
          <w:rPr>
            <w:rFonts w:ascii="Calibri" w:eastAsia="Calibri" w:hAnsi="Calibri" w:cs="Calibri"/>
            <w:i w:val="0"/>
            <w:iCs w:val="0"/>
            <w:color w:val="000000" w:themeColor="text1"/>
            <w:sz w:val="24"/>
            <w:szCs w:val="24"/>
          </w:rPr>
          <w:delText>media</w:delText>
        </w:r>
      </w:del>
      <w:ins w:id="1101" w:author="GEORGILAS STYLIANOS" w:date="2021-08-07T14:39:00Z">
        <w:r w:rsidR="00A7121A">
          <w:rPr>
            <w:rFonts w:ascii="Calibri" w:eastAsia="Calibri" w:hAnsi="Calibri" w:cs="Calibri"/>
            <w:i w:val="0"/>
            <w:iCs w:val="0"/>
            <w:color w:val="000000" w:themeColor="text1"/>
            <w:sz w:val="24"/>
            <w:szCs w:val="24"/>
            <w:lang w:val="el-GR"/>
          </w:rPr>
          <w:t>πολυμέσο</w:t>
        </w:r>
      </w:ins>
      <w:ins w:id="1102" w:author="GEORGILAS STYLIANOS" w:date="2021-08-06T21:58:00Z">
        <w:r w:rsidR="005D7370" w:rsidRPr="005D7370">
          <w:rPr>
            <w:rFonts w:ascii="Calibri" w:eastAsia="Calibri" w:hAnsi="Calibri" w:cs="Calibri"/>
            <w:i w:val="0"/>
            <w:iCs w:val="0"/>
            <w:color w:val="000000" w:themeColor="text1"/>
            <w:sz w:val="24"/>
            <w:szCs w:val="24"/>
            <w:lang w:val="el-GR"/>
            <w:rPrChange w:id="1103" w:author="GEORGILAS STYLIANOS" w:date="2021-08-06T21:58:00Z">
              <w:rPr>
                <w:rFonts w:ascii="Calibri" w:eastAsia="Calibri" w:hAnsi="Calibri" w:cs="Calibri"/>
                <w:i w:val="0"/>
                <w:iCs w:val="0"/>
                <w:color w:val="000000" w:themeColor="text1"/>
                <w:sz w:val="24"/>
                <w:szCs w:val="24"/>
              </w:rPr>
            </w:rPrChange>
          </w:rPr>
          <w:t xml:space="preserve">, </w:t>
        </w:r>
        <w:r w:rsidR="005D7370">
          <w:rPr>
            <w:rFonts w:ascii="Calibri" w:eastAsia="Calibri" w:hAnsi="Calibri" w:cs="Calibri"/>
            <w:i w:val="0"/>
            <w:iCs w:val="0"/>
            <w:color w:val="000000" w:themeColor="text1"/>
            <w:sz w:val="24"/>
            <w:szCs w:val="24"/>
            <w:lang w:val="el-GR"/>
          </w:rPr>
          <w:t xml:space="preserve">ξένο κλειδί για τον πίνακα </w:t>
        </w:r>
        <w:r w:rsidR="005D7370" w:rsidRPr="00AA5D52">
          <w:rPr>
            <w:rFonts w:ascii="Calibri" w:eastAsia="Calibri" w:hAnsi="Calibri" w:cs="Calibri"/>
            <w:i w:val="0"/>
            <w:iCs w:val="0"/>
            <w:color w:val="000000" w:themeColor="text1"/>
            <w:sz w:val="24"/>
            <w:szCs w:val="24"/>
            <w:lang w:val="el-GR"/>
          </w:rPr>
          <w:t>“</w:t>
        </w:r>
        <w:r w:rsidR="005D7370">
          <w:rPr>
            <w:rFonts w:ascii="Calibri" w:eastAsia="Calibri" w:hAnsi="Calibri" w:cs="Calibri"/>
            <w:i w:val="0"/>
            <w:iCs w:val="0"/>
            <w:color w:val="000000" w:themeColor="text1"/>
            <w:sz w:val="24"/>
            <w:szCs w:val="24"/>
          </w:rPr>
          <w:t>Tweets</w:t>
        </w:r>
        <w:r w:rsidR="005D7370" w:rsidRPr="00AA5D52">
          <w:rPr>
            <w:rFonts w:ascii="Calibri" w:eastAsia="Calibri" w:hAnsi="Calibri" w:cs="Calibri"/>
            <w:i w:val="0"/>
            <w:iCs w:val="0"/>
            <w:color w:val="000000" w:themeColor="text1"/>
            <w:sz w:val="24"/>
            <w:szCs w:val="24"/>
            <w:lang w:val="el-GR"/>
          </w:rPr>
          <w:t>”</w:t>
        </w:r>
      </w:ins>
      <w:ins w:id="1104" w:author="Razis" w:date="2021-08-01T12:43:00Z">
        <w:del w:id="1105" w:author="GEORGILAS STYLIANOS" w:date="2021-08-06T21:58:00Z">
          <w:r w:rsidR="004E0DF9" w:rsidDel="005D7370">
            <w:rPr>
              <w:rFonts w:ascii="Calibri" w:eastAsia="Calibri" w:hAnsi="Calibri" w:cs="Calibri"/>
              <w:i w:val="0"/>
              <w:iCs w:val="0"/>
              <w:color w:val="000000" w:themeColor="text1"/>
              <w:sz w:val="24"/>
              <w:szCs w:val="24"/>
              <w:lang w:val="el-GR"/>
            </w:rPr>
            <w:delText>++ ΞΚ</w:delText>
          </w:r>
        </w:del>
      </w:ins>
      <w:ins w:id="1106" w:author="GEORGILAS STYLIANOS" w:date="2021-08-07T15:12:00Z">
        <w:r w:rsidR="004A1A3F" w:rsidRPr="004A1A3F">
          <w:rPr>
            <w:rFonts w:ascii="Calibri" w:eastAsia="Calibri" w:hAnsi="Calibri" w:cs="Calibri"/>
            <w:i w:val="0"/>
            <w:iCs w:val="0"/>
            <w:color w:val="000000" w:themeColor="text1"/>
            <w:sz w:val="24"/>
            <w:szCs w:val="24"/>
            <w:lang w:val="el-GR"/>
            <w:rPrChange w:id="1107" w:author="GEORGILAS STYLIANOS" w:date="2021-08-07T15:12:00Z">
              <w:rPr>
                <w:rFonts w:ascii="Calibri" w:eastAsia="Calibri" w:hAnsi="Calibri" w:cs="Calibri"/>
                <w:i w:val="0"/>
                <w:iCs w:val="0"/>
                <w:color w:val="000000" w:themeColor="text1"/>
                <w:sz w:val="24"/>
                <w:szCs w:val="24"/>
              </w:rPr>
            </w:rPrChange>
          </w:rPr>
          <w:t xml:space="preserve"> (</w:t>
        </w:r>
        <w:r w:rsidR="004A1A3F">
          <w:rPr>
            <w:rFonts w:ascii="Calibri" w:eastAsia="Calibri" w:hAnsi="Calibri" w:cs="Calibri"/>
            <w:i w:val="0"/>
            <w:iCs w:val="0"/>
            <w:color w:val="000000" w:themeColor="text1"/>
            <w:sz w:val="24"/>
            <w:szCs w:val="24"/>
            <w:lang w:val="el-GR"/>
          </w:rPr>
          <w:fldChar w:fldCharType="begin"/>
        </w:r>
        <w:r w:rsidR="004A1A3F">
          <w:rPr>
            <w:rFonts w:ascii="Calibri" w:eastAsia="Calibri" w:hAnsi="Calibri" w:cs="Calibri"/>
            <w:i w:val="0"/>
            <w:iCs w:val="0"/>
            <w:color w:val="000000" w:themeColor="text1"/>
            <w:sz w:val="24"/>
            <w:szCs w:val="24"/>
            <w:lang w:val="el-GR"/>
          </w:rPr>
          <w:instrText xml:space="preserve"> REF _Ref78469440 \h </w:instrText>
        </w:r>
      </w:ins>
      <w:r w:rsidR="004A1A3F">
        <w:rPr>
          <w:rFonts w:ascii="Calibri" w:eastAsia="Calibri" w:hAnsi="Calibri" w:cs="Calibri"/>
          <w:i w:val="0"/>
          <w:iCs w:val="0"/>
          <w:color w:val="000000" w:themeColor="text1"/>
          <w:sz w:val="24"/>
          <w:szCs w:val="24"/>
          <w:lang w:val="el-GR"/>
        </w:rPr>
      </w:r>
      <w:r w:rsidR="004A1A3F">
        <w:rPr>
          <w:rFonts w:ascii="Calibri" w:eastAsia="Calibri" w:hAnsi="Calibri" w:cs="Calibri"/>
          <w:i w:val="0"/>
          <w:iCs w:val="0"/>
          <w:color w:val="000000" w:themeColor="text1"/>
          <w:sz w:val="24"/>
          <w:szCs w:val="24"/>
          <w:lang w:val="el-GR"/>
        </w:rPr>
        <w:fldChar w:fldCharType="separate"/>
      </w:r>
      <w:ins w:id="1108" w:author="GEORGILAS STYLIANOS" w:date="2021-08-07T15:12:00Z">
        <w:r w:rsidR="004A1A3F" w:rsidRPr="001713E4">
          <w:rPr>
            <w:b/>
            <w:bCs/>
            <w:color w:val="auto"/>
            <w:sz w:val="24"/>
            <w:szCs w:val="24"/>
            <w:lang w:val="el-GR"/>
          </w:rPr>
          <w:t xml:space="preserve">Εικόνα </w:t>
        </w:r>
        <w:r w:rsidR="004A1A3F" w:rsidRPr="00582156">
          <w:rPr>
            <w:b/>
            <w:bCs/>
            <w:noProof/>
            <w:color w:val="auto"/>
            <w:sz w:val="24"/>
            <w:szCs w:val="24"/>
            <w:lang w:val="el-GR"/>
          </w:rPr>
          <w:t>8</w:t>
        </w:r>
        <w:r w:rsidR="004A1A3F">
          <w:rPr>
            <w:rFonts w:ascii="Calibri" w:eastAsia="Calibri" w:hAnsi="Calibri" w:cs="Calibri"/>
            <w:i w:val="0"/>
            <w:iCs w:val="0"/>
            <w:color w:val="000000" w:themeColor="text1"/>
            <w:sz w:val="24"/>
            <w:szCs w:val="24"/>
            <w:lang w:val="el-GR"/>
          </w:rPr>
          <w:fldChar w:fldCharType="end"/>
        </w:r>
        <w:r w:rsidR="004A1A3F" w:rsidRPr="004A1A3F">
          <w:rPr>
            <w:rFonts w:ascii="Calibri" w:eastAsia="Calibri" w:hAnsi="Calibri" w:cs="Calibri"/>
            <w:i w:val="0"/>
            <w:iCs w:val="0"/>
            <w:color w:val="000000" w:themeColor="text1"/>
            <w:sz w:val="24"/>
            <w:szCs w:val="24"/>
            <w:lang w:val="el-GR"/>
            <w:rPrChange w:id="1109" w:author="GEORGILAS STYLIANOS" w:date="2021-08-07T15:12:00Z">
              <w:rPr>
                <w:rFonts w:ascii="Calibri" w:eastAsia="Calibri" w:hAnsi="Calibri" w:cs="Calibri"/>
                <w:i w:val="0"/>
                <w:iCs w:val="0"/>
                <w:color w:val="000000" w:themeColor="text1"/>
                <w:sz w:val="24"/>
                <w:szCs w:val="24"/>
              </w:rPr>
            </w:rPrChange>
          </w:rPr>
          <w:t>)</w:t>
        </w:r>
      </w:ins>
    </w:p>
    <w:p w14:paraId="69E98D08" w14:textId="224A190D" w:rsidR="00096A06" w:rsidRPr="0059548D" w:rsidRDefault="00274605">
      <w:pPr>
        <w:pStyle w:val="Caption"/>
        <w:numPr>
          <w:ilvl w:val="0"/>
          <w:numId w:val="15"/>
        </w:numPr>
        <w:spacing w:after="120"/>
        <w:rPr>
          <w:rFonts w:ascii="Calibri" w:eastAsia="Calibri" w:hAnsi="Calibri" w:cs="Calibri"/>
          <w:i w:val="0"/>
          <w:iCs w:val="0"/>
          <w:color w:val="000000" w:themeColor="text1"/>
          <w:sz w:val="24"/>
          <w:szCs w:val="24"/>
          <w:lang w:val="el-GR"/>
        </w:rPr>
        <w:pPrChange w:id="1110" w:author="GEORGILAS STYLIANOS" w:date="2021-08-06T21:58:00Z">
          <w:pPr>
            <w:pStyle w:val="Caption"/>
            <w:numPr>
              <w:numId w:val="15"/>
            </w:numPr>
            <w:spacing w:before="240"/>
            <w:ind w:left="720" w:hanging="360"/>
          </w:pPr>
        </w:pPrChange>
      </w:pPr>
      <w:del w:id="1111" w:author="GEORGILAS STYLIANOS" w:date="2021-08-06T21:57:00Z">
        <w:r w:rsidRPr="0059548D" w:rsidDel="005D7370">
          <w:rPr>
            <w:rFonts w:ascii="Calibri" w:eastAsia="Calibri" w:hAnsi="Calibri" w:cs="Calibri"/>
            <w:i w:val="0"/>
            <w:iCs w:val="0"/>
            <w:color w:val="000000" w:themeColor="text1"/>
            <w:sz w:val="24"/>
            <w:szCs w:val="24"/>
          </w:rPr>
          <w:delText>Media</w:delText>
        </w:r>
      </w:del>
      <w:ins w:id="1112" w:author="GEORGILAS STYLIANOS" w:date="2021-08-06T21:57:00Z">
        <w:r w:rsidR="005D7370">
          <w:rPr>
            <w:rFonts w:ascii="Calibri" w:eastAsia="Calibri" w:hAnsi="Calibri" w:cs="Calibri"/>
            <w:i w:val="0"/>
            <w:iCs w:val="0"/>
            <w:color w:val="000000" w:themeColor="text1"/>
            <w:sz w:val="24"/>
            <w:szCs w:val="24"/>
          </w:rPr>
          <w:t>m</w:t>
        </w:r>
        <w:r w:rsidR="005D7370" w:rsidRPr="0059548D">
          <w:rPr>
            <w:rFonts w:ascii="Calibri" w:eastAsia="Calibri" w:hAnsi="Calibri" w:cs="Calibri"/>
            <w:i w:val="0"/>
            <w:iCs w:val="0"/>
            <w:color w:val="000000" w:themeColor="text1"/>
            <w:sz w:val="24"/>
            <w:szCs w:val="24"/>
          </w:rPr>
          <w:t>edia</w:t>
        </w:r>
      </w:ins>
      <w:r w:rsidR="00096A06"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096A06" w:rsidRPr="0059548D">
        <w:rPr>
          <w:rFonts w:ascii="Calibri" w:eastAsia="Calibri" w:hAnsi="Calibri" w:cs="Calibri"/>
          <w:i w:val="0"/>
          <w:iCs w:val="0"/>
          <w:color w:val="000000" w:themeColor="text1"/>
          <w:sz w:val="24"/>
          <w:szCs w:val="24"/>
          <w:lang w:val="el-GR"/>
        </w:rPr>
        <w:t xml:space="preserve"> Ο μοναδικός αύξων αριθμός του </w:t>
      </w:r>
      <w:del w:id="1113" w:author="GEORGILAS STYLIANOS" w:date="2021-08-07T14:40:00Z">
        <w:r w:rsidRPr="0059548D" w:rsidDel="00A7121A">
          <w:rPr>
            <w:rFonts w:ascii="Calibri" w:eastAsia="Calibri" w:hAnsi="Calibri" w:cs="Calibri"/>
            <w:i w:val="0"/>
            <w:iCs w:val="0"/>
            <w:color w:val="000000" w:themeColor="text1"/>
            <w:sz w:val="24"/>
            <w:szCs w:val="24"/>
          </w:rPr>
          <w:delText>media</w:delText>
        </w:r>
        <w:r w:rsidR="00096A06" w:rsidRPr="0059548D" w:rsidDel="00A7121A">
          <w:rPr>
            <w:rFonts w:ascii="Calibri" w:eastAsia="Calibri" w:hAnsi="Calibri" w:cs="Calibri"/>
            <w:i w:val="0"/>
            <w:iCs w:val="0"/>
            <w:color w:val="000000" w:themeColor="text1"/>
            <w:sz w:val="24"/>
            <w:szCs w:val="24"/>
            <w:lang w:val="el-GR"/>
          </w:rPr>
          <w:delText xml:space="preserve"> </w:delText>
        </w:r>
      </w:del>
      <w:ins w:id="1114" w:author="GEORGILAS STYLIANOS" w:date="2021-08-07T14:40:00Z">
        <w:r w:rsidR="00A7121A">
          <w:rPr>
            <w:rFonts w:ascii="Calibri" w:eastAsia="Calibri" w:hAnsi="Calibri" w:cs="Calibri"/>
            <w:i w:val="0"/>
            <w:iCs w:val="0"/>
            <w:color w:val="000000" w:themeColor="text1"/>
            <w:sz w:val="24"/>
            <w:szCs w:val="24"/>
            <w:lang w:val="el-GR"/>
          </w:rPr>
          <w:t>πολυμέσου</w:t>
        </w:r>
        <w:r w:rsidR="00A7121A" w:rsidRPr="0059548D">
          <w:rPr>
            <w:rFonts w:ascii="Calibri" w:eastAsia="Calibri" w:hAnsi="Calibri" w:cs="Calibri"/>
            <w:i w:val="0"/>
            <w:iCs w:val="0"/>
            <w:color w:val="000000" w:themeColor="text1"/>
            <w:sz w:val="24"/>
            <w:szCs w:val="24"/>
            <w:lang w:val="el-GR"/>
          </w:rPr>
          <w:t xml:space="preserve"> </w:t>
        </w:r>
      </w:ins>
      <w:r w:rsidR="00096A06" w:rsidRPr="0059548D">
        <w:rPr>
          <w:rFonts w:ascii="Calibri" w:eastAsia="Calibri" w:hAnsi="Calibri" w:cs="Calibri"/>
          <w:i w:val="0"/>
          <w:iCs w:val="0"/>
          <w:color w:val="000000" w:themeColor="text1"/>
          <w:sz w:val="24"/>
          <w:szCs w:val="24"/>
          <w:lang w:val="el-GR"/>
        </w:rPr>
        <w:t xml:space="preserve">που υπάρχει στον πίνακα </w:t>
      </w:r>
      <w:ins w:id="1115" w:author="GEORGILAS STYLIANOS" w:date="2021-08-06T21:58:00Z">
        <w:r w:rsidR="005D7370" w:rsidRPr="005D7370">
          <w:rPr>
            <w:rFonts w:ascii="Calibri" w:eastAsia="Calibri" w:hAnsi="Calibri" w:cs="Calibri"/>
            <w:i w:val="0"/>
            <w:iCs w:val="0"/>
            <w:color w:val="000000" w:themeColor="text1"/>
            <w:sz w:val="24"/>
            <w:szCs w:val="24"/>
            <w:lang w:val="el-GR"/>
            <w:rPrChange w:id="1116" w:author="GEORGILAS STYLIANOS" w:date="2021-08-06T21:58:00Z">
              <w:rPr>
                <w:rFonts w:ascii="Calibri" w:eastAsia="Calibri" w:hAnsi="Calibri" w:cs="Calibri"/>
                <w:i w:val="0"/>
                <w:iCs w:val="0"/>
                <w:color w:val="000000" w:themeColor="text1"/>
                <w:sz w:val="24"/>
                <w:szCs w:val="24"/>
              </w:rPr>
            </w:rPrChange>
          </w:rPr>
          <w:t>“</w:t>
        </w:r>
      </w:ins>
      <w:r w:rsidRPr="0059548D">
        <w:rPr>
          <w:rFonts w:ascii="Calibri" w:eastAsia="Calibri" w:hAnsi="Calibri" w:cs="Calibri"/>
          <w:i w:val="0"/>
          <w:iCs w:val="0"/>
          <w:color w:val="000000" w:themeColor="text1"/>
          <w:sz w:val="24"/>
          <w:szCs w:val="24"/>
        </w:rPr>
        <w:t>Media</w:t>
      </w:r>
      <w:ins w:id="1117" w:author="GEORGILAS STYLIANOS" w:date="2021-08-06T21:58:00Z">
        <w:r w:rsidR="005D7370" w:rsidRPr="005D7370">
          <w:rPr>
            <w:rFonts w:ascii="Calibri" w:eastAsia="Calibri" w:hAnsi="Calibri" w:cs="Calibri"/>
            <w:i w:val="0"/>
            <w:iCs w:val="0"/>
            <w:color w:val="000000" w:themeColor="text1"/>
            <w:sz w:val="24"/>
            <w:szCs w:val="24"/>
            <w:lang w:val="el-GR"/>
            <w:rPrChange w:id="1118" w:author="GEORGILAS STYLIANOS" w:date="2021-08-06T21:58:00Z">
              <w:rPr>
                <w:rFonts w:ascii="Calibri" w:eastAsia="Calibri" w:hAnsi="Calibri" w:cs="Calibri"/>
                <w:i w:val="0"/>
                <w:iCs w:val="0"/>
                <w:color w:val="000000" w:themeColor="text1"/>
                <w:sz w:val="24"/>
                <w:szCs w:val="24"/>
              </w:rPr>
            </w:rPrChange>
          </w:rPr>
          <w:t>”</w:t>
        </w:r>
      </w:ins>
      <w:ins w:id="1119" w:author="Razis" w:date="2021-08-01T12:43:00Z">
        <w:del w:id="1120" w:author="GEORGILAS STYLIANOS" w:date="2021-08-06T21:58:00Z">
          <w:r w:rsidR="004E0DF9" w:rsidDel="005D7370">
            <w:rPr>
              <w:rFonts w:ascii="Calibri" w:eastAsia="Calibri" w:hAnsi="Calibri" w:cs="Calibri"/>
              <w:i w:val="0"/>
              <w:iCs w:val="0"/>
              <w:color w:val="000000" w:themeColor="text1"/>
              <w:sz w:val="24"/>
              <w:szCs w:val="24"/>
              <w:lang w:val="el-GR"/>
            </w:rPr>
            <w:delText>++ ΞΚ</w:delText>
          </w:r>
        </w:del>
      </w:ins>
      <w:ins w:id="1121" w:author="GEORGILAS STYLIANOS" w:date="2021-08-06T21:58:00Z">
        <w:r w:rsidR="005D7370" w:rsidRPr="005D7370">
          <w:rPr>
            <w:rFonts w:ascii="Calibri" w:eastAsia="Calibri" w:hAnsi="Calibri" w:cs="Calibri"/>
            <w:i w:val="0"/>
            <w:iCs w:val="0"/>
            <w:color w:val="000000" w:themeColor="text1"/>
            <w:sz w:val="24"/>
            <w:szCs w:val="24"/>
            <w:lang w:val="el-GR"/>
            <w:rPrChange w:id="1122" w:author="GEORGILAS STYLIANOS" w:date="2021-08-06T21:58:00Z">
              <w:rPr>
                <w:rFonts w:ascii="Calibri" w:eastAsia="Calibri" w:hAnsi="Calibri" w:cs="Calibri"/>
                <w:i w:val="0"/>
                <w:iCs w:val="0"/>
                <w:color w:val="000000" w:themeColor="text1"/>
                <w:sz w:val="24"/>
                <w:szCs w:val="24"/>
              </w:rPr>
            </w:rPrChange>
          </w:rPr>
          <w:t xml:space="preserve">, </w:t>
        </w:r>
        <w:r w:rsidR="005D7370">
          <w:rPr>
            <w:rFonts w:ascii="Calibri" w:eastAsia="Calibri" w:hAnsi="Calibri" w:cs="Calibri"/>
            <w:i w:val="0"/>
            <w:iCs w:val="0"/>
            <w:color w:val="000000" w:themeColor="text1"/>
            <w:sz w:val="24"/>
            <w:szCs w:val="24"/>
            <w:lang w:val="el-GR"/>
          </w:rPr>
          <w:t xml:space="preserve">ξένο κλειδί για τον πίνακα </w:t>
        </w:r>
        <w:r w:rsidR="005D7370" w:rsidRPr="00AA5D52">
          <w:rPr>
            <w:rFonts w:ascii="Calibri" w:eastAsia="Calibri" w:hAnsi="Calibri" w:cs="Calibri"/>
            <w:i w:val="0"/>
            <w:iCs w:val="0"/>
            <w:color w:val="000000" w:themeColor="text1"/>
            <w:sz w:val="24"/>
            <w:szCs w:val="24"/>
            <w:lang w:val="el-GR"/>
          </w:rPr>
          <w:t>“</w:t>
        </w:r>
        <w:r w:rsidR="005D7370">
          <w:rPr>
            <w:rFonts w:ascii="Calibri" w:eastAsia="Calibri" w:hAnsi="Calibri" w:cs="Calibri"/>
            <w:i w:val="0"/>
            <w:iCs w:val="0"/>
            <w:color w:val="000000" w:themeColor="text1"/>
            <w:sz w:val="24"/>
            <w:szCs w:val="24"/>
          </w:rPr>
          <w:t>Media</w:t>
        </w:r>
        <w:r w:rsidR="005D7370" w:rsidRPr="00AA5D52">
          <w:rPr>
            <w:rFonts w:ascii="Calibri" w:eastAsia="Calibri" w:hAnsi="Calibri" w:cs="Calibri"/>
            <w:i w:val="0"/>
            <w:iCs w:val="0"/>
            <w:color w:val="000000" w:themeColor="text1"/>
            <w:sz w:val="24"/>
            <w:szCs w:val="24"/>
            <w:lang w:val="el-GR"/>
          </w:rPr>
          <w:t>”</w:t>
        </w:r>
      </w:ins>
      <w:ins w:id="1123" w:author="GEORGILAS STYLIANOS" w:date="2021-08-07T15:12:00Z">
        <w:r w:rsidR="004A1A3F" w:rsidRPr="004A1A3F">
          <w:rPr>
            <w:rFonts w:ascii="Calibri" w:eastAsia="Calibri" w:hAnsi="Calibri" w:cs="Calibri"/>
            <w:i w:val="0"/>
            <w:iCs w:val="0"/>
            <w:color w:val="000000" w:themeColor="text1"/>
            <w:sz w:val="24"/>
            <w:szCs w:val="24"/>
            <w:lang w:val="el-GR"/>
            <w:rPrChange w:id="1124" w:author="GEORGILAS STYLIANOS" w:date="2021-08-07T15:12:00Z">
              <w:rPr>
                <w:rFonts w:ascii="Calibri" w:eastAsia="Calibri" w:hAnsi="Calibri" w:cs="Calibri"/>
                <w:i w:val="0"/>
                <w:iCs w:val="0"/>
                <w:color w:val="000000" w:themeColor="text1"/>
                <w:sz w:val="24"/>
                <w:szCs w:val="24"/>
              </w:rPr>
            </w:rPrChange>
          </w:rPr>
          <w:t xml:space="preserve"> </w:t>
        </w:r>
        <w:r w:rsidR="004A1A3F" w:rsidRPr="004A1A3F">
          <w:rPr>
            <w:rFonts w:ascii="Calibri" w:eastAsia="Calibri" w:hAnsi="Calibri" w:cs="Calibri"/>
            <w:i w:val="0"/>
            <w:iCs w:val="0"/>
            <w:color w:val="000000" w:themeColor="text1"/>
            <w:sz w:val="24"/>
            <w:szCs w:val="24"/>
            <w:lang w:val="el-GR"/>
            <w:rPrChange w:id="1125" w:author="GEORGILAS STYLIANOS" w:date="2021-08-07T15:13:00Z">
              <w:rPr>
                <w:rFonts w:ascii="Calibri" w:eastAsia="Calibri" w:hAnsi="Calibri" w:cs="Calibri"/>
                <w:i w:val="0"/>
                <w:iCs w:val="0"/>
                <w:color w:val="000000" w:themeColor="text1"/>
                <w:sz w:val="24"/>
                <w:szCs w:val="24"/>
              </w:rPr>
            </w:rPrChange>
          </w:rPr>
          <w:t>(</w:t>
        </w:r>
        <w:r w:rsidR="004A1A3F">
          <w:rPr>
            <w:rFonts w:ascii="Calibri" w:eastAsia="Calibri" w:hAnsi="Calibri" w:cs="Calibri"/>
            <w:i w:val="0"/>
            <w:iCs w:val="0"/>
            <w:color w:val="000000" w:themeColor="text1"/>
            <w:sz w:val="24"/>
            <w:szCs w:val="24"/>
            <w:lang w:val="el-GR"/>
          </w:rPr>
          <w:fldChar w:fldCharType="begin"/>
        </w:r>
        <w:r w:rsidR="004A1A3F">
          <w:rPr>
            <w:rFonts w:ascii="Calibri" w:eastAsia="Calibri" w:hAnsi="Calibri" w:cs="Calibri"/>
            <w:i w:val="0"/>
            <w:iCs w:val="0"/>
            <w:color w:val="000000" w:themeColor="text1"/>
            <w:sz w:val="24"/>
            <w:szCs w:val="24"/>
            <w:lang w:val="el-GR"/>
          </w:rPr>
          <w:instrText xml:space="preserve"> REF _Ref78469425 \h </w:instrText>
        </w:r>
      </w:ins>
      <w:r w:rsidR="004A1A3F">
        <w:rPr>
          <w:rFonts w:ascii="Calibri" w:eastAsia="Calibri" w:hAnsi="Calibri" w:cs="Calibri"/>
          <w:i w:val="0"/>
          <w:iCs w:val="0"/>
          <w:color w:val="000000" w:themeColor="text1"/>
          <w:sz w:val="24"/>
          <w:szCs w:val="24"/>
          <w:lang w:val="el-GR"/>
        </w:rPr>
      </w:r>
      <w:r w:rsidR="004A1A3F">
        <w:rPr>
          <w:rFonts w:ascii="Calibri" w:eastAsia="Calibri" w:hAnsi="Calibri" w:cs="Calibri"/>
          <w:i w:val="0"/>
          <w:iCs w:val="0"/>
          <w:color w:val="000000" w:themeColor="text1"/>
          <w:sz w:val="24"/>
          <w:szCs w:val="24"/>
          <w:lang w:val="el-GR"/>
        </w:rPr>
        <w:fldChar w:fldCharType="separate"/>
      </w:r>
      <w:ins w:id="1126" w:author="GEORGILAS STYLIANOS" w:date="2021-08-07T15:12:00Z">
        <w:r w:rsidR="004A1A3F" w:rsidRPr="001713E4">
          <w:rPr>
            <w:b/>
            <w:bCs/>
            <w:color w:val="auto"/>
            <w:sz w:val="24"/>
            <w:szCs w:val="24"/>
            <w:lang w:val="el-GR"/>
          </w:rPr>
          <w:t xml:space="preserve">Εικόνα </w:t>
        </w:r>
        <w:r w:rsidR="004A1A3F" w:rsidRPr="00582156">
          <w:rPr>
            <w:b/>
            <w:bCs/>
            <w:noProof/>
            <w:color w:val="auto"/>
            <w:sz w:val="24"/>
            <w:szCs w:val="24"/>
            <w:lang w:val="el-GR"/>
          </w:rPr>
          <w:t>6</w:t>
        </w:r>
        <w:r w:rsidR="004A1A3F">
          <w:rPr>
            <w:rFonts w:ascii="Calibri" w:eastAsia="Calibri" w:hAnsi="Calibri" w:cs="Calibri"/>
            <w:i w:val="0"/>
            <w:iCs w:val="0"/>
            <w:color w:val="000000" w:themeColor="text1"/>
            <w:sz w:val="24"/>
            <w:szCs w:val="24"/>
            <w:lang w:val="el-GR"/>
          </w:rPr>
          <w:fldChar w:fldCharType="end"/>
        </w:r>
        <w:r w:rsidR="004A1A3F" w:rsidRPr="004A1A3F">
          <w:rPr>
            <w:rFonts w:ascii="Calibri" w:eastAsia="Calibri" w:hAnsi="Calibri" w:cs="Calibri"/>
            <w:i w:val="0"/>
            <w:iCs w:val="0"/>
            <w:color w:val="000000" w:themeColor="text1"/>
            <w:sz w:val="24"/>
            <w:szCs w:val="24"/>
            <w:lang w:val="el-GR"/>
            <w:rPrChange w:id="1127" w:author="GEORGILAS STYLIANOS" w:date="2021-08-07T15:13:00Z">
              <w:rPr>
                <w:rFonts w:ascii="Calibri" w:eastAsia="Calibri" w:hAnsi="Calibri" w:cs="Calibri"/>
                <w:i w:val="0"/>
                <w:iCs w:val="0"/>
                <w:color w:val="000000" w:themeColor="text1"/>
                <w:sz w:val="24"/>
                <w:szCs w:val="24"/>
              </w:rPr>
            </w:rPrChange>
          </w:rPr>
          <w:t>)</w:t>
        </w:r>
      </w:ins>
    </w:p>
    <w:p w14:paraId="2135B7DD" w14:textId="77777777" w:rsidR="008669E2" w:rsidRDefault="008669E2" w:rsidP="0059548D">
      <w:pPr>
        <w:keepNext/>
        <w:jc w:val="center"/>
      </w:pPr>
      <w:r>
        <w:rPr>
          <w:noProof/>
        </w:rPr>
        <w:drawing>
          <wp:inline distT="0" distB="0" distL="0" distR="0" wp14:anchorId="5F2343D7" wp14:editId="639E9930">
            <wp:extent cx="1219370" cy="933580"/>
            <wp:effectExtent l="0" t="0" r="0" b="0"/>
            <wp:docPr id="100" name="Picture 10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219370" cy="933580"/>
                    </a:xfrm>
                    <a:prstGeom prst="rect">
                      <a:avLst/>
                    </a:prstGeom>
                  </pic:spPr>
                </pic:pic>
              </a:graphicData>
            </a:graphic>
          </wp:inline>
        </w:drawing>
      </w:r>
    </w:p>
    <w:p w14:paraId="0E314676" w14:textId="411CACF2" w:rsidR="003C6B9A" w:rsidRPr="00E92054" w:rsidRDefault="008669E2" w:rsidP="0059548D">
      <w:pPr>
        <w:pStyle w:val="Caption"/>
        <w:jc w:val="center"/>
        <w:rPr>
          <w:b/>
          <w:bCs/>
          <w:color w:val="auto"/>
          <w:sz w:val="24"/>
          <w:szCs w:val="24"/>
          <w:lang w:val="el-GR"/>
        </w:rPr>
      </w:pPr>
      <w:bookmarkStart w:id="1128" w:name="_Ref78469466"/>
      <w:bookmarkStart w:id="1129" w:name="_Toc78469282"/>
      <w:bookmarkStart w:id="1130" w:name="_Toc78589168"/>
      <w:bookmarkStart w:id="1131" w:name="_Toc78604258"/>
      <w:r w:rsidRPr="008669E2">
        <w:rPr>
          <w:b/>
          <w:bCs/>
          <w:color w:val="auto"/>
          <w:sz w:val="24"/>
          <w:szCs w:val="24"/>
          <w:lang w:val="el-GR"/>
        </w:rPr>
        <w:t xml:space="preserve">Εικόνα </w:t>
      </w:r>
      <w:r w:rsidRPr="008669E2">
        <w:rPr>
          <w:b/>
          <w:bCs/>
          <w:color w:val="auto"/>
          <w:sz w:val="24"/>
          <w:szCs w:val="24"/>
        </w:rPr>
        <w:fldChar w:fldCharType="begin"/>
      </w:r>
      <w:r w:rsidRPr="008669E2">
        <w:rPr>
          <w:b/>
          <w:bCs/>
          <w:color w:val="auto"/>
          <w:sz w:val="24"/>
          <w:szCs w:val="24"/>
          <w:lang w:val="el-GR"/>
        </w:rPr>
        <w:instrText xml:space="preserve"> </w:instrText>
      </w:r>
      <w:r w:rsidRPr="008669E2">
        <w:rPr>
          <w:b/>
          <w:bCs/>
          <w:color w:val="auto"/>
          <w:sz w:val="24"/>
          <w:szCs w:val="24"/>
        </w:rPr>
        <w:instrText>SEQ</w:instrText>
      </w:r>
      <w:r w:rsidRPr="008669E2">
        <w:rPr>
          <w:b/>
          <w:bCs/>
          <w:color w:val="auto"/>
          <w:sz w:val="24"/>
          <w:szCs w:val="24"/>
          <w:lang w:val="el-GR"/>
        </w:rPr>
        <w:instrText xml:space="preserve"> Εικόνα \* </w:instrText>
      </w:r>
      <w:r w:rsidRPr="008669E2">
        <w:rPr>
          <w:b/>
          <w:bCs/>
          <w:color w:val="auto"/>
          <w:sz w:val="24"/>
          <w:szCs w:val="24"/>
        </w:rPr>
        <w:instrText>ARABIC</w:instrText>
      </w:r>
      <w:r w:rsidRPr="008669E2">
        <w:rPr>
          <w:b/>
          <w:bCs/>
          <w:color w:val="auto"/>
          <w:sz w:val="24"/>
          <w:szCs w:val="24"/>
          <w:lang w:val="el-GR"/>
        </w:rPr>
        <w:instrText xml:space="preserve"> </w:instrText>
      </w:r>
      <w:r w:rsidRPr="008669E2">
        <w:rPr>
          <w:b/>
          <w:bCs/>
          <w:color w:val="auto"/>
          <w:sz w:val="24"/>
          <w:szCs w:val="24"/>
        </w:rPr>
        <w:fldChar w:fldCharType="separate"/>
      </w:r>
      <w:ins w:id="1132" w:author="GEORGILAS STYLIANOS" w:date="2021-08-07T20:37:00Z">
        <w:r w:rsidR="00145C75" w:rsidRPr="004E2A3D">
          <w:rPr>
            <w:b/>
            <w:bCs/>
            <w:noProof/>
            <w:color w:val="auto"/>
            <w:sz w:val="24"/>
            <w:szCs w:val="24"/>
            <w:lang w:val="el-GR"/>
            <w:rPrChange w:id="1133" w:author="GEORGILAS STYLIANOS" w:date="2021-08-08T12:57:00Z">
              <w:rPr>
                <w:b/>
                <w:bCs/>
                <w:noProof/>
                <w:color w:val="auto"/>
                <w:sz w:val="24"/>
                <w:szCs w:val="24"/>
              </w:rPr>
            </w:rPrChange>
          </w:rPr>
          <w:t>11</w:t>
        </w:r>
      </w:ins>
      <w:del w:id="1134" w:author="GEORGILAS STYLIANOS" w:date="2021-08-07T19:17:00Z">
        <w:r w:rsidR="00582156" w:rsidRPr="00582156" w:rsidDel="001610D4">
          <w:rPr>
            <w:b/>
            <w:bCs/>
            <w:noProof/>
            <w:color w:val="auto"/>
            <w:sz w:val="24"/>
            <w:szCs w:val="24"/>
            <w:lang w:val="el-GR"/>
          </w:rPr>
          <w:delText>11</w:delText>
        </w:r>
      </w:del>
      <w:r w:rsidRPr="008669E2">
        <w:rPr>
          <w:b/>
          <w:bCs/>
          <w:color w:val="auto"/>
          <w:sz w:val="24"/>
          <w:szCs w:val="24"/>
        </w:rPr>
        <w:fldChar w:fldCharType="end"/>
      </w:r>
      <w:bookmarkEnd w:id="1128"/>
      <w:r w:rsidRPr="008669E2">
        <w:rPr>
          <w:b/>
          <w:bCs/>
          <w:color w:val="auto"/>
          <w:sz w:val="24"/>
          <w:szCs w:val="24"/>
          <w:lang w:val="el-GR"/>
        </w:rPr>
        <w:t xml:space="preserve">: Πίνακας </w:t>
      </w:r>
      <w:r w:rsidRPr="008669E2">
        <w:rPr>
          <w:b/>
          <w:bCs/>
          <w:color w:val="auto"/>
          <w:sz w:val="24"/>
          <w:szCs w:val="24"/>
        </w:rPr>
        <w:t>Media</w:t>
      </w:r>
      <w:r w:rsidRPr="008669E2">
        <w:rPr>
          <w:b/>
          <w:bCs/>
          <w:color w:val="auto"/>
          <w:sz w:val="24"/>
          <w:szCs w:val="24"/>
          <w:lang w:val="el-GR"/>
        </w:rPr>
        <w:t>2</w:t>
      </w:r>
      <w:r w:rsidRPr="008669E2">
        <w:rPr>
          <w:b/>
          <w:bCs/>
          <w:color w:val="auto"/>
          <w:sz w:val="24"/>
          <w:szCs w:val="24"/>
        </w:rPr>
        <w:t>tweet</w:t>
      </w:r>
      <w:bookmarkEnd w:id="1129"/>
      <w:bookmarkEnd w:id="1130"/>
      <w:bookmarkEnd w:id="1131"/>
    </w:p>
    <w:p w14:paraId="3FD4606C" w14:textId="696F128B" w:rsidR="00096A06" w:rsidRPr="0059548D" w:rsidRDefault="00096A06" w:rsidP="00E92054">
      <w:pPr>
        <w:spacing w:before="240"/>
        <w:rPr>
          <w:rFonts w:ascii="Calibri" w:eastAsia="Calibri" w:hAnsi="Calibri" w:cs="Calibri"/>
          <w:sz w:val="24"/>
          <w:szCs w:val="24"/>
          <w:lang w:val="el-GR"/>
        </w:rPr>
      </w:pPr>
      <w:r w:rsidRPr="0059548D">
        <w:rPr>
          <w:rFonts w:ascii="Calibri" w:eastAsia="Calibri" w:hAnsi="Calibri" w:cs="Calibri"/>
          <w:sz w:val="24"/>
          <w:szCs w:val="24"/>
          <w:lang w:val="el-GR"/>
        </w:rPr>
        <w:t xml:space="preserve">Ο πίνακας </w:t>
      </w:r>
      <w:ins w:id="1135" w:author="GEORGILAS STYLIANOS" w:date="2021-08-06T21:58:00Z">
        <w:r w:rsidR="005D7370" w:rsidRPr="005D7370">
          <w:rPr>
            <w:rFonts w:ascii="Calibri" w:eastAsia="Calibri" w:hAnsi="Calibri" w:cs="Calibri"/>
            <w:sz w:val="24"/>
            <w:szCs w:val="24"/>
            <w:lang w:val="el-GR"/>
            <w:rPrChange w:id="1136" w:author="GEORGILAS STYLIANOS" w:date="2021-08-06T21:59:00Z">
              <w:rPr>
                <w:rFonts w:ascii="Calibri" w:eastAsia="Calibri" w:hAnsi="Calibri" w:cs="Calibri"/>
                <w:sz w:val="24"/>
                <w:szCs w:val="24"/>
              </w:rPr>
            </w:rPrChange>
          </w:rPr>
          <w:t>“</w:t>
        </w:r>
      </w:ins>
      <w:r w:rsidR="00274605" w:rsidRPr="0059548D">
        <w:rPr>
          <w:rFonts w:ascii="Calibri" w:eastAsia="Calibri" w:hAnsi="Calibri" w:cs="Calibri"/>
          <w:sz w:val="24"/>
          <w:szCs w:val="24"/>
        </w:rPr>
        <w:t>Hash</w:t>
      </w:r>
      <w:r w:rsidRPr="0059548D">
        <w:rPr>
          <w:rFonts w:ascii="Calibri" w:eastAsia="Calibri" w:hAnsi="Calibri" w:cs="Calibri"/>
          <w:sz w:val="24"/>
          <w:szCs w:val="24"/>
          <w:lang w:val="el-GR"/>
        </w:rPr>
        <w:t>2</w:t>
      </w:r>
      <w:r w:rsidRPr="0059548D">
        <w:rPr>
          <w:rFonts w:ascii="Calibri" w:eastAsia="Calibri" w:hAnsi="Calibri" w:cs="Calibri"/>
          <w:sz w:val="24"/>
          <w:szCs w:val="24"/>
        </w:rPr>
        <w:t>tweet</w:t>
      </w:r>
      <w:ins w:id="1137" w:author="GEORGILAS STYLIANOS" w:date="2021-08-06T21:58:00Z">
        <w:r w:rsidR="005D7370" w:rsidRPr="005D7370">
          <w:rPr>
            <w:rFonts w:ascii="Calibri" w:eastAsia="Calibri" w:hAnsi="Calibri" w:cs="Calibri"/>
            <w:sz w:val="24"/>
            <w:szCs w:val="24"/>
            <w:lang w:val="el-GR"/>
            <w:rPrChange w:id="1138" w:author="GEORGILAS STYLIANOS" w:date="2021-08-06T21:59:00Z">
              <w:rPr>
                <w:rFonts w:ascii="Calibri" w:eastAsia="Calibri" w:hAnsi="Calibri" w:cs="Calibri"/>
                <w:sz w:val="24"/>
                <w:szCs w:val="24"/>
              </w:rPr>
            </w:rPrChange>
          </w:rPr>
          <w:t>”</w:t>
        </w:r>
      </w:ins>
      <w:r w:rsidRPr="0059548D">
        <w:rPr>
          <w:rFonts w:ascii="Calibri" w:eastAsia="Calibri" w:hAnsi="Calibri" w:cs="Calibri"/>
          <w:sz w:val="24"/>
          <w:szCs w:val="24"/>
          <w:lang w:val="el-GR"/>
        </w:rPr>
        <w:t xml:space="preserve"> (</w:t>
      </w:r>
      <w:r w:rsidR="00D72061" w:rsidRPr="0059548D">
        <w:rPr>
          <w:rFonts w:ascii="Calibri" w:eastAsia="Calibri" w:hAnsi="Calibri" w:cs="Calibri"/>
          <w:sz w:val="24"/>
          <w:szCs w:val="24"/>
          <w:lang w:val="el-GR"/>
        </w:rPr>
        <w:fldChar w:fldCharType="begin"/>
      </w:r>
      <w:r w:rsidR="00D72061" w:rsidRPr="0059548D">
        <w:rPr>
          <w:rFonts w:ascii="Calibri" w:eastAsia="Calibri" w:hAnsi="Calibri" w:cs="Calibri"/>
          <w:sz w:val="24"/>
          <w:szCs w:val="24"/>
          <w:lang w:val="el-GR"/>
        </w:rPr>
        <w:instrText xml:space="preserve"> REF _Ref78469472 \h </w:instrText>
      </w:r>
      <w:r w:rsidR="0059548D">
        <w:rPr>
          <w:rFonts w:ascii="Calibri" w:eastAsia="Calibri" w:hAnsi="Calibri" w:cs="Calibri"/>
          <w:sz w:val="24"/>
          <w:szCs w:val="24"/>
          <w:lang w:val="el-GR"/>
        </w:rPr>
        <w:instrText xml:space="preserve"> \* MERGEFORMAT </w:instrText>
      </w:r>
      <w:r w:rsidR="00D72061" w:rsidRPr="0059548D">
        <w:rPr>
          <w:rFonts w:ascii="Calibri" w:eastAsia="Calibri" w:hAnsi="Calibri" w:cs="Calibri"/>
          <w:sz w:val="24"/>
          <w:szCs w:val="24"/>
          <w:lang w:val="el-GR"/>
        </w:rPr>
      </w:r>
      <w:r w:rsidR="00D72061" w:rsidRPr="0059548D">
        <w:rPr>
          <w:rFonts w:ascii="Calibri" w:eastAsia="Calibri" w:hAnsi="Calibri" w:cs="Calibri"/>
          <w:sz w:val="24"/>
          <w:szCs w:val="24"/>
          <w:lang w:val="el-GR"/>
        </w:rPr>
        <w:fldChar w:fldCharType="separate"/>
      </w:r>
      <w:r w:rsidR="00D72061" w:rsidRPr="0059548D">
        <w:rPr>
          <w:b/>
          <w:bCs/>
          <w:sz w:val="24"/>
          <w:szCs w:val="24"/>
          <w:lang w:val="el-GR"/>
        </w:rPr>
        <w:t xml:space="preserve">Εικόνα </w:t>
      </w:r>
      <w:r w:rsidR="00D72061" w:rsidRPr="0059548D">
        <w:rPr>
          <w:b/>
          <w:bCs/>
          <w:noProof/>
          <w:sz w:val="24"/>
          <w:szCs w:val="24"/>
          <w:lang w:val="el-GR"/>
        </w:rPr>
        <w:t>12</w:t>
      </w:r>
      <w:r w:rsidR="00D72061" w:rsidRPr="0059548D">
        <w:rPr>
          <w:rFonts w:ascii="Calibri" w:eastAsia="Calibri" w:hAnsi="Calibri" w:cs="Calibri"/>
          <w:sz w:val="24"/>
          <w:szCs w:val="24"/>
          <w:lang w:val="el-GR"/>
        </w:rPr>
        <w:fldChar w:fldCharType="end"/>
      </w:r>
      <w:r w:rsidRPr="0059548D">
        <w:rPr>
          <w:rFonts w:ascii="Calibri" w:eastAsia="Calibri" w:hAnsi="Calibri" w:cs="Calibri"/>
          <w:sz w:val="24"/>
          <w:szCs w:val="24"/>
          <w:lang w:val="el-GR"/>
        </w:rPr>
        <w:t xml:space="preserve">) συνδέει τους πίνακες </w:t>
      </w:r>
      <w:ins w:id="1139" w:author="GEORGILAS STYLIANOS" w:date="2021-08-06T21:59:00Z">
        <w:r w:rsidR="005D7370" w:rsidRPr="005D7370">
          <w:rPr>
            <w:rFonts w:ascii="Calibri" w:eastAsia="Calibri" w:hAnsi="Calibri" w:cs="Calibri"/>
            <w:sz w:val="24"/>
            <w:szCs w:val="24"/>
            <w:lang w:val="el-GR"/>
            <w:rPrChange w:id="1140" w:author="GEORGILAS STYLIANOS" w:date="2021-08-06T21:59:00Z">
              <w:rPr>
                <w:rFonts w:ascii="Calibri" w:eastAsia="Calibri" w:hAnsi="Calibri" w:cs="Calibri"/>
                <w:sz w:val="24"/>
                <w:szCs w:val="24"/>
              </w:rPr>
            </w:rPrChange>
          </w:rPr>
          <w:t>“</w:t>
        </w:r>
      </w:ins>
      <w:r w:rsidR="00274605" w:rsidRPr="0059548D">
        <w:rPr>
          <w:rFonts w:ascii="Calibri" w:eastAsia="Calibri" w:hAnsi="Calibri" w:cs="Calibri"/>
          <w:sz w:val="24"/>
          <w:szCs w:val="24"/>
        </w:rPr>
        <w:t>Hashtag</w:t>
      </w:r>
      <w:ins w:id="1141" w:author="GEORGILAS STYLIANOS" w:date="2021-08-06T21:59:00Z">
        <w:r w:rsidR="005D7370" w:rsidRPr="005D7370">
          <w:rPr>
            <w:rFonts w:ascii="Calibri" w:eastAsia="Calibri" w:hAnsi="Calibri" w:cs="Calibri"/>
            <w:sz w:val="24"/>
            <w:szCs w:val="24"/>
            <w:lang w:val="el-GR"/>
            <w:rPrChange w:id="1142" w:author="GEORGILAS STYLIANOS" w:date="2021-08-06T21:59:00Z">
              <w:rPr>
                <w:rFonts w:ascii="Calibri" w:eastAsia="Calibri" w:hAnsi="Calibri" w:cs="Calibri"/>
                <w:sz w:val="24"/>
                <w:szCs w:val="24"/>
              </w:rPr>
            </w:rPrChange>
          </w:rPr>
          <w:t>”</w:t>
        </w:r>
      </w:ins>
      <w:r w:rsidRPr="0059548D">
        <w:rPr>
          <w:rFonts w:ascii="Calibri" w:eastAsia="Calibri" w:hAnsi="Calibri" w:cs="Calibri"/>
          <w:sz w:val="24"/>
          <w:szCs w:val="24"/>
          <w:lang w:val="el-GR"/>
        </w:rPr>
        <w:t xml:space="preserve"> και </w:t>
      </w:r>
      <w:ins w:id="1143" w:author="GEORGILAS STYLIANOS" w:date="2021-08-06T21:59:00Z">
        <w:r w:rsidR="005D7370" w:rsidRPr="005D7370">
          <w:rPr>
            <w:rFonts w:ascii="Calibri" w:eastAsia="Calibri" w:hAnsi="Calibri" w:cs="Calibri"/>
            <w:sz w:val="24"/>
            <w:szCs w:val="24"/>
            <w:lang w:val="el-GR"/>
            <w:rPrChange w:id="1144" w:author="GEORGILAS STYLIANOS" w:date="2021-08-06T21:59:00Z">
              <w:rPr>
                <w:rFonts w:ascii="Calibri" w:eastAsia="Calibri" w:hAnsi="Calibri" w:cs="Calibri"/>
                <w:sz w:val="24"/>
                <w:szCs w:val="24"/>
              </w:rPr>
            </w:rPrChange>
          </w:rPr>
          <w:t>“</w:t>
        </w:r>
      </w:ins>
      <w:r w:rsidRPr="0059548D">
        <w:rPr>
          <w:rFonts w:ascii="Calibri" w:eastAsia="Calibri" w:hAnsi="Calibri" w:cs="Calibri"/>
          <w:sz w:val="24"/>
          <w:szCs w:val="24"/>
        </w:rPr>
        <w:t>Tweets</w:t>
      </w:r>
      <w:ins w:id="1145" w:author="GEORGILAS STYLIANOS" w:date="2021-08-06T21:59:00Z">
        <w:r w:rsidR="005D7370" w:rsidRPr="005D7370">
          <w:rPr>
            <w:rFonts w:ascii="Calibri" w:eastAsia="Calibri" w:hAnsi="Calibri" w:cs="Calibri"/>
            <w:sz w:val="24"/>
            <w:szCs w:val="24"/>
            <w:lang w:val="el-GR"/>
            <w:rPrChange w:id="1146" w:author="GEORGILAS STYLIANOS" w:date="2021-08-06T21:59:00Z">
              <w:rPr>
                <w:rFonts w:ascii="Calibri" w:eastAsia="Calibri" w:hAnsi="Calibri" w:cs="Calibri"/>
                <w:sz w:val="24"/>
                <w:szCs w:val="24"/>
              </w:rPr>
            </w:rPrChange>
          </w:rPr>
          <w:t>”</w:t>
        </w:r>
      </w:ins>
      <w:r w:rsidRPr="0059548D">
        <w:rPr>
          <w:rFonts w:ascii="Calibri" w:eastAsia="Calibri" w:hAnsi="Calibri" w:cs="Calibri"/>
          <w:sz w:val="24"/>
          <w:szCs w:val="24"/>
          <w:lang w:val="el-GR"/>
        </w:rPr>
        <w:t xml:space="preserve"> και αναλύεται ως εξής: </w:t>
      </w:r>
    </w:p>
    <w:p w14:paraId="5183D405" w14:textId="7E3F450F" w:rsidR="00096A06" w:rsidRPr="0059548D" w:rsidRDefault="00096A06">
      <w:pPr>
        <w:pStyle w:val="Caption"/>
        <w:numPr>
          <w:ilvl w:val="0"/>
          <w:numId w:val="15"/>
        </w:numPr>
        <w:spacing w:after="120"/>
        <w:rPr>
          <w:rFonts w:ascii="Calibri" w:eastAsia="Calibri" w:hAnsi="Calibri" w:cs="Calibri"/>
          <w:i w:val="0"/>
          <w:iCs w:val="0"/>
          <w:color w:val="000000" w:themeColor="text1"/>
          <w:sz w:val="24"/>
          <w:szCs w:val="24"/>
          <w:lang w:val="el-GR"/>
        </w:rPr>
        <w:pPrChange w:id="1147" w:author="GEORGILAS STYLIANOS" w:date="2021-08-06T21:59:00Z">
          <w:pPr>
            <w:pStyle w:val="Caption"/>
            <w:numPr>
              <w:numId w:val="15"/>
            </w:numPr>
            <w:spacing w:before="240"/>
            <w:ind w:left="720" w:hanging="360"/>
          </w:pPr>
        </w:pPrChange>
      </w:pPr>
      <w:del w:id="1148" w:author="GEORGILAS STYLIANOS" w:date="2021-08-06T21:59:00Z">
        <w:r w:rsidRPr="0059548D" w:rsidDel="005C6444">
          <w:rPr>
            <w:rFonts w:ascii="Calibri" w:eastAsia="Calibri" w:hAnsi="Calibri" w:cs="Calibri"/>
            <w:i w:val="0"/>
            <w:iCs w:val="0"/>
            <w:color w:val="000000" w:themeColor="text1"/>
            <w:sz w:val="24"/>
            <w:szCs w:val="24"/>
          </w:rPr>
          <w:delText>Tweet</w:delText>
        </w:r>
      </w:del>
      <w:ins w:id="1149" w:author="GEORGILAS STYLIANOS" w:date="2021-08-06T21:59:00Z">
        <w:r w:rsidR="005C6444">
          <w:rPr>
            <w:rFonts w:ascii="Calibri" w:eastAsia="Calibri" w:hAnsi="Calibri" w:cs="Calibri"/>
            <w:i w:val="0"/>
            <w:iCs w:val="0"/>
            <w:color w:val="000000" w:themeColor="text1"/>
            <w:sz w:val="24"/>
            <w:szCs w:val="24"/>
          </w:rPr>
          <w:t>t</w:t>
        </w:r>
        <w:r w:rsidR="005C6444" w:rsidRPr="0059548D">
          <w:rPr>
            <w:rFonts w:ascii="Calibri" w:eastAsia="Calibri" w:hAnsi="Calibri" w:cs="Calibri"/>
            <w:i w:val="0"/>
            <w:iCs w:val="0"/>
            <w:color w:val="000000" w:themeColor="text1"/>
            <w:sz w:val="24"/>
            <w:szCs w:val="24"/>
          </w:rPr>
          <w:t>weet</w:t>
        </w:r>
      </w:ins>
      <w:r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Pr="0059548D">
        <w:rPr>
          <w:rFonts w:ascii="Calibri" w:eastAsia="Calibri" w:hAnsi="Calibri" w:cs="Calibri"/>
          <w:i w:val="0"/>
          <w:iCs w:val="0"/>
          <w:color w:val="000000" w:themeColor="text1"/>
          <w:sz w:val="24"/>
          <w:szCs w:val="24"/>
          <w:lang w:val="el-GR"/>
        </w:rPr>
        <w:t xml:space="preserve"> </w:t>
      </w:r>
      <w:ins w:id="1150" w:author="GEORGILAS STYLIANOS" w:date="2021-08-07T14:31: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1151" w:author="GEORGILAS STYLIANOS" w:date="2021-08-07T14:31: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1152" w:author="GEORGILAS STYLIANOS" w:date="2021-08-07T14:31:00Z">
        <w:r w:rsidRPr="0059548D" w:rsidDel="00D36AFE">
          <w:rPr>
            <w:rFonts w:ascii="Calibri" w:eastAsia="Calibri" w:hAnsi="Calibri" w:cs="Calibri"/>
            <w:i w:val="0"/>
            <w:iCs w:val="0"/>
            <w:color w:val="000000" w:themeColor="text1"/>
            <w:sz w:val="24"/>
            <w:szCs w:val="24"/>
            <w:lang w:val="el-GR"/>
          </w:rPr>
          <w:delText xml:space="preserve">Το </w:delText>
        </w:r>
        <w:r w:rsidRPr="004E0DF9" w:rsidDel="00D36AFE">
          <w:rPr>
            <w:rFonts w:ascii="Calibri" w:eastAsia="Calibri" w:hAnsi="Calibri" w:cs="Calibri"/>
            <w:i w:val="0"/>
            <w:iCs w:val="0"/>
            <w:color w:val="000000" w:themeColor="text1"/>
            <w:sz w:val="24"/>
            <w:szCs w:val="24"/>
            <w:highlight w:val="yellow"/>
            <w:rPrChange w:id="1153" w:author="Razis" w:date="2021-08-01T12:43:00Z">
              <w:rPr>
                <w:rFonts w:ascii="Calibri" w:eastAsia="Calibri" w:hAnsi="Calibri" w:cs="Calibri"/>
                <w:i w:val="0"/>
                <w:iCs w:val="0"/>
                <w:color w:val="000000" w:themeColor="text1"/>
                <w:sz w:val="24"/>
                <w:szCs w:val="24"/>
              </w:rPr>
            </w:rPrChange>
          </w:rPr>
          <w:delText>id</w:delText>
        </w:r>
        <w:r w:rsidRPr="0059548D" w:rsidDel="00D36AFE">
          <w:rPr>
            <w:rFonts w:ascii="Calibri" w:eastAsia="Calibri" w:hAnsi="Calibri" w:cs="Calibri"/>
            <w:i w:val="0"/>
            <w:iCs w:val="0"/>
            <w:color w:val="000000" w:themeColor="text1"/>
            <w:sz w:val="24"/>
            <w:szCs w:val="24"/>
            <w:lang w:val="el-GR"/>
          </w:rPr>
          <w:delText xml:space="preserve"> </w:delText>
        </w:r>
      </w:del>
      <w:del w:id="1154" w:author="GEORGILAS STYLIANOS" w:date="2021-08-07T14:54:00Z">
        <w:r w:rsidRPr="0059548D" w:rsidDel="006A65D5">
          <w:rPr>
            <w:rFonts w:ascii="Calibri" w:eastAsia="Calibri" w:hAnsi="Calibri" w:cs="Calibri"/>
            <w:i w:val="0"/>
            <w:iCs w:val="0"/>
            <w:color w:val="000000" w:themeColor="text1"/>
            <w:sz w:val="24"/>
            <w:szCs w:val="24"/>
            <w:lang w:val="el-GR"/>
          </w:rPr>
          <w:delText xml:space="preserve">του </w:delText>
        </w:r>
        <w:r w:rsidRPr="0059548D" w:rsidDel="006A65D5">
          <w:rPr>
            <w:rFonts w:ascii="Calibri" w:eastAsia="Calibri" w:hAnsi="Calibri" w:cs="Calibri"/>
            <w:i w:val="0"/>
            <w:iCs w:val="0"/>
            <w:color w:val="000000" w:themeColor="text1"/>
            <w:sz w:val="24"/>
            <w:szCs w:val="24"/>
          </w:rPr>
          <w:delText>post</w:delText>
        </w:r>
      </w:del>
      <w:ins w:id="1155" w:author="GEORGILAS STYLIANOS" w:date="2021-08-07T14:54:00Z">
        <w:r w:rsidR="006A65D5">
          <w:rPr>
            <w:rFonts w:ascii="Calibri" w:eastAsia="Calibri" w:hAnsi="Calibri" w:cs="Calibri"/>
            <w:i w:val="0"/>
            <w:iCs w:val="0"/>
            <w:color w:val="000000" w:themeColor="text1"/>
            <w:sz w:val="24"/>
            <w:szCs w:val="24"/>
            <w:lang w:val="el-GR"/>
          </w:rPr>
          <w:t>της δημοσ</w:t>
        </w:r>
      </w:ins>
      <w:ins w:id="1156" w:author="GEORGILAS STYLIANOS" w:date="2021-08-07T14:55:00Z">
        <w:r w:rsidR="006A65D5">
          <w:rPr>
            <w:rFonts w:ascii="Calibri" w:eastAsia="Calibri" w:hAnsi="Calibri" w:cs="Calibri"/>
            <w:i w:val="0"/>
            <w:iCs w:val="0"/>
            <w:color w:val="000000" w:themeColor="text1"/>
            <w:sz w:val="24"/>
            <w:szCs w:val="24"/>
            <w:lang w:val="el-GR"/>
          </w:rPr>
          <w:t>ίευσης</w:t>
        </w:r>
      </w:ins>
      <w:r w:rsidRPr="0059548D">
        <w:rPr>
          <w:rFonts w:ascii="Calibri" w:eastAsia="Calibri" w:hAnsi="Calibri" w:cs="Calibri"/>
          <w:i w:val="0"/>
          <w:iCs w:val="0"/>
          <w:color w:val="000000" w:themeColor="text1"/>
          <w:sz w:val="24"/>
          <w:szCs w:val="24"/>
          <w:lang w:val="el-GR"/>
        </w:rPr>
        <w:t xml:space="preserve"> που υπάρχει </w:t>
      </w:r>
      <w:r w:rsidR="00274605" w:rsidRPr="0059548D">
        <w:rPr>
          <w:rFonts w:ascii="Calibri" w:eastAsia="Calibri" w:hAnsi="Calibri" w:cs="Calibri"/>
          <w:i w:val="0"/>
          <w:iCs w:val="0"/>
          <w:color w:val="000000" w:themeColor="text1"/>
          <w:sz w:val="24"/>
          <w:szCs w:val="24"/>
          <w:lang w:val="el-GR"/>
        </w:rPr>
        <w:t xml:space="preserve">το </w:t>
      </w:r>
      <w:r w:rsidR="00274605" w:rsidRPr="0059548D">
        <w:rPr>
          <w:rFonts w:ascii="Calibri" w:eastAsia="Calibri" w:hAnsi="Calibri" w:cs="Calibri"/>
          <w:i w:val="0"/>
          <w:iCs w:val="0"/>
          <w:color w:val="000000" w:themeColor="text1"/>
          <w:sz w:val="24"/>
          <w:szCs w:val="24"/>
        </w:rPr>
        <w:t>hashtag</w:t>
      </w:r>
      <w:ins w:id="1157" w:author="Razis" w:date="2021-08-01T12:43:00Z">
        <w:del w:id="1158" w:author="GEORGILAS STYLIANOS" w:date="2021-08-06T21:59:00Z">
          <w:r w:rsidR="004E0DF9" w:rsidDel="005C6444">
            <w:rPr>
              <w:rFonts w:ascii="Calibri" w:eastAsia="Calibri" w:hAnsi="Calibri" w:cs="Calibri"/>
              <w:i w:val="0"/>
              <w:iCs w:val="0"/>
              <w:color w:val="000000" w:themeColor="text1"/>
              <w:sz w:val="24"/>
              <w:szCs w:val="24"/>
              <w:lang w:val="el-GR"/>
            </w:rPr>
            <w:delText>++ ΞΚ</w:delText>
          </w:r>
        </w:del>
      </w:ins>
      <w:ins w:id="1159" w:author="GEORGILAS STYLIANOS" w:date="2021-08-06T21:59:00Z">
        <w:r w:rsidR="005C6444" w:rsidRPr="005C6444">
          <w:rPr>
            <w:rFonts w:ascii="Calibri" w:eastAsia="Calibri" w:hAnsi="Calibri" w:cs="Calibri"/>
            <w:i w:val="0"/>
            <w:iCs w:val="0"/>
            <w:color w:val="000000" w:themeColor="text1"/>
            <w:sz w:val="24"/>
            <w:szCs w:val="24"/>
            <w:lang w:val="el-GR"/>
            <w:rPrChange w:id="1160" w:author="GEORGILAS STYLIANOS" w:date="2021-08-06T21:59:00Z">
              <w:rPr>
                <w:rFonts w:ascii="Calibri" w:eastAsia="Calibri" w:hAnsi="Calibri" w:cs="Calibri"/>
                <w:i w:val="0"/>
                <w:iCs w:val="0"/>
                <w:color w:val="000000" w:themeColor="text1"/>
                <w:sz w:val="24"/>
                <w:szCs w:val="24"/>
              </w:rPr>
            </w:rPrChange>
          </w:rPr>
          <w:t xml:space="preserve">, </w:t>
        </w:r>
        <w:r w:rsidR="005C6444">
          <w:rPr>
            <w:rFonts w:ascii="Calibri" w:eastAsia="Calibri" w:hAnsi="Calibri" w:cs="Calibri"/>
            <w:i w:val="0"/>
            <w:iCs w:val="0"/>
            <w:color w:val="000000" w:themeColor="text1"/>
            <w:sz w:val="24"/>
            <w:szCs w:val="24"/>
            <w:lang w:val="el-GR"/>
          </w:rPr>
          <w:t xml:space="preserve">ξένο κλειδί για τον πίνακα </w:t>
        </w:r>
        <w:r w:rsidR="005C6444" w:rsidRPr="00AA5D52">
          <w:rPr>
            <w:rFonts w:ascii="Calibri" w:eastAsia="Calibri" w:hAnsi="Calibri" w:cs="Calibri"/>
            <w:i w:val="0"/>
            <w:iCs w:val="0"/>
            <w:color w:val="000000" w:themeColor="text1"/>
            <w:sz w:val="24"/>
            <w:szCs w:val="24"/>
            <w:lang w:val="el-GR"/>
          </w:rPr>
          <w:t>“</w:t>
        </w:r>
        <w:r w:rsidR="005C6444">
          <w:rPr>
            <w:rFonts w:ascii="Calibri" w:eastAsia="Calibri" w:hAnsi="Calibri" w:cs="Calibri"/>
            <w:i w:val="0"/>
            <w:iCs w:val="0"/>
            <w:color w:val="000000" w:themeColor="text1"/>
            <w:sz w:val="24"/>
            <w:szCs w:val="24"/>
          </w:rPr>
          <w:t>Tweets</w:t>
        </w:r>
        <w:r w:rsidR="005C6444" w:rsidRPr="00AA5D52">
          <w:rPr>
            <w:rFonts w:ascii="Calibri" w:eastAsia="Calibri" w:hAnsi="Calibri" w:cs="Calibri"/>
            <w:i w:val="0"/>
            <w:iCs w:val="0"/>
            <w:color w:val="000000" w:themeColor="text1"/>
            <w:sz w:val="24"/>
            <w:szCs w:val="24"/>
            <w:lang w:val="el-GR"/>
          </w:rPr>
          <w:t>”</w:t>
        </w:r>
      </w:ins>
      <w:ins w:id="1161" w:author="GEORGILAS STYLIANOS" w:date="2021-08-07T15:13:00Z">
        <w:r w:rsidR="004A1A3F">
          <w:rPr>
            <w:rFonts w:ascii="Calibri" w:eastAsia="Calibri" w:hAnsi="Calibri" w:cs="Calibri"/>
            <w:i w:val="0"/>
            <w:iCs w:val="0"/>
            <w:color w:val="000000" w:themeColor="text1"/>
            <w:sz w:val="24"/>
            <w:szCs w:val="24"/>
            <w:lang w:val="el-GR"/>
          </w:rPr>
          <w:t xml:space="preserve"> (</w:t>
        </w:r>
        <w:r w:rsidR="004A1A3F">
          <w:rPr>
            <w:rFonts w:ascii="Calibri" w:eastAsia="Calibri" w:hAnsi="Calibri" w:cs="Calibri"/>
            <w:i w:val="0"/>
            <w:iCs w:val="0"/>
            <w:color w:val="000000" w:themeColor="text1"/>
            <w:sz w:val="24"/>
            <w:szCs w:val="24"/>
            <w:lang w:val="el-GR"/>
          </w:rPr>
          <w:fldChar w:fldCharType="begin"/>
        </w:r>
        <w:r w:rsidR="004A1A3F">
          <w:rPr>
            <w:rFonts w:ascii="Calibri" w:eastAsia="Calibri" w:hAnsi="Calibri" w:cs="Calibri"/>
            <w:i w:val="0"/>
            <w:iCs w:val="0"/>
            <w:color w:val="000000" w:themeColor="text1"/>
            <w:sz w:val="24"/>
            <w:szCs w:val="24"/>
            <w:lang w:val="el-GR"/>
          </w:rPr>
          <w:instrText xml:space="preserve"> REF _Ref78469440 \h </w:instrText>
        </w:r>
      </w:ins>
      <w:r w:rsidR="004A1A3F">
        <w:rPr>
          <w:rFonts w:ascii="Calibri" w:eastAsia="Calibri" w:hAnsi="Calibri" w:cs="Calibri"/>
          <w:i w:val="0"/>
          <w:iCs w:val="0"/>
          <w:color w:val="000000" w:themeColor="text1"/>
          <w:sz w:val="24"/>
          <w:szCs w:val="24"/>
          <w:lang w:val="el-GR"/>
        </w:rPr>
      </w:r>
      <w:r w:rsidR="004A1A3F">
        <w:rPr>
          <w:rFonts w:ascii="Calibri" w:eastAsia="Calibri" w:hAnsi="Calibri" w:cs="Calibri"/>
          <w:i w:val="0"/>
          <w:iCs w:val="0"/>
          <w:color w:val="000000" w:themeColor="text1"/>
          <w:sz w:val="24"/>
          <w:szCs w:val="24"/>
          <w:lang w:val="el-GR"/>
        </w:rPr>
        <w:fldChar w:fldCharType="separate"/>
      </w:r>
      <w:ins w:id="1162" w:author="GEORGILAS STYLIANOS" w:date="2021-08-07T15:13:00Z">
        <w:r w:rsidR="004A1A3F" w:rsidRPr="001713E4">
          <w:rPr>
            <w:b/>
            <w:bCs/>
            <w:color w:val="auto"/>
            <w:sz w:val="24"/>
            <w:szCs w:val="24"/>
            <w:lang w:val="el-GR"/>
          </w:rPr>
          <w:t xml:space="preserve">Εικόνα </w:t>
        </w:r>
        <w:r w:rsidR="004A1A3F" w:rsidRPr="00582156">
          <w:rPr>
            <w:b/>
            <w:bCs/>
            <w:noProof/>
            <w:color w:val="auto"/>
            <w:sz w:val="24"/>
            <w:szCs w:val="24"/>
            <w:lang w:val="el-GR"/>
          </w:rPr>
          <w:t>8</w:t>
        </w:r>
        <w:r w:rsidR="004A1A3F">
          <w:rPr>
            <w:rFonts w:ascii="Calibri" w:eastAsia="Calibri" w:hAnsi="Calibri" w:cs="Calibri"/>
            <w:i w:val="0"/>
            <w:iCs w:val="0"/>
            <w:color w:val="000000" w:themeColor="text1"/>
            <w:sz w:val="24"/>
            <w:szCs w:val="24"/>
            <w:lang w:val="el-GR"/>
          </w:rPr>
          <w:fldChar w:fldCharType="end"/>
        </w:r>
        <w:r w:rsidR="004A1A3F">
          <w:rPr>
            <w:rFonts w:ascii="Calibri" w:eastAsia="Calibri" w:hAnsi="Calibri" w:cs="Calibri"/>
            <w:i w:val="0"/>
            <w:iCs w:val="0"/>
            <w:color w:val="000000" w:themeColor="text1"/>
            <w:sz w:val="24"/>
            <w:szCs w:val="24"/>
            <w:lang w:val="el-GR"/>
          </w:rPr>
          <w:t>)</w:t>
        </w:r>
      </w:ins>
    </w:p>
    <w:p w14:paraId="496993EA" w14:textId="0AE19617" w:rsidR="00096A06" w:rsidRPr="0059548D" w:rsidRDefault="00274605">
      <w:pPr>
        <w:pStyle w:val="Caption"/>
        <w:numPr>
          <w:ilvl w:val="0"/>
          <w:numId w:val="15"/>
        </w:numPr>
        <w:spacing w:after="120"/>
        <w:rPr>
          <w:rFonts w:ascii="Calibri" w:eastAsia="Calibri" w:hAnsi="Calibri" w:cs="Calibri"/>
          <w:i w:val="0"/>
          <w:iCs w:val="0"/>
          <w:color w:val="000000" w:themeColor="text1"/>
          <w:sz w:val="24"/>
          <w:szCs w:val="24"/>
          <w:lang w:val="el-GR"/>
        </w:rPr>
        <w:pPrChange w:id="1163" w:author="GEORGILAS STYLIANOS" w:date="2021-08-06T21:59:00Z">
          <w:pPr>
            <w:pStyle w:val="Caption"/>
            <w:numPr>
              <w:numId w:val="15"/>
            </w:numPr>
            <w:spacing w:before="240"/>
            <w:ind w:left="720" w:hanging="360"/>
          </w:pPr>
        </w:pPrChange>
      </w:pPr>
      <w:del w:id="1164" w:author="GEORGILAS STYLIANOS" w:date="2021-08-06T21:59:00Z">
        <w:r w:rsidRPr="0059548D" w:rsidDel="005C6444">
          <w:rPr>
            <w:rFonts w:ascii="Calibri" w:eastAsia="Calibri" w:hAnsi="Calibri" w:cs="Calibri"/>
            <w:i w:val="0"/>
            <w:iCs w:val="0"/>
            <w:color w:val="000000" w:themeColor="text1"/>
            <w:sz w:val="24"/>
            <w:szCs w:val="24"/>
          </w:rPr>
          <w:lastRenderedPageBreak/>
          <w:delText>Hash</w:delText>
        </w:r>
      </w:del>
      <w:ins w:id="1165" w:author="GEORGILAS STYLIANOS" w:date="2021-08-06T21:59:00Z">
        <w:r w:rsidR="005C6444">
          <w:rPr>
            <w:rFonts w:ascii="Calibri" w:eastAsia="Calibri" w:hAnsi="Calibri" w:cs="Calibri"/>
            <w:i w:val="0"/>
            <w:iCs w:val="0"/>
            <w:color w:val="000000" w:themeColor="text1"/>
            <w:sz w:val="24"/>
            <w:szCs w:val="24"/>
          </w:rPr>
          <w:t>h</w:t>
        </w:r>
        <w:r w:rsidR="005C6444" w:rsidRPr="0059548D">
          <w:rPr>
            <w:rFonts w:ascii="Calibri" w:eastAsia="Calibri" w:hAnsi="Calibri" w:cs="Calibri"/>
            <w:i w:val="0"/>
            <w:iCs w:val="0"/>
            <w:color w:val="000000" w:themeColor="text1"/>
            <w:sz w:val="24"/>
            <w:szCs w:val="24"/>
          </w:rPr>
          <w:t>ash</w:t>
        </w:r>
      </w:ins>
      <w:r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096A06" w:rsidRPr="0059548D">
        <w:rPr>
          <w:rFonts w:ascii="Calibri" w:eastAsia="Calibri" w:hAnsi="Calibri" w:cs="Calibri"/>
          <w:i w:val="0"/>
          <w:iCs w:val="0"/>
          <w:color w:val="000000" w:themeColor="text1"/>
          <w:sz w:val="24"/>
          <w:szCs w:val="24"/>
          <w:lang w:val="el-GR"/>
        </w:rPr>
        <w:t xml:space="preserve"> Ο μοναδικός αύξων αριθμός του </w:t>
      </w:r>
      <w:r w:rsidRPr="0059548D">
        <w:rPr>
          <w:rFonts w:ascii="Calibri" w:eastAsia="Calibri" w:hAnsi="Calibri" w:cs="Calibri"/>
          <w:i w:val="0"/>
          <w:iCs w:val="0"/>
          <w:color w:val="000000" w:themeColor="text1"/>
          <w:sz w:val="24"/>
          <w:szCs w:val="24"/>
        </w:rPr>
        <w:t>hashtag</w:t>
      </w:r>
      <w:r w:rsidRPr="0059548D">
        <w:rPr>
          <w:rFonts w:ascii="Calibri" w:eastAsia="Calibri" w:hAnsi="Calibri" w:cs="Calibri"/>
          <w:i w:val="0"/>
          <w:iCs w:val="0"/>
          <w:color w:val="000000" w:themeColor="text1"/>
          <w:sz w:val="24"/>
          <w:szCs w:val="24"/>
          <w:lang w:val="el-GR"/>
        </w:rPr>
        <w:t xml:space="preserve"> </w:t>
      </w:r>
      <w:r w:rsidR="00096A06" w:rsidRPr="0059548D">
        <w:rPr>
          <w:rFonts w:ascii="Calibri" w:eastAsia="Calibri" w:hAnsi="Calibri" w:cs="Calibri"/>
          <w:i w:val="0"/>
          <w:iCs w:val="0"/>
          <w:color w:val="000000" w:themeColor="text1"/>
          <w:sz w:val="24"/>
          <w:szCs w:val="24"/>
          <w:lang w:val="el-GR"/>
        </w:rPr>
        <w:t xml:space="preserve">που υπάρχει στον πίνακα </w:t>
      </w:r>
      <w:r w:rsidRPr="0059548D">
        <w:rPr>
          <w:rFonts w:ascii="Calibri" w:eastAsia="Calibri" w:hAnsi="Calibri" w:cs="Calibri"/>
          <w:i w:val="0"/>
          <w:iCs w:val="0"/>
          <w:color w:val="000000" w:themeColor="text1"/>
          <w:sz w:val="24"/>
          <w:szCs w:val="24"/>
        </w:rPr>
        <w:t>Hashtag</w:t>
      </w:r>
      <w:ins w:id="1166" w:author="Razis" w:date="2021-08-01T12:43:00Z">
        <w:del w:id="1167" w:author="GEORGILAS STYLIANOS" w:date="2021-08-06T21:59:00Z">
          <w:r w:rsidR="004E0DF9" w:rsidDel="005C6444">
            <w:rPr>
              <w:rFonts w:ascii="Calibri" w:eastAsia="Calibri" w:hAnsi="Calibri" w:cs="Calibri"/>
              <w:i w:val="0"/>
              <w:iCs w:val="0"/>
              <w:color w:val="000000" w:themeColor="text1"/>
              <w:sz w:val="24"/>
              <w:szCs w:val="24"/>
              <w:lang w:val="el-GR"/>
            </w:rPr>
            <w:delText>++ ΞΚ</w:delText>
          </w:r>
        </w:del>
      </w:ins>
      <w:ins w:id="1168" w:author="GEORGILAS STYLIANOS" w:date="2021-08-06T21:59:00Z">
        <w:r w:rsidR="005C6444" w:rsidRPr="005C6444">
          <w:rPr>
            <w:rFonts w:ascii="Calibri" w:eastAsia="Calibri" w:hAnsi="Calibri" w:cs="Calibri"/>
            <w:i w:val="0"/>
            <w:iCs w:val="0"/>
            <w:color w:val="000000" w:themeColor="text1"/>
            <w:sz w:val="24"/>
            <w:szCs w:val="24"/>
            <w:lang w:val="el-GR"/>
            <w:rPrChange w:id="1169" w:author="GEORGILAS STYLIANOS" w:date="2021-08-06T21:59:00Z">
              <w:rPr>
                <w:rFonts w:ascii="Calibri" w:eastAsia="Calibri" w:hAnsi="Calibri" w:cs="Calibri"/>
                <w:i w:val="0"/>
                <w:iCs w:val="0"/>
                <w:color w:val="000000" w:themeColor="text1"/>
                <w:sz w:val="24"/>
                <w:szCs w:val="24"/>
              </w:rPr>
            </w:rPrChange>
          </w:rPr>
          <w:t xml:space="preserve">, </w:t>
        </w:r>
        <w:r w:rsidR="005C6444">
          <w:rPr>
            <w:rFonts w:ascii="Calibri" w:eastAsia="Calibri" w:hAnsi="Calibri" w:cs="Calibri"/>
            <w:i w:val="0"/>
            <w:iCs w:val="0"/>
            <w:color w:val="000000" w:themeColor="text1"/>
            <w:sz w:val="24"/>
            <w:szCs w:val="24"/>
            <w:lang w:val="el-GR"/>
          </w:rPr>
          <w:t xml:space="preserve">ξένο κλειδί για τον πίνακα </w:t>
        </w:r>
        <w:r w:rsidR="005C6444" w:rsidRPr="00AA5D52">
          <w:rPr>
            <w:rFonts w:ascii="Calibri" w:eastAsia="Calibri" w:hAnsi="Calibri" w:cs="Calibri"/>
            <w:i w:val="0"/>
            <w:iCs w:val="0"/>
            <w:color w:val="000000" w:themeColor="text1"/>
            <w:sz w:val="24"/>
            <w:szCs w:val="24"/>
            <w:lang w:val="el-GR"/>
          </w:rPr>
          <w:t>“</w:t>
        </w:r>
        <w:r w:rsidR="005C6444">
          <w:rPr>
            <w:rFonts w:ascii="Calibri" w:eastAsia="Calibri" w:hAnsi="Calibri" w:cs="Calibri"/>
            <w:i w:val="0"/>
            <w:iCs w:val="0"/>
            <w:color w:val="000000" w:themeColor="text1"/>
            <w:sz w:val="24"/>
            <w:szCs w:val="24"/>
          </w:rPr>
          <w:t>Hashtag</w:t>
        </w:r>
        <w:r w:rsidR="005C6444" w:rsidRPr="00AA5D52">
          <w:rPr>
            <w:rFonts w:ascii="Calibri" w:eastAsia="Calibri" w:hAnsi="Calibri" w:cs="Calibri"/>
            <w:i w:val="0"/>
            <w:iCs w:val="0"/>
            <w:color w:val="000000" w:themeColor="text1"/>
            <w:sz w:val="24"/>
            <w:szCs w:val="24"/>
            <w:lang w:val="el-GR"/>
          </w:rPr>
          <w:t>”</w:t>
        </w:r>
      </w:ins>
      <w:ins w:id="1170" w:author="GEORGILAS STYLIANOS" w:date="2021-08-07T15:13:00Z">
        <w:r w:rsidR="004A1A3F">
          <w:rPr>
            <w:rFonts w:ascii="Calibri" w:eastAsia="Calibri" w:hAnsi="Calibri" w:cs="Calibri"/>
            <w:i w:val="0"/>
            <w:iCs w:val="0"/>
            <w:color w:val="000000" w:themeColor="text1"/>
            <w:sz w:val="24"/>
            <w:szCs w:val="24"/>
            <w:lang w:val="el-GR"/>
          </w:rPr>
          <w:t xml:space="preserve"> (</w:t>
        </w:r>
        <w:r w:rsidR="004A1A3F">
          <w:rPr>
            <w:rFonts w:ascii="Calibri" w:eastAsia="Calibri" w:hAnsi="Calibri" w:cs="Calibri"/>
            <w:i w:val="0"/>
            <w:iCs w:val="0"/>
            <w:color w:val="000000" w:themeColor="text1"/>
            <w:sz w:val="24"/>
            <w:szCs w:val="24"/>
            <w:lang w:val="el-GR"/>
          </w:rPr>
          <w:fldChar w:fldCharType="begin"/>
        </w:r>
        <w:r w:rsidR="004A1A3F">
          <w:rPr>
            <w:rFonts w:ascii="Calibri" w:eastAsia="Calibri" w:hAnsi="Calibri" w:cs="Calibri"/>
            <w:i w:val="0"/>
            <w:iCs w:val="0"/>
            <w:color w:val="000000" w:themeColor="text1"/>
            <w:sz w:val="24"/>
            <w:szCs w:val="24"/>
            <w:lang w:val="el-GR"/>
          </w:rPr>
          <w:instrText xml:space="preserve"> REF _Ref78469434 \h </w:instrText>
        </w:r>
      </w:ins>
      <w:r w:rsidR="004A1A3F">
        <w:rPr>
          <w:rFonts w:ascii="Calibri" w:eastAsia="Calibri" w:hAnsi="Calibri" w:cs="Calibri"/>
          <w:i w:val="0"/>
          <w:iCs w:val="0"/>
          <w:color w:val="000000" w:themeColor="text1"/>
          <w:sz w:val="24"/>
          <w:szCs w:val="24"/>
          <w:lang w:val="el-GR"/>
        </w:rPr>
      </w:r>
      <w:r w:rsidR="004A1A3F">
        <w:rPr>
          <w:rFonts w:ascii="Calibri" w:eastAsia="Calibri" w:hAnsi="Calibri" w:cs="Calibri"/>
          <w:i w:val="0"/>
          <w:iCs w:val="0"/>
          <w:color w:val="000000" w:themeColor="text1"/>
          <w:sz w:val="24"/>
          <w:szCs w:val="24"/>
          <w:lang w:val="el-GR"/>
        </w:rPr>
        <w:fldChar w:fldCharType="separate"/>
      </w:r>
      <w:ins w:id="1171" w:author="GEORGILAS STYLIANOS" w:date="2021-08-07T15:13:00Z">
        <w:r w:rsidR="004A1A3F" w:rsidRPr="001713E4">
          <w:rPr>
            <w:b/>
            <w:bCs/>
            <w:sz w:val="24"/>
            <w:szCs w:val="24"/>
            <w:lang w:val="el-GR"/>
          </w:rPr>
          <w:t xml:space="preserve">Εικόνα </w:t>
        </w:r>
        <w:r w:rsidR="004A1A3F" w:rsidRPr="00582156">
          <w:rPr>
            <w:b/>
            <w:bCs/>
            <w:noProof/>
            <w:sz w:val="24"/>
            <w:szCs w:val="24"/>
            <w:lang w:val="el-GR"/>
          </w:rPr>
          <w:t>7</w:t>
        </w:r>
        <w:r w:rsidR="004A1A3F">
          <w:rPr>
            <w:rFonts w:ascii="Calibri" w:eastAsia="Calibri" w:hAnsi="Calibri" w:cs="Calibri"/>
            <w:i w:val="0"/>
            <w:iCs w:val="0"/>
            <w:color w:val="000000" w:themeColor="text1"/>
            <w:sz w:val="24"/>
            <w:szCs w:val="24"/>
            <w:lang w:val="el-GR"/>
          </w:rPr>
          <w:fldChar w:fldCharType="end"/>
        </w:r>
        <w:r w:rsidR="004A1A3F">
          <w:rPr>
            <w:rFonts w:ascii="Calibri" w:eastAsia="Calibri" w:hAnsi="Calibri" w:cs="Calibri"/>
            <w:i w:val="0"/>
            <w:iCs w:val="0"/>
            <w:color w:val="000000" w:themeColor="text1"/>
            <w:sz w:val="24"/>
            <w:szCs w:val="24"/>
            <w:lang w:val="el-GR"/>
          </w:rPr>
          <w:t>)</w:t>
        </w:r>
      </w:ins>
    </w:p>
    <w:p w14:paraId="10574BFF" w14:textId="77777777" w:rsidR="00E92054" w:rsidRDefault="00E92054" w:rsidP="0059548D">
      <w:pPr>
        <w:keepNext/>
        <w:jc w:val="center"/>
      </w:pPr>
      <w:r>
        <w:rPr>
          <w:noProof/>
        </w:rPr>
        <w:drawing>
          <wp:inline distT="0" distB="0" distL="0" distR="0" wp14:anchorId="3F1F46A1" wp14:editId="47D82AF5">
            <wp:extent cx="1181265" cy="943107"/>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181265" cy="943107"/>
                    </a:xfrm>
                    <a:prstGeom prst="rect">
                      <a:avLst/>
                    </a:prstGeom>
                  </pic:spPr>
                </pic:pic>
              </a:graphicData>
            </a:graphic>
          </wp:inline>
        </w:drawing>
      </w:r>
    </w:p>
    <w:p w14:paraId="6A08AC77" w14:textId="6A9B0ADB" w:rsidR="003C6B9A" w:rsidRPr="00E92054" w:rsidRDefault="00E92054" w:rsidP="0059548D">
      <w:pPr>
        <w:pStyle w:val="Caption"/>
        <w:jc w:val="center"/>
        <w:rPr>
          <w:b/>
          <w:bCs/>
          <w:color w:val="auto"/>
          <w:sz w:val="24"/>
          <w:szCs w:val="24"/>
          <w:lang w:val="el-GR"/>
        </w:rPr>
      </w:pPr>
      <w:bookmarkStart w:id="1172" w:name="_Ref78469472"/>
      <w:bookmarkStart w:id="1173" w:name="_Toc78469283"/>
      <w:bookmarkStart w:id="1174" w:name="_Toc78589169"/>
      <w:bookmarkStart w:id="1175" w:name="_Toc78604259"/>
      <w:r w:rsidRPr="00E92054">
        <w:rPr>
          <w:b/>
          <w:bCs/>
          <w:color w:val="auto"/>
          <w:sz w:val="24"/>
          <w:szCs w:val="24"/>
          <w:lang w:val="el-GR"/>
        </w:rPr>
        <w:t xml:space="preserve">Εικόνα </w:t>
      </w:r>
      <w:r w:rsidRPr="00E92054">
        <w:rPr>
          <w:b/>
          <w:bCs/>
          <w:color w:val="auto"/>
          <w:sz w:val="24"/>
          <w:szCs w:val="24"/>
        </w:rPr>
        <w:fldChar w:fldCharType="begin"/>
      </w:r>
      <w:r w:rsidRPr="00E92054">
        <w:rPr>
          <w:b/>
          <w:bCs/>
          <w:color w:val="auto"/>
          <w:sz w:val="24"/>
          <w:szCs w:val="24"/>
          <w:lang w:val="el-GR"/>
        </w:rPr>
        <w:instrText xml:space="preserve"> </w:instrText>
      </w:r>
      <w:r w:rsidRPr="00E92054">
        <w:rPr>
          <w:b/>
          <w:bCs/>
          <w:color w:val="auto"/>
          <w:sz w:val="24"/>
          <w:szCs w:val="24"/>
        </w:rPr>
        <w:instrText>SEQ</w:instrText>
      </w:r>
      <w:r w:rsidRPr="00E92054">
        <w:rPr>
          <w:b/>
          <w:bCs/>
          <w:color w:val="auto"/>
          <w:sz w:val="24"/>
          <w:szCs w:val="24"/>
          <w:lang w:val="el-GR"/>
        </w:rPr>
        <w:instrText xml:space="preserve"> Εικόνα \* </w:instrText>
      </w:r>
      <w:r w:rsidRPr="00E92054">
        <w:rPr>
          <w:b/>
          <w:bCs/>
          <w:color w:val="auto"/>
          <w:sz w:val="24"/>
          <w:szCs w:val="24"/>
        </w:rPr>
        <w:instrText>ARABIC</w:instrText>
      </w:r>
      <w:r w:rsidRPr="00E92054">
        <w:rPr>
          <w:b/>
          <w:bCs/>
          <w:color w:val="auto"/>
          <w:sz w:val="24"/>
          <w:szCs w:val="24"/>
          <w:lang w:val="el-GR"/>
        </w:rPr>
        <w:instrText xml:space="preserve"> </w:instrText>
      </w:r>
      <w:r w:rsidRPr="00E92054">
        <w:rPr>
          <w:b/>
          <w:bCs/>
          <w:color w:val="auto"/>
          <w:sz w:val="24"/>
          <w:szCs w:val="24"/>
        </w:rPr>
        <w:fldChar w:fldCharType="separate"/>
      </w:r>
      <w:ins w:id="1176" w:author="GEORGILAS STYLIANOS" w:date="2021-08-07T20:37:00Z">
        <w:r w:rsidR="00145C75" w:rsidRPr="004E2A3D">
          <w:rPr>
            <w:b/>
            <w:bCs/>
            <w:noProof/>
            <w:color w:val="auto"/>
            <w:sz w:val="24"/>
            <w:szCs w:val="24"/>
            <w:lang w:val="el-GR"/>
            <w:rPrChange w:id="1177" w:author="GEORGILAS STYLIANOS" w:date="2021-08-08T12:57:00Z">
              <w:rPr>
                <w:b/>
                <w:bCs/>
                <w:noProof/>
                <w:color w:val="auto"/>
                <w:sz w:val="24"/>
                <w:szCs w:val="24"/>
              </w:rPr>
            </w:rPrChange>
          </w:rPr>
          <w:t>12</w:t>
        </w:r>
      </w:ins>
      <w:del w:id="1178" w:author="GEORGILAS STYLIANOS" w:date="2021-08-07T19:17:00Z">
        <w:r w:rsidR="00582156" w:rsidRPr="00582156" w:rsidDel="001610D4">
          <w:rPr>
            <w:b/>
            <w:bCs/>
            <w:noProof/>
            <w:color w:val="auto"/>
            <w:sz w:val="24"/>
            <w:szCs w:val="24"/>
            <w:lang w:val="el-GR"/>
          </w:rPr>
          <w:delText>12</w:delText>
        </w:r>
      </w:del>
      <w:r w:rsidRPr="00E92054">
        <w:rPr>
          <w:b/>
          <w:bCs/>
          <w:color w:val="auto"/>
          <w:sz w:val="24"/>
          <w:szCs w:val="24"/>
        </w:rPr>
        <w:fldChar w:fldCharType="end"/>
      </w:r>
      <w:bookmarkEnd w:id="1172"/>
      <w:r w:rsidRPr="00E92054">
        <w:rPr>
          <w:b/>
          <w:bCs/>
          <w:color w:val="auto"/>
          <w:sz w:val="24"/>
          <w:szCs w:val="24"/>
          <w:lang w:val="el-GR"/>
        </w:rPr>
        <w:t xml:space="preserve">: Πίνακας </w:t>
      </w:r>
      <w:r w:rsidRPr="00E92054">
        <w:rPr>
          <w:b/>
          <w:bCs/>
          <w:color w:val="auto"/>
          <w:sz w:val="24"/>
          <w:szCs w:val="24"/>
        </w:rPr>
        <w:t>Hash</w:t>
      </w:r>
      <w:r w:rsidRPr="00E92054">
        <w:rPr>
          <w:b/>
          <w:bCs/>
          <w:color w:val="auto"/>
          <w:sz w:val="24"/>
          <w:szCs w:val="24"/>
          <w:lang w:val="el-GR"/>
        </w:rPr>
        <w:t>2</w:t>
      </w:r>
      <w:r w:rsidRPr="00E92054">
        <w:rPr>
          <w:b/>
          <w:bCs/>
          <w:color w:val="auto"/>
          <w:sz w:val="24"/>
          <w:szCs w:val="24"/>
        </w:rPr>
        <w:t>tweet</w:t>
      </w:r>
      <w:bookmarkEnd w:id="1173"/>
      <w:bookmarkEnd w:id="1174"/>
      <w:bookmarkEnd w:id="1175"/>
    </w:p>
    <w:p w14:paraId="1B9AE49C" w14:textId="2E9B62F1" w:rsidR="00072348" w:rsidRPr="0059548D" w:rsidRDefault="00274605" w:rsidP="00E92054">
      <w:pPr>
        <w:spacing w:before="240"/>
        <w:rPr>
          <w:b/>
          <w:bCs/>
          <w:sz w:val="24"/>
          <w:szCs w:val="24"/>
          <w:lang w:val="el-GR"/>
        </w:rPr>
      </w:pPr>
      <w:r w:rsidRPr="0059548D">
        <w:rPr>
          <w:rFonts w:ascii="Calibri" w:eastAsia="Calibri" w:hAnsi="Calibri" w:cs="Calibri"/>
          <w:sz w:val="24"/>
          <w:szCs w:val="24"/>
          <w:lang w:val="el-GR"/>
        </w:rPr>
        <w:t xml:space="preserve">Ο πίνακας </w:t>
      </w:r>
      <w:ins w:id="1179" w:author="GEORGILAS STYLIANOS" w:date="2021-08-06T21:59:00Z">
        <w:r w:rsidR="005C6444" w:rsidRPr="005C6444">
          <w:rPr>
            <w:rFonts w:ascii="Calibri" w:eastAsia="Calibri" w:hAnsi="Calibri" w:cs="Calibri"/>
            <w:sz w:val="24"/>
            <w:szCs w:val="24"/>
            <w:lang w:val="el-GR"/>
            <w:rPrChange w:id="1180" w:author="GEORGILAS STYLIANOS" w:date="2021-08-06T22:00:00Z">
              <w:rPr>
                <w:rFonts w:ascii="Calibri" w:eastAsia="Calibri" w:hAnsi="Calibri" w:cs="Calibri"/>
                <w:sz w:val="24"/>
                <w:szCs w:val="24"/>
              </w:rPr>
            </w:rPrChange>
          </w:rPr>
          <w:t>“</w:t>
        </w:r>
      </w:ins>
      <w:proofErr w:type="spellStart"/>
      <w:r w:rsidRPr="0059548D">
        <w:rPr>
          <w:rFonts w:ascii="Calibri" w:eastAsia="Calibri" w:hAnsi="Calibri" w:cs="Calibri"/>
          <w:sz w:val="24"/>
          <w:szCs w:val="24"/>
        </w:rPr>
        <w:t>Facebook</w:t>
      </w:r>
      <w:del w:id="1181" w:author="GEORGILAS STYLIANOS" w:date="2021-08-06T22:00:00Z">
        <w:r w:rsidRPr="0059548D" w:rsidDel="005C6444">
          <w:rPr>
            <w:rFonts w:ascii="Calibri" w:eastAsia="Calibri" w:hAnsi="Calibri" w:cs="Calibri"/>
            <w:sz w:val="24"/>
            <w:szCs w:val="24"/>
            <w:lang w:val="el-GR"/>
          </w:rPr>
          <w:delText>_</w:delText>
        </w:r>
      </w:del>
      <w:r w:rsidRPr="0059548D">
        <w:rPr>
          <w:rFonts w:ascii="Calibri" w:eastAsia="Calibri" w:hAnsi="Calibri" w:cs="Calibri"/>
          <w:sz w:val="24"/>
          <w:szCs w:val="24"/>
        </w:rPr>
        <w:t>Posts</w:t>
      </w:r>
      <w:proofErr w:type="spellEnd"/>
      <w:ins w:id="1182" w:author="GEORGILAS STYLIANOS" w:date="2021-08-06T22:00:00Z">
        <w:r w:rsidR="005C6444" w:rsidRPr="005C6444">
          <w:rPr>
            <w:rFonts w:ascii="Calibri" w:eastAsia="Calibri" w:hAnsi="Calibri" w:cs="Calibri"/>
            <w:sz w:val="24"/>
            <w:szCs w:val="24"/>
            <w:lang w:val="el-GR"/>
            <w:rPrChange w:id="1183" w:author="GEORGILAS STYLIANOS" w:date="2021-08-06T22:00:00Z">
              <w:rPr>
                <w:rFonts w:ascii="Calibri" w:eastAsia="Calibri" w:hAnsi="Calibri" w:cs="Calibri"/>
                <w:sz w:val="24"/>
                <w:szCs w:val="24"/>
              </w:rPr>
            </w:rPrChange>
          </w:rPr>
          <w:t>”</w:t>
        </w:r>
      </w:ins>
      <w:r w:rsidRPr="0059548D">
        <w:rPr>
          <w:rFonts w:ascii="Calibri" w:eastAsia="Calibri" w:hAnsi="Calibri" w:cs="Calibri"/>
          <w:sz w:val="24"/>
          <w:szCs w:val="24"/>
          <w:lang w:val="el-GR"/>
        </w:rPr>
        <w:t xml:space="preserve"> </w:t>
      </w:r>
      <w:r w:rsidR="0087388F" w:rsidRPr="0059548D">
        <w:rPr>
          <w:rFonts w:ascii="Calibri" w:eastAsia="Calibri" w:hAnsi="Calibri" w:cs="Calibri"/>
          <w:sz w:val="24"/>
          <w:szCs w:val="24"/>
          <w:lang w:val="el-GR"/>
        </w:rPr>
        <w:t>(</w:t>
      </w:r>
      <w:r w:rsidR="00D72061" w:rsidRPr="0059548D">
        <w:rPr>
          <w:rFonts w:ascii="Calibri" w:eastAsia="Calibri" w:hAnsi="Calibri" w:cs="Calibri"/>
          <w:sz w:val="24"/>
          <w:szCs w:val="24"/>
        </w:rPr>
        <w:fldChar w:fldCharType="begin"/>
      </w:r>
      <w:r w:rsidR="00D72061" w:rsidRPr="0059548D">
        <w:rPr>
          <w:rFonts w:ascii="Calibri" w:eastAsia="Calibri" w:hAnsi="Calibri" w:cs="Calibri"/>
          <w:sz w:val="24"/>
          <w:szCs w:val="24"/>
          <w:lang w:val="el-GR"/>
        </w:rPr>
        <w:instrText xml:space="preserve"> REF _Ref78469481 \h </w:instrText>
      </w:r>
      <w:r w:rsidR="0059548D" w:rsidRPr="0059548D">
        <w:rPr>
          <w:rFonts w:ascii="Calibri" w:eastAsia="Calibri" w:hAnsi="Calibri" w:cs="Calibri"/>
          <w:sz w:val="24"/>
          <w:szCs w:val="24"/>
          <w:lang w:val="el-GR"/>
        </w:rPr>
        <w:instrText xml:space="preserve"> \* </w:instrText>
      </w:r>
      <w:r w:rsidR="0059548D">
        <w:rPr>
          <w:rFonts w:ascii="Calibri" w:eastAsia="Calibri" w:hAnsi="Calibri" w:cs="Calibri"/>
          <w:sz w:val="24"/>
          <w:szCs w:val="24"/>
        </w:rPr>
        <w:instrText>MERGEFORMAT</w:instrText>
      </w:r>
      <w:r w:rsidR="0059548D" w:rsidRPr="0059548D">
        <w:rPr>
          <w:rFonts w:ascii="Calibri" w:eastAsia="Calibri" w:hAnsi="Calibri" w:cs="Calibri"/>
          <w:sz w:val="24"/>
          <w:szCs w:val="24"/>
          <w:lang w:val="el-GR"/>
        </w:rPr>
        <w:instrText xml:space="preserve"> </w:instrText>
      </w:r>
      <w:r w:rsidR="00D72061" w:rsidRPr="0059548D">
        <w:rPr>
          <w:rFonts w:ascii="Calibri" w:eastAsia="Calibri" w:hAnsi="Calibri" w:cs="Calibri"/>
          <w:sz w:val="24"/>
          <w:szCs w:val="24"/>
        </w:rPr>
      </w:r>
      <w:r w:rsidR="00D72061" w:rsidRPr="0059548D">
        <w:rPr>
          <w:rFonts w:ascii="Calibri" w:eastAsia="Calibri" w:hAnsi="Calibri" w:cs="Calibri"/>
          <w:sz w:val="24"/>
          <w:szCs w:val="24"/>
        </w:rPr>
        <w:fldChar w:fldCharType="separate"/>
      </w:r>
      <w:r w:rsidR="00D72061" w:rsidRPr="0059548D">
        <w:rPr>
          <w:b/>
          <w:bCs/>
          <w:sz w:val="24"/>
          <w:szCs w:val="24"/>
          <w:lang w:val="el-GR"/>
        </w:rPr>
        <w:t xml:space="preserve">Εικόνα </w:t>
      </w:r>
      <w:r w:rsidR="00D72061" w:rsidRPr="0059548D">
        <w:rPr>
          <w:b/>
          <w:bCs/>
          <w:noProof/>
          <w:sz w:val="24"/>
          <w:szCs w:val="24"/>
          <w:lang w:val="el-GR"/>
        </w:rPr>
        <w:t>13</w:t>
      </w:r>
      <w:r w:rsidR="00D72061" w:rsidRPr="0059548D">
        <w:rPr>
          <w:rFonts w:ascii="Calibri" w:eastAsia="Calibri" w:hAnsi="Calibri" w:cs="Calibri"/>
          <w:sz w:val="24"/>
          <w:szCs w:val="24"/>
        </w:rPr>
        <w:fldChar w:fldCharType="end"/>
      </w:r>
      <w:r w:rsidR="0087388F" w:rsidRPr="0059548D">
        <w:rPr>
          <w:rFonts w:ascii="Calibri" w:eastAsia="Calibri" w:hAnsi="Calibri" w:cs="Calibri"/>
          <w:sz w:val="24"/>
          <w:szCs w:val="24"/>
          <w:lang w:val="el-GR"/>
        </w:rPr>
        <w:t xml:space="preserve">) </w:t>
      </w:r>
      <w:r w:rsidRPr="0059548D">
        <w:rPr>
          <w:rFonts w:ascii="Calibri" w:eastAsia="Calibri" w:hAnsi="Calibri" w:cs="Calibri"/>
          <w:sz w:val="24"/>
          <w:szCs w:val="24"/>
          <w:lang w:val="el-GR"/>
        </w:rPr>
        <w:t xml:space="preserve">περιέχει </w:t>
      </w:r>
      <w:del w:id="1184" w:author="GEORGILAS STYLIANOS" w:date="2021-08-07T14:55:00Z">
        <w:r w:rsidRPr="0059548D" w:rsidDel="006A65D5">
          <w:rPr>
            <w:rFonts w:ascii="Calibri" w:eastAsia="Calibri" w:hAnsi="Calibri" w:cs="Calibri"/>
            <w:sz w:val="24"/>
            <w:szCs w:val="24"/>
            <w:lang w:val="el-GR"/>
          </w:rPr>
          <w:delText xml:space="preserve">τα </w:delText>
        </w:r>
        <w:r w:rsidRPr="004E0DF9" w:rsidDel="006A65D5">
          <w:rPr>
            <w:rFonts w:ascii="Calibri" w:eastAsia="Calibri" w:hAnsi="Calibri" w:cs="Calibri"/>
            <w:sz w:val="24"/>
            <w:szCs w:val="24"/>
            <w:highlight w:val="yellow"/>
            <w:rPrChange w:id="1185" w:author="Razis" w:date="2021-08-01T12:43:00Z">
              <w:rPr>
                <w:rFonts w:ascii="Calibri" w:eastAsia="Calibri" w:hAnsi="Calibri" w:cs="Calibri"/>
                <w:sz w:val="24"/>
                <w:szCs w:val="24"/>
              </w:rPr>
            </w:rPrChange>
          </w:rPr>
          <w:delText>posts</w:delText>
        </w:r>
      </w:del>
      <w:ins w:id="1186" w:author="GEORGILAS STYLIANOS" w:date="2021-08-07T14:55:00Z">
        <w:r w:rsidR="006A65D5">
          <w:rPr>
            <w:rFonts w:ascii="Calibri" w:eastAsia="Calibri" w:hAnsi="Calibri" w:cs="Calibri"/>
            <w:sz w:val="24"/>
            <w:szCs w:val="24"/>
            <w:lang w:val="el-GR"/>
          </w:rPr>
          <w:t>τις δημοσιεύσεις</w:t>
        </w:r>
      </w:ins>
      <w:r w:rsidRPr="0059548D">
        <w:rPr>
          <w:rFonts w:ascii="Calibri" w:eastAsia="Calibri" w:hAnsi="Calibri" w:cs="Calibri"/>
          <w:sz w:val="24"/>
          <w:szCs w:val="24"/>
          <w:lang w:val="el-GR"/>
        </w:rPr>
        <w:t xml:space="preserve"> των χρηστών στο </w:t>
      </w:r>
      <w:r w:rsidRPr="0059548D">
        <w:rPr>
          <w:rFonts w:ascii="Calibri" w:eastAsia="Calibri" w:hAnsi="Calibri" w:cs="Calibri"/>
          <w:sz w:val="24"/>
          <w:szCs w:val="24"/>
        </w:rPr>
        <w:t>Facebook</w:t>
      </w:r>
      <w:r w:rsidRPr="0059548D">
        <w:rPr>
          <w:rFonts w:ascii="Calibri" w:eastAsia="Calibri" w:hAnsi="Calibri" w:cs="Calibri"/>
          <w:sz w:val="24"/>
          <w:szCs w:val="24"/>
          <w:lang w:val="el-GR"/>
        </w:rPr>
        <w:t xml:space="preserve"> και αναλύεται ως εξής:</w:t>
      </w:r>
    </w:p>
    <w:p w14:paraId="76C31834" w14:textId="1CCD562F" w:rsidR="00072348" w:rsidRPr="0059548D" w:rsidRDefault="00274605">
      <w:pPr>
        <w:pStyle w:val="Caption"/>
        <w:numPr>
          <w:ilvl w:val="0"/>
          <w:numId w:val="16"/>
        </w:numPr>
        <w:spacing w:after="120"/>
        <w:rPr>
          <w:rFonts w:ascii="Calibri" w:eastAsia="Calibri" w:hAnsi="Calibri" w:cs="Calibri"/>
          <w:i w:val="0"/>
          <w:iCs w:val="0"/>
          <w:color w:val="000000" w:themeColor="text1"/>
          <w:sz w:val="24"/>
          <w:szCs w:val="24"/>
          <w:lang w:val="el-GR"/>
        </w:rPr>
        <w:pPrChange w:id="1187" w:author="GEORGILAS STYLIANOS" w:date="2021-08-06T22:00:00Z">
          <w:pPr>
            <w:pStyle w:val="Caption"/>
            <w:numPr>
              <w:numId w:val="16"/>
            </w:numPr>
            <w:spacing w:before="240"/>
            <w:ind w:left="720" w:hanging="360"/>
          </w:pPr>
        </w:pPrChange>
      </w:pPr>
      <w:del w:id="1188" w:author="GEORGILAS STYLIANOS" w:date="2021-08-06T22:00:00Z">
        <w:r w:rsidRPr="0059548D" w:rsidDel="005C6444">
          <w:rPr>
            <w:rFonts w:ascii="Calibri" w:eastAsia="Calibri" w:hAnsi="Calibri" w:cs="Calibri"/>
            <w:i w:val="0"/>
            <w:iCs w:val="0"/>
            <w:color w:val="000000" w:themeColor="text1"/>
            <w:sz w:val="24"/>
            <w:szCs w:val="24"/>
          </w:rPr>
          <w:delText>Facebook</w:delText>
        </w:r>
      </w:del>
      <w:ins w:id="1189" w:author="GEORGILAS STYLIANOS" w:date="2021-08-06T22:00:00Z">
        <w:r w:rsidR="005C6444">
          <w:rPr>
            <w:rFonts w:ascii="Calibri" w:eastAsia="Calibri" w:hAnsi="Calibri" w:cs="Calibri"/>
            <w:i w:val="0"/>
            <w:iCs w:val="0"/>
            <w:color w:val="000000" w:themeColor="text1"/>
            <w:sz w:val="24"/>
            <w:szCs w:val="24"/>
          </w:rPr>
          <w:t>f</w:t>
        </w:r>
        <w:r w:rsidR="005C6444" w:rsidRPr="0059548D">
          <w:rPr>
            <w:rFonts w:ascii="Calibri" w:eastAsia="Calibri" w:hAnsi="Calibri" w:cs="Calibri"/>
            <w:i w:val="0"/>
            <w:iCs w:val="0"/>
            <w:color w:val="000000" w:themeColor="text1"/>
            <w:sz w:val="24"/>
            <w:szCs w:val="24"/>
          </w:rPr>
          <w:t>acebook</w:t>
        </w:r>
      </w:ins>
      <w:r w:rsidRPr="0059548D">
        <w:rPr>
          <w:rFonts w:ascii="Calibri" w:eastAsia="Calibri" w:hAnsi="Calibri" w:cs="Calibri"/>
          <w:i w:val="0"/>
          <w:iCs w:val="0"/>
          <w:color w:val="000000" w:themeColor="text1"/>
          <w:sz w:val="24"/>
          <w:szCs w:val="24"/>
          <w:lang w:val="el-GR"/>
        </w:rPr>
        <w:t>_</w:t>
      </w:r>
      <w:r w:rsidRPr="0059548D">
        <w:rPr>
          <w:rFonts w:ascii="Calibri" w:eastAsia="Calibri" w:hAnsi="Calibri" w:cs="Calibri"/>
          <w:i w:val="0"/>
          <w:iCs w:val="0"/>
          <w:color w:val="000000" w:themeColor="text1"/>
          <w:sz w:val="24"/>
          <w:szCs w:val="24"/>
        </w:rPr>
        <w:t>post</w:t>
      </w:r>
      <w:r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87388F" w:rsidRPr="0059548D">
        <w:rPr>
          <w:rFonts w:ascii="Calibri" w:eastAsia="Calibri" w:hAnsi="Calibri" w:cs="Calibri"/>
          <w:i w:val="0"/>
          <w:iCs w:val="0"/>
          <w:color w:val="000000" w:themeColor="text1"/>
          <w:sz w:val="24"/>
          <w:szCs w:val="24"/>
          <w:lang w:val="el-GR"/>
        </w:rPr>
        <w:t xml:space="preserve"> Το κύριο κλειδί του πίνακα, </w:t>
      </w:r>
      <w:ins w:id="1190" w:author="GEORGILAS STYLIANOS" w:date="2021-08-07T14:31: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1191" w:author="GEORGILAS STYLIANOS" w:date="2021-08-07T14:31: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1192" w:author="GEORGILAS STYLIANOS" w:date="2021-08-07T14:31:00Z">
        <w:r w:rsidR="0087388F" w:rsidRPr="0059548D" w:rsidDel="00D36AFE">
          <w:rPr>
            <w:i w:val="0"/>
            <w:iCs w:val="0"/>
            <w:color w:val="000000" w:themeColor="text1"/>
            <w:sz w:val="24"/>
            <w:szCs w:val="24"/>
            <w:lang w:val="el-GR"/>
          </w:rPr>
          <w:delText xml:space="preserve">το </w:delText>
        </w:r>
        <w:r w:rsidR="0087388F" w:rsidRPr="004E0DF9" w:rsidDel="00D36AFE">
          <w:rPr>
            <w:i w:val="0"/>
            <w:iCs w:val="0"/>
            <w:color w:val="000000" w:themeColor="text1"/>
            <w:sz w:val="24"/>
            <w:szCs w:val="24"/>
            <w:highlight w:val="yellow"/>
            <w:rPrChange w:id="1193" w:author="Razis" w:date="2021-08-01T12:43:00Z">
              <w:rPr>
                <w:i w:val="0"/>
                <w:iCs w:val="0"/>
                <w:color w:val="000000" w:themeColor="text1"/>
                <w:sz w:val="24"/>
                <w:szCs w:val="24"/>
              </w:rPr>
            </w:rPrChange>
          </w:rPr>
          <w:delText>id</w:delText>
        </w:r>
        <w:r w:rsidR="0087388F" w:rsidRPr="0059548D" w:rsidDel="00D36AFE">
          <w:rPr>
            <w:i w:val="0"/>
            <w:iCs w:val="0"/>
            <w:color w:val="000000" w:themeColor="text1"/>
            <w:sz w:val="24"/>
            <w:szCs w:val="24"/>
            <w:lang w:val="el-GR"/>
          </w:rPr>
          <w:delText xml:space="preserve"> </w:delText>
        </w:r>
      </w:del>
      <w:r w:rsidR="0087388F" w:rsidRPr="0059548D">
        <w:rPr>
          <w:i w:val="0"/>
          <w:iCs w:val="0"/>
          <w:color w:val="000000" w:themeColor="text1"/>
          <w:sz w:val="24"/>
          <w:szCs w:val="24"/>
          <w:lang w:val="el-GR"/>
        </w:rPr>
        <w:t xml:space="preserve">που δίνεται </w:t>
      </w:r>
      <w:del w:id="1194" w:author="GEORGILAS STYLIANOS" w:date="2021-08-07T14:55:00Z">
        <w:r w:rsidR="0087388F" w:rsidRPr="0059548D" w:rsidDel="006A65D5">
          <w:rPr>
            <w:i w:val="0"/>
            <w:iCs w:val="0"/>
            <w:color w:val="000000" w:themeColor="text1"/>
            <w:sz w:val="24"/>
            <w:szCs w:val="24"/>
            <w:lang w:val="el-GR"/>
          </w:rPr>
          <w:delText xml:space="preserve">στο </w:delText>
        </w:r>
        <w:r w:rsidR="0087388F" w:rsidRPr="0059548D" w:rsidDel="006A65D5">
          <w:rPr>
            <w:i w:val="0"/>
            <w:iCs w:val="0"/>
            <w:color w:val="000000" w:themeColor="text1"/>
            <w:sz w:val="24"/>
            <w:szCs w:val="24"/>
          </w:rPr>
          <w:delText>post</w:delText>
        </w:r>
      </w:del>
      <w:ins w:id="1195" w:author="GEORGILAS STYLIANOS" w:date="2021-08-07T14:55:00Z">
        <w:r w:rsidR="006A65D5">
          <w:rPr>
            <w:i w:val="0"/>
            <w:iCs w:val="0"/>
            <w:color w:val="000000" w:themeColor="text1"/>
            <w:sz w:val="24"/>
            <w:szCs w:val="24"/>
            <w:lang w:val="el-GR"/>
          </w:rPr>
          <w:t>στη δημοσίευση</w:t>
        </w:r>
      </w:ins>
      <w:r w:rsidR="0087388F" w:rsidRPr="0059548D">
        <w:rPr>
          <w:i w:val="0"/>
          <w:iCs w:val="0"/>
          <w:color w:val="000000" w:themeColor="text1"/>
          <w:sz w:val="24"/>
          <w:szCs w:val="24"/>
          <w:lang w:val="el-GR"/>
        </w:rPr>
        <w:t xml:space="preserve"> από το </w:t>
      </w:r>
      <w:r w:rsidR="0087388F" w:rsidRPr="0059548D">
        <w:rPr>
          <w:i w:val="0"/>
          <w:iCs w:val="0"/>
          <w:color w:val="000000" w:themeColor="text1"/>
          <w:sz w:val="24"/>
          <w:szCs w:val="24"/>
        </w:rPr>
        <w:t>Facebook</w:t>
      </w:r>
    </w:p>
    <w:p w14:paraId="5D6A83B2" w14:textId="3AB1737E" w:rsidR="0087388F" w:rsidRPr="0059548D" w:rsidRDefault="0087388F">
      <w:pPr>
        <w:pStyle w:val="Caption"/>
        <w:numPr>
          <w:ilvl w:val="0"/>
          <w:numId w:val="16"/>
        </w:numPr>
        <w:spacing w:after="120"/>
        <w:rPr>
          <w:rFonts w:ascii="Calibri" w:eastAsia="Calibri" w:hAnsi="Calibri" w:cs="Calibri"/>
          <w:i w:val="0"/>
          <w:iCs w:val="0"/>
          <w:color w:val="000000" w:themeColor="text1"/>
          <w:sz w:val="24"/>
          <w:szCs w:val="24"/>
          <w:lang w:val="el-GR"/>
        </w:rPr>
        <w:pPrChange w:id="1196" w:author="GEORGILAS STYLIANOS" w:date="2021-08-06T22:00:00Z">
          <w:pPr>
            <w:pStyle w:val="Caption"/>
            <w:numPr>
              <w:numId w:val="16"/>
            </w:numPr>
            <w:spacing w:before="240"/>
            <w:ind w:left="720" w:hanging="360"/>
          </w:pPr>
        </w:pPrChange>
      </w:pPr>
      <w:del w:id="1197" w:author="GEORGILAS STYLIANOS" w:date="2021-08-06T22:00:00Z">
        <w:r w:rsidRPr="0059548D" w:rsidDel="005C6444">
          <w:rPr>
            <w:i w:val="0"/>
            <w:iCs w:val="0"/>
            <w:color w:val="000000" w:themeColor="text1"/>
            <w:sz w:val="24"/>
            <w:szCs w:val="24"/>
          </w:rPr>
          <w:delText>Facebook</w:delText>
        </w:r>
      </w:del>
      <w:ins w:id="1198" w:author="GEORGILAS STYLIANOS" w:date="2021-08-06T22:00:00Z">
        <w:r w:rsidR="005C6444">
          <w:rPr>
            <w:i w:val="0"/>
            <w:iCs w:val="0"/>
            <w:color w:val="000000" w:themeColor="text1"/>
            <w:sz w:val="24"/>
            <w:szCs w:val="24"/>
          </w:rPr>
          <w:t>f</w:t>
        </w:r>
        <w:r w:rsidR="005C6444" w:rsidRPr="0059548D">
          <w:rPr>
            <w:i w:val="0"/>
            <w:iCs w:val="0"/>
            <w:color w:val="000000" w:themeColor="text1"/>
            <w:sz w:val="24"/>
            <w:szCs w:val="24"/>
          </w:rPr>
          <w:t>acebook</w:t>
        </w:r>
      </w:ins>
      <w:r w:rsidRPr="0059548D">
        <w:rPr>
          <w:i w:val="0"/>
          <w:iCs w:val="0"/>
          <w:color w:val="000000" w:themeColor="text1"/>
          <w:sz w:val="24"/>
          <w:szCs w:val="24"/>
          <w:lang w:val="el-GR"/>
        </w:rPr>
        <w:t>_</w:t>
      </w:r>
      <w:r w:rsidRPr="0059548D">
        <w:rPr>
          <w:i w:val="0"/>
          <w:iCs w:val="0"/>
          <w:color w:val="000000" w:themeColor="text1"/>
          <w:sz w:val="24"/>
          <w:szCs w:val="24"/>
        </w:rPr>
        <w:t>user</w:t>
      </w:r>
      <w:r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Pr="0059548D">
        <w:rPr>
          <w:i w:val="0"/>
          <w:iCs w:val="0"/>
          <w:color w:val="000000" w:themeColor="text1"/>
          <w:sz w:val="24"/>
          <w:szCs w:val="24"/>
          <w:lang w:val="el-GR"/>
        </w:rPr>
        <w:t xml:space="preserve"> </w:t>
      </w:r>
      <w:ins w:id="1199" w:author="GEORGILAS STYLIANOS" w:date="2021-08-07T14:32: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1200" w:author="GEORGILAS STYLIANOS" w:date="2021-08-07T14:32: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1201" w:author="GEORGILAS STYLIANOS" w:date="2021-08-07T14:32:00Z">
        <w:r w:rsidRPr="0059548D" w:rsidDel="00D36AFE">
          <w:rPr>
            <w:i w:val="0"/>
            <w:iCs w:val="0"/>
            <w:color w:val="000000" w:themeColor="text1"/>
            <w:sz w:val="24"/>
            <w:szCs w:val="24"/>
            <w:lang w:val="el-GR"/>
          </w:rPr>
          <w:delText xml:space="preserve">Το </w:delText>
        </w:r>
        <w:r w:rsidRPr="004E0DF9" w:rsidDel="00D36AFE">
          <w:rPr>
            <w:i w:val="0"/>
            <w:iCs w:val="0"/>
            <w:color w:val="000000" w:themeColor="text1"/>
            <w:sz w:val="24"/>
            <w:szCs w:val="24"/>
            <w:highlight w:val="yellow"/>
            <w:rPrChange w:id="1202" w:author="Razis" w:date="2021-08-01T12:43:00Z">
              <w:rPr>
                <w:i w:val="0"/>
                <w:iCs w:val="0"/>
                <w:color w:val="000000" w:themeColor="text1"/>
                <w:sz w:val="24"/>
                <w:szCs w:val="24"/>
              </w:rPr>
            </w:rPrChange>
          </w:rPr>
          <w:delText>id</w:delText>
        </w:r>
        <w:r w:rsidRPr="0059548D" w:rsidDel="00D36AFE">
          <w:rPr>
            <w:i w:val="0"/>
            <w:iCs w:val="0"/>
            <w:color w:val="000000" w:themeColor="text1"/>
            <w:sz w:val="24"/>
            <w:szCs w:val="24"/>
            <w:lang w:val="el-GR"/>
          </w:rPr>
          <w:delText xml:space="preserve"> </w:delText>
        </w:r>
      </w:del>
      <w:r w:rsidRPr="0059548D">
        <w:rPr>
          <w:i w:val="0"/>
          <w:iCs w:val="0"/>
          <w:color w:val="000000" w:themeColor="text1"/>
          <w:sz w:val="24"/>
          <w:szCs w:val="24"/>
          <w:lang w:val="el-GR"/>
        </w:rPr>
        <w:t xml:space="preserve">που δίνεται από το </w:t>
      </w:r>
      <w:r w:rsidRPr="0059548D">
        <w:rPr>
          <w:i w:val="0"/>
          <w:iCs w:val="0"/>
          <w:color w:val="000000" w:themeColor="text1"/>
          <w:sz w:val="24"/>
          <w:szCs w:val="24"/>
        </w:rPr>
        <w:t>Facebook</w:t>
      </w:r>
      <w:r w:rsidRPr="0059548D">
        <w:rPr>
          <w:i w:val="0"/>
          <w:iCs w:val="0"/>
          <w:color w:val="000000" w:themeColor="text1"/>
          <w:sz w:val="24"/>
          <w:szCs w:val="24"/>
          <w:lang w:val="el-GR"/>
        </w:rPr>
        <w:t xml:space="preserve"> στον χρήστη</w:t>
      </w:r>
      <w:ins w:id="1203" w:author="Razis" w:date="2021-08-01T12:43:00Z">
        <w:del w:id="1204" w:author="GEORGILAS STYLIANOS" w:date="2021-08-06T22:00:00Z">
          <w:r w:rsidR="004E0DF9" w:rsidDel="005C6444">
            <w:rPr>
              <w:rFonts w:ascii="Calibri" w:eastAsia="Calibri" w:hAnsi="Calibri" w:cs="Calibri"/>
              <w:i w:val="0"/>
              <w:iCs w:val="0"/>
              <w:color w:val="000000" w:themeColor="text1"/>
              <w:sz w:val="24"/>
              <w:szCs w:val="24"/>
              <w:lang w:val="el-GR"/>
            </w:rPr>
            <w:delText>++ ΞΚ</w:delText>
          </w:r>
        </w:del>
      </w:ins>
      <w:ins w:id="1205" w:author="GEORGILAS STYLIANOS" w:date="2021-08-06T22:00:00Z">
        <w:r w:rsidR="005C6444" w:rsidRPr="005C6444">
          <w:rPr>
            <w:rFonts w:ascii="Calibri" w:eastAsia="Calibri" w:hAnsi="Calibri" w:cs="Calibri"/>
            <w:i w:val="0"/>
            <w:iCs w:val="0"/>
            <w:color w:val="000000" w:themeColor="text1"/>
            <w:sz w:val="24"/>
            <w:szCs w:val="24"/>
            <w:lang w:val="el-GR"/>
            <w:rPrChange w:id="1206" w:author="GEORGILAS STYLIANOS" w:date="2021-08-06T22:00:00Z">
              <w:rPr>
                <w:rFonts w:ascii="Calibri" w:eastAsia="Calibri" w:hAnsi="Calibri" w:cs="Calibri"/>
                <w:i w:val="0"/>
                <w:iCs w:val="0"/>
                <w:color w:val="000000" w:themeColor="text1"/>
                <w:sz w:val="24"/>
                <w:szCs w:val="24"/>
              </w:rPr>
            </w:rPrChange>
          </w:rPr>
          <w:t xml:space="preserve">, </w:t>
        </w:r>
        <w:r w:rsidR="005C6444">
          <w:rPr>
            <w:rFonts w:ascii="Calibri" w:eastAsia="Calibri" w:hAnsi="Calibri" w:cs="Calibri"/>
            <w:i w:val="0"/>
            <w:iCs w:val="0"/>
            <w:color w:val="000000" w:themeColor="text1"/>
            <w:sz w:val="24"/>
            <w:szCs w:val="24"/>
            <w:lang w:val="el-GR"/>
          </w:rPr>
          <w:t xml:space="preserve">ξένο κλειδί για τον πίνακα </w:t>
        </w:r>
        <w:r w:rsidR="005C6444" w:rsidRPr="00AA5D52">
          <w:rPr>
            <w:rFonts w:ascii="Calibri" w:eastAsia="Calibri" w:hAnsi="Calibri" w:cs="Calibri"/>
            <w:i w:val="0"/>
            <w:iCs w:val="0"/>
            <w:color w:val="000000" w:themeColor="text1"/>
            <w:sz w:val="24"/>
            <w:szCs w:val="24"/>
            <w:lang w:val="el-GR"/>
          </w:rPr>
          <w:t>“</w:t>
        </w:r>
        <w:r w:rsidR="005C6444">
          <w:rPr>
            <w:rFonts w:ascii="Calibri" w:eastAsia="Calibri" w:hAnsi="Calibri" w:cs="Calibri"/>
            <w:i w:val="0"/>
            <w:iCs w:val="0"/>
            <w:color w:val="000000" w:themeColor="text1"/>
            <w:sz w:val="24"/>
            <w:szCs w:val="24"/>
          </w:rPr>
          <w:t>Facebook</w:t>
        </w:r>
        <w:r w:rsidR="005C6444" w:rsidRPr="00AA5D52">
          <w:rPr>
            <w:rFonts w:ascii="Calibri" w:eastAsia="Calibri" w:hAnsi="Calibri" w:cs="Calibri"/>
            <w:i w:val="0"/>
            <w:iCs w:val="0"/>
            <w:color w:val="000000" w:themeColor="text1"/>
            <w:sz w:val="24"/>
            <w:szCs w:val="24"/>
            <w:lang w:val="el-GR"/>
          </w:rPr>
          <w:t>”</w:t>
        </w:r>
      </w:ins>
      <w:ins w:id="1207" w:author="GEORGILAS STYLIANOS" w:date="2021-08-07T15:13:00Z">
        <w:r w:rsidR="00432C7D">
          <w:rPr>
            <w:rFonts w:ascii="Calibri" w:eastAsia="Calibri" w:hAnsi="Calibri" w:cs="Calibri"/>
            <w:i w:val="0"/>
            <w:iCs w:val="0"/>
            <w:color w:val="000000" w:themeColor="text1"/>
            <w:sz w:val="24"/>
            <w:szCs w:val="24"/>
            <w:lang w:val="el-GR"/>
          </w:rPr>
          <w:t xml:space="preserve"> (</w:t>
        </w:r>
        <w:r w:rsidR="00432C7D">
          <w:rPr>
            <w:rFonts w:ascii="Calibri" w:eastAsia="Calibri" w:hAnsi="Calibri" w:cs="Calibri"/>
            <w:i w:val="0"/>
            <w:iCs w:val="0"/>
            <w:color w:val="000000" w:themeColor="text1"/>
            <w:sz w:val="24"/>
            <w:szCs w:val="24"/>
            <w:lang w:val="el-GR"/>
          </w:rPr>
          <w:fldChar w:fldCharType="begin"/>
        </w:r>
        <w:r w:rsidR="00432C7D">
          <w:rPr>
            <w:rFonts w:ascii="Calibri" w:eastAsia="Calibri" w:hAnsi="Calibri" w:cs="Calibri"/>
            <w:i w:val="0"/>
            <w:iCs w:val="0"/>
            <w:color w:val="000000" w:themeColor="text1"/>
            <w:sz w:val="24"/>
            <w:szCs w:val="24"/>
            <w:lang w:val="el-GR"/>
          </w:rPr>
          <w:instrText xml:space="preserve"> REF _Ref78469380 \h </w:instrText>
        </w:r>
      </w:ins>
      <w:r w:rsidR="00432C7D">
        <w:rPr>
          <w:rFonts w:ascii="Calibri" w:eastAsia="Calibri" w:hAnsi="Calibri" w:cs="Calibri"/>
          <w:i w:val="0"/>
          <w:iCs w:val="0"/>
          <w:color w:val="000000" w:themeColor="text1"/>
          <w:sz w:val="24"/>
          <w:szCs w:val="24"/>
          <w:lang w:val="el-GR"/>
        </w:rPr>
      </w:r>
      <w:r w:rsidR="00432C7D">
        <w:rPr>
          <w:rFonts w:ascii="Calibri" w:eastAsia="Calibri" w:hAnsi="Calibri" w:cs="Calibri"/>
          <w:i w:val="0"/>
          <w:iCs w:val="0"/>
          <w:color w:val="000000" w:themeColor="text1"/>
          <w:sz w:val="24"/>
          <w:szCs w:val="24"/>
          <w:lang w:val="el-GR"/>
        </w:rPr>
        <w:fldChar w:fldCharType="separate"/>
      </w:r>
      <w:ins w:id="1208" w:author="GEORGILAS STYLIANOS" w:date="2021-08-07T15:13:00Z">
        <w:r w:rsidR="00432C7D" w:rsidRPr="00E517A7">
          <w:rPr>
            <w:b/>
            <w:bCs/>
            <w:color w:val="auto"/>
            <w:sz w:val="24"/>
            <w:szCs w:val="24"/>
            <w:lang w:val="el-GR"/>
          </w:rPr>
          <w:t xml:space="preserve">Εικόνα </w:t>
        </w:r>
        <w:r w:rsidR="00432C7D" w:rsidRPr="00E517A7">
          <w:rPr>
            <w:b/>
            <w:bCs/>
            <w:noProof/>
            <w:color w:val="auto"/>
            <w:sz w:val="24"/>
            <w:szCs w:val="24"/>
            <w:lang w:val="el-GR"/>
          </w:rPr>
          <w:t>2</w:t>
        </w:r>
        <w:r w:rsidR="00432C7D">
          <w:rPr>
            <w:rFonts w:ascii="Calibri" w:eastAsia="Calibri" w:hAnsi="Calibri" w:cs="Calibri"/>
            <w:i w:val="0"/>
            <w:iCs w:val="0"/>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ins>
    </w:p>
    <w:p w14:paraId="71212BD7" w14:textId="673EE862" w:rsidR="0087388F" w:rsidRPr="0059548D" w:rsidRDefault="004110F2">
      <w:pPr>
        <w:pStyle w:val="Caption"/>
        <w:numPr>
          <w:ilvl w:val="0"/>
          <w:numId w:val="16"/>
        </w:numPr>
        <w:spacing w:after="120"/>
        <w:rPr>
          <w:rFonts w:ascii="Calibri" w:eastAsia="Calibri" w:hAnsi="Calibri" w:cs="Calibri"/>
          <w:i w:val="0"/>
          <w:iCs w:val="0"/>
          <w:color w:val="000000" w:themeColor="text1"/>
          <w:sz w:val="24"/>
          <w:szCs w:val="24"/>
          <w:lang w:val="el-GR"/>
        </w:rPr>
        <w:pPrChange w:id="1209" w:author="GEORGILAS STYLIANOS" w:date="2021-08-06T22:00:00Z">
          <w:pPr>
            <w:pStyle w:val="Caption"/>
            <w:numPr>
              <w:numId w:val="16"/>
            </w:numPr>
            <w:spacing w:before="240"/>
            <w:ind w:left="720" w:hanging="360"/>
          </w:pPr>
        </w:pPrChange>
      </w:pPr>
      <w:del w:id="1210" w:author="GEORGILAS STYLIANOS" w:date="2021-08-06T22:00:00Z">
        <w:r w:rsidRPr="0059548D" w:rsidDel="005C6444">
          <w:rPr>
            <w:i w:val="0"/>
            <w:iCs w:val="0"/>
            <w:color w:val="000000" w:themeColor="text1"/>
            <w:sz w:val="24"/>
            <w:szCs w:val="24"/>
          </w:rPr>
          <w:delText>Likes</w:delText>
        </w:r>
      </w:del>
      <w:ins w:id="1211" w:author="GEORGILAS STYLIANOS" w:date="2021-08-06T22:00:00Z">
        <w:r w:rsidR="005C6444">
          <w:rPr>
            <w:i w:val="0"/>
            <w:iCs w:val="0"/>
            <w:color w:val="000000" w:themeColor="text1"/>
            <w:sz w:val="24"/>
            <w:szCs w:val="24"/>
          </w:rPr>
          <w:t>l</w:t>
        </w:r>
        <w:r w:rsidR="005C6444" w:rsidRPr="0059548D">
          <w:rPr>
            <w:i w:val="0"/>
            <w:iCs w:val="0"/>
            <w:color w:val="000000" w:themeColor="text1"/>
            <w:sz w:val="24"/>
            <w:szCs w:val="24"/>
          </w:rPr>
          <w:t>ikes</w:t>
        </w:r>
      </w:ins>
      <w:r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Ο αριθμός των </w:t>
      </w:r>
      <w:r w:rsidR="0087388F" w:rsidRPr="0059548D">
        <w:rPr>
          <w:i w:val="0"/>
          <w:iCs w:val="0"/>
          <w:color w:val="000000" w:themeColor="text1"/>
          <w:sz w:val="24"/>
          <w:szCs w:val="24"/>
        </w:rPr>
        <w:t>likes</w:t>
      </w:r>
      <w:r w:rsidR="0087388F" w:rsidRPr="0059548D">
        <w:rPr>
          <w:i w:val="0"/>
          <w:iCs w:val="0"/>
          <w:color w:val="000000" w:themeColor="text1"/>
          <w:sz w:val="24"/>
          <w:szCs w:val="24"/>
          <w:lang w:val="el-GR"/>
        </w:rPr>
        <w:t xml:space="preserve"> που σύλλεξε </w:t>
      </w:r>
      <w:ins w:id="1212" w:author="GEORGILAS STYLIANOS" w:date="2021-08-07T14:56:00Z">
        <w:r w:rsidR="006A65D5">
          <w:rPr>
            <w:rFonts w:ascii="Calibri" w:eastAsia="Calibri" w:hAnsi="Calibri" w:cs="Calibri"/>
            <w:i w:val="0"/>
            <w:iCs w:val="0"/>
            <w:color w:val="000000" w:themeColor="text1"/>
            <w:sz w:val="24"/>
            <w:szCs w:val="24"/>
            <w:lang w:val="el-GR"/>
          </w:rPr>
          <w:t>η δημοσίευση</w:t>
        </w:r>
      </w:ins>
      <w:del w:id="1213" w:author="GEORGILAS STYLIANOS" w:date="2021-08-07T14:56:00Z">
        <w:r w:rsidR="0087388F" w:rsidRPr="0059548D" w:rsidDel="006A65D5">
          <w:rPr>
            <w:i w:val="0"/>
            <w:iCs w:val="0"/>
            <w:color w:val="000000" w:themeColor="text1"/>
            <w:sz w:val="24"/>
            <w:szCs w:val="24"/>
            <w:lang w:val="el-GR"/>
          </w:rPr>
          <w:delText xml:space="preserve">το </w:delText>
        </w:r>
        <w:r w:rsidR="0087388F" w:rsidRPr="0059548D" w:rsidDel="006A65D5">
          <w:rPr>
            <w:i w:val="0"/>
            <w:iCs w:val="0"/>
            <w:color w:val="000000" w:themeColor="text1"/>
            <w:sz w:val="24"/>
            <w:szCs w:val="24"/>
          </w:rPr>
          <w:delText>post</w:delText>
        </w:r>
      </w:del>
    </w:p>
    <w:p w14:paraId="3B41F369" w14:textId="7C6D5DB2" w:rsidR="0087388F" w:rsidRPr="0059548D" w:rsidRDefault="004110F2">
      <w:pPr>
        <w:pStyle w:val="Caption"/>
        <w:numPr>
          <w:ilvl w:val="0"/>
          <w:numId w:val="16"/>
        </w:numPr>
        <w:spacing w:after="120"/>
        <w:rPr>
          <w:rFonts w:ascii="Calibri" w:eastAsia="Calibri" w:hAnsi="Calibri" w:cs="Calibri"/>
          <w:i w:val="0"/>
          <w:iCs w:val="0"/>
          <w:color w:val="000000" w:themeColor="text1"/>
          <w:sz w:val="24"/>
          <w:szCs w:val="24"/>
          <w:lang w:val="el-GR"/>
        </w:rPr>
        <w:pPrChange w:id="1214" w:author="GEORGILAS STYLIANOS" w:date="2021-08-06T22:00:00Z">
          <w:pPr>
            <w:pStyle w:val="Caption"/>
            <w:numPr>
              <w:numId w:val="16"/>
            </w:numPr>
            <w:spacing w:before="240"/>
            <w:ind w:left="720" w:hanging="360"/>
          </w:pPr>
        </w:pPrChange>
      </w:pPr>
      <w:del w:id="1215" w:author="GEORGILAS STYLIANOS" w:date="2021-08-06T22:00:00Z">
        <w:r w:rsidRPr="0059548D" w:rsidDel="005C6444">
          <w:rPr>
            <w:i w:val="0"/>
            <w:iCs w:val="0"/>
            <w:color w:val="000000" w:themeColor="text1"/>
            <w:sz w:val="24"/>
            <w:szCs w:val="24"/>
          </w:rPr>
          <w:delText>Comments</w:delText>
        </w:r>
      </w:del>
      <w:ins w:id="1216" w:author="GEORGILAS STYLIANOS" w:date="2021-08-06T22:00:00Z">
        <w:r w:rsidR="005C6444">
          <w:rPr>
            <w:i w:val="0"/>
            <w:iCs w:val="0"/>
            <w:color w:val="000000" w:themeColor="text1"/>
            <w:sz w:val="24"/>
            <w:szCs w:val="24"/>
          </w:rPr>
          <w:t>c</w:t>
        </w:r>
        <w:r w:rsidR="005C6444" w:rsidRPr="0059548D">
          <w:rPr>
            <w:i w:val="0"/>
            <w:iCs w:val="0"/>
            <w:color w:val="000000" w:themeColor="text1"/>
            <w:sz w:val="24"/>
            <w:szCs w:val="24"/>
          </w:rPr>
          <w:t>omments</w:t>
        </w:r>
      </w:ins>
      <w:r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Ο αριθμός των σχολίων που έχει </w:t>
      </w:r>
      <w:ins w:id="1217" w:author="GEORGILAS STYLIANOS" w:date="2021-08-07T14:56:00Z">
        <w:r w:rsidR="006A65D5">
          <w:rPr>
            <w:rFonts w:ascii="Calibri" w:eastAsia="Calibri" w:hAnsi="Calibri" w:cs="Calibri"/>
            <w:i w:val="0"/>
            <w:iCs w:val="0"/>
            <w:color w:val="000000" w:themeColor="text1"/>
            <w:sz w:val="24"/>
            <w:szCs w:val="24"/>
            <w:lang w:val="el-GR"/>
          </w:rPr>
          <w:t>η δημοσίευση</w:t>
        </w:r>
      </w:ins>
      <w:del w:id="1218" w:author="GEORGILAS STYLIANOS" w:date="2021-08-07T14:56:00Z">
        <w:r w:rsidR="0087388F" w:rsidRPr="0059548D" w:rsidDel="006A65D5">
          <w:rPr>
            <w:i w:val="0"/>
            <w:iCs w:val="0"/>
            <w:color w:val="000000" w:themeColor="text1"/>
            <w:sz w:val="24"/>
            <w:szCs w:val="24"/>
            <w:lang w:val="el-GR"/>
          </w:rPr>
          <w:delText xml:space="preserve">το </w:delText>
        </w:r>
        <w:r w:rsidR="0087388F" w:rsidRPr="0059548D" w:rsidDel="006A65D5">
          <w:rPr>
            <w:i w:val="0"/>
            <w:iCs w:val="0"/>
            <w:color w:val="000000" w:themeColor="text1"/>
            <w:sz w:val="24"/>
            <w:szCs w:val="24"/>
          </w:rPr>
          <w:delText>post</w:delText>
        </w:r>
      </w:del>
    </w:p>
    <w:p w14:paraId="1C475254" w14:textId="75DD2A34" w:rsidR="0087388F" w:rsidRPr="0059548D" w:rsidRDefault="004110F2">
      <w:pPr>
        <w:pStyle w:val="Caption"/>
        <w:numPr>
          <w:ilvl w:val="0"/>
          <w:numId w:val="16"/>
        </w:numPr>
        <w:spacing w:after="120"/>
        <w:rPr>
          <w:rFonts w:ascii="Calibri" w:eastAsia="Calibri" w:hAnsi="Calibri" w:cs="Calibri"/>
          <w:i w:val="0"/>
          <w:iCs w:val="0"/>
          <w:color w:val="000000" w:themeColor="text1"/>
          <w:sz w:val="24"/>
          <w:szCs w:val="24"/>
          <w:lang w:val="el-GR"/>
        </w:rPr>
        <w:pPrChange w:id="1219" w:author="GEORGILAS STYLIANOS" w:date="2021-08-06T22:00:00Z">
          <w:pPr>
            <w:pStyle w:val="Caption"/>
            <w:numPr>
              <w:numId w:val="16"/>
            </w:numPr>
            <w:spacing w:before="240"/>
            <w:ind w:left="720" w:hanging="360"/>
          </w:pPr>
        </w:pPrChange>
      </w:pPr>
      <w:del w:id="1220" w:author="GEORGILAS STYLIANOS" w:date="2021-08-06T22:00:00Z">
        <w:r w:rsidRPr="0059548D" w:rsidDel="005C6444">
          <w:rPr>
            <w:i w:val="0"/>
            <w:iCs w:val="0"/>
            <w:color w:val="000000" w:themeColor="text1"/>
            <w:sz w:val="24"/>
            <w:szCs w:val="24"/>
          </w:rPr>
          <w:delText>Shares</w:delText>
        </w:r>
      </w:del>
      <w:ins w:id="1221" w:author="GEORGILAS STYLIANOS" w:date="2021-08-06T22:00:00Z">
        <w:r w:rsidR="005C6444">
          <w:rPr>
            <w:i w:val="0"/>
            <w:iCs w:val="0"/>
            <w:color w:val="000000" w:themeColor="text1"/>
            <w:sz w:val="24"/>
            <w:szCs w:val="24"/>
          </w:rPr>
          <w:t>s</w:t>
        </w:r>
        <w:r w:rsidR="005C6444" w:rsidRPr="0059548D">
          <w:rPr>
            <w:i w:val="0"/>
            <w:iCs w:val="0"/>
            <w:color w:val="000000" w:themeColor="text1"/>
            <w:sz w:val="24"/>
            <w:szCs w:val="24"/>
          </w:rPr>
          <w:t>hares</w:t>
        </w:r>
      </w:ins>
      <w:r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Ο αριθμός των </w:t>
      </w:r>
      <w:r w:rsidR="0087388F" w:rsidRPr="0059548D">
        <w:rPr>
          <w:i w:val="0"/>
          <w:iCs w:val="0"/>
          <w:color w:val="000000" w:themeColor="text1"/>
          <w:sz w:val="24"/>
          <w:szCs w:val="24"/>
        </w:rPr>
        <w:t>shares</w:t>
      </w:r>
      <w:r w:rsidR="0087388F" w:rsidRPr="0059548D">
        <w:rPr>
          <w:i w:val="0"/>
          <w:iCs w:val="0"/>
          <w:color w:val="000000" w:themeColor="text1"/>
          <w:sz w:val="24"/>
          <w:szCs w:val="24"/>
          <w:lang w:val="el-GR"/>
        </w:rPr>
        <w:t xml:space="preserve"> που έχει </w:t>
      </w:r>
      <w:ins w:id="1222" w:author="GEORGILAS STYLIANOS" w:date="2021-08-07T14:56:00Z">
        <w:r w:rsidR="006A65D5">
          <w:rPr>
            <w:rFonts w:ascii="Calibri" w:eastAsia="Calibri" w:hAnsi="Calibri" w:cs="Calibri"/>
            <w:i w:val="0"/>
            <w:iCs w:val="0"/>
            <w:color w:val="000000" w:themeColor="text1"/>
            <w:sz w:val="24"/>
            <w:szCs w:val="24"/>
            <w:lang w:val="el-GR"/>
          </w:rPr>
          <w:t>η δημοσίευση</w:t>
        </w:r>
      </w:ins>
      <w:del w:id="1223" w:author="GEORGILAS STYLIANOS" w:date="2021-08-07T14:56:00Z">
        <w:r w:rsidR="0087388F" w:rsidRPr="0059548D" w:rsidDel="006A65D5">
          <w:rPr>
            <w:i w:val="0"/>
            <w:iCs w:val="0"/>
            <w:color w:val="000000" w:themeColor="text1"/>
            <w:sz w:val="24"/>
            <w:szCs w:val="24"/>
            <w:lang w:val="el-GR"/>
          </w:rPr>
          <w:delText xml:space="preserve">το </w:delText>
        </w:r>
        <w:r w:rsidR="0087388F" w:rsidRPr="0059548D" w:rsidDel="006A65D5">
          <w:rPr>
            <w:i w:val="0"/>
            <w:iCs w:val="0"/>
            <w:color w:val="000000" w:themeColor="text1"/>
            <w:sz w:val="24"/>
            <w:szCs w:val="24"/>
          </w:rPr>
          <w:delText>post</w:delText>
        </w:r>
      </w:del>
    </w:p>
    <w:p w14:paraId="43CE762C" w14:textId="2D48C94F" w:rsidR="0087388F" w:rsidRPr="0059548D" w:rsidRDefault="004110F2">
      <w:pPr>
        <w:pStyle w:val="Caption"/>
        <w:numPr>
          <w:ilvl w:val="0"/>
          <w:numId w:val="16"/>
        </w:numPr>
        <w:spacing w:after="120"/>
        <w:rPr>
          <w:rFonts w:ascii="Calibri" w:eastAsia="Calibri" w:hAnsi="Calibri" w:cs="Calibri"/>
          <w:i w:val="0"/>
          <w:iCs w:val="0"/>
          <w:color w:val="000000" w:themeColor="text1"/>
          <w:sz w:val="24"/>
          <w:szCs w:val="24"/>
          <w:lang w:val="el-GR"/>
        </w:rPr>
        <w:pPrChange w:id="1224" w:author="GEORGILAS STYLIANOS" w:date="2021-08-06T22:00:00Z">
          <w:pPr>
            <w:pStyle w:val="Caption"/>
            <w:numPr>
              <w:numId w:val="16"/>
            </w:numPr>
            <w:spacing w:before="240"/>
            <w:ind w:left="720" w:hanging="360"/>
          </w:pPr>
        </w:pPrChange>
      </w:pPr>
      <w:del w:id="1225" w:author="GEORGILAS STYLIANOS" w:date="2021-08-06T22:00:00Z">
        <w:r w:rsidRPr="0059548D" w:rsidDel="005C6444">
          <w:rPr>
            <w:i w:val="0"/>
            <w:iCs w:val="0"/>
            <w:color w:val="000000" w:themeColor="text1"/>
            <w:sz w:val="24"/>
            <w:szCs w:val="24"/>
          </w:rPr>
          <w:delText>Createdat</w:delText>
        </w:r>
      </w:del>
      <w:proofErr w:type="spellStart"/>
      <w:ins w:id="1226" w:author="GEORGILAS STYLIANOS" w:date="2021-08-06T22:00:00Z">
        <w:r w:rsidR="005C6444">
          <w:rPr>
            <w:i w:val="0"/>
            <w:iCs w:val="0"/>
            <w:color w:val="000000" w:themeColor="text1"/>
            <w:sz w:val="24"/>
            <w:szCs w:val="24"/>
          </w:rPr>
          <w:t>c</w:t>
        </w:r>
        <w:r w:rsidR="005C6444" w:rsidRPr="0059548D">
          <w:rPr>
            <w:i w:val="0"/>
            <w:iCs w:val="0"/>
            <w:color w:val="000000" w:themeColor="text1"/>
            <w:sz w:val="24"/>
            <w:szCs w:val="24"/>
          </w:rPr>
          <w:t>reatedat</w:t>
        </w:r>
      </w:ins>
      <w:proofErr w:type="spellEnd"/>
      <w:r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Η ημερομηνία δημιουργίας </w:t>
      </w:r>
      <w:del w:id="1227" w:author="GEORGILAS STYLIANOS" w:date="2021-08-07T14:56:00Z">
        <w:r w:rsidR="0087388F" w:rsidRPr="0059548D" w:rsidDel="006A65D5">
          <w:rPr>
            <w:i w:val="0"/>
            <w:iCs w:val="0"/>
            <w:color w:val="000000" w:themeColor="text1"/>
            <w:sz w:val="24"/>
            <w:szCs w:val="24"/>
            <w:lang w:val="el-GR"/>
          </w:rPr>
          <w:delText xml:space="preserve">του </w:delText>
        </w:r>
        <w:r w:rsidR="0087388F" w:rsidRPr="0059548D" w:rsidDel="006A65D5">
          <w:rPr>
            <w:i w:val="0"/>
            <w:iCs w:val="0"/>
            <w:color w:val="000000" w:themeColor="text1"/>
            <w:sz w:val="24"/>
            <w:szCs w:val="24"/>
          </w:rPr>
          <w:delText>post</w:delText>
        </w:r>
      </w:del>
      <w:ins w:id="1228" w:author="GEORGILAS STYLIANOS" w:date="2021-08-07T14:56:00Z">
        <w:r w:rsidR="006A65D5">
          <w:rPr>
            <w:i w:val="0"/>
            <w:iCs w:val="0"/>
            <w:color w:val="000000" w:themeColor="text1"/>
            <w:sz w:val="24"/>
            <w:szCs w:val="24"/>
            <w:lang w:val="el-GR"/>
          </w:rPr>
          <w:t>της δημοσίευσης</w:t>
        </w:r>
      </w:ins>
    </w:p>
    <w:p w14:paraId="57006219" w14:textId="741DC374" w:rsidR="0087388F" w:rsidRPr="0059548D" w:rsidRDefault="004110F2">
      <w:pPr>
        <w:pStyle w:val="Caption"/>
        <w:numPr>
          <w:ilvl w:val="0"/>
          <w:numId w:val="16"/>
        </w:numPr>
        <w:spacing w:after="120"/>
        <w:rPr>
          <w:rFonts w:ascii="Calibri" w:eastAsia="Calibri" w:hAnsi="Calibri" w:cs="Calibri"/>
          <w:i w:val="0"/>
          <w:iCs w:val="0"/>
          <w:color w:val="000000" w:themeColor="text1"/>
          <w:sz w:val="24"/>
          <w:szCs w:val="24"/>
          <w:lang w:val="el-GR"/>
        </w:rPr>
        <w:pPrChange w:id="1229" w:author="GEORGILAS STYLIANOS" w:date="2021-08-06T22:00:00Z">
          <w:pPr>
            <w:pStyle w:val="Caption"/>
            <w:numPr>
              <w:numId w:val="16"/>
            </w:numPr>
            <w:spacing w:before="240"/>
            <w:ind w:left="720" w:hanging="360"/>
          </w:pPr>
        </w:pPrChange>
      </w:pPr>
      <w:del w:id="1230" w:author="GEORGILAS STYLIANOS" w:date="2021-08-06T22:00:00Z">
        <w:r w:rsidRPr="0059548D" w:rsidDel="005C6444">
          <w:rPr>
            <w:i w:val="0"/>
            <w:iCs w:val="0"/>
            <w:color w:val="000000" w:themeColor="text1"/>
            <w:sz w:val="24"/>
            <w:szCs w:val="24"/>
          </w:rPr>
          <w:delText>Plaintext</w:delText>
        </w:r>
      </w:del>
      <w:ins w:id="1231" w:author="GEORGILAS STYLIANOS" w:date="2021-08-06T22:00:00Z">
        <w:r w:rsidR="005C6444">
          <w:rPr>
            <w:i w:val="0"/>
            <w:iCs w:val="0"/>
            <w:color w:val="000000" w:themeColor="text1"/>
            <w:sz w:val="24"/>
            <w:szCs w:val="24"/>
          </w:rPr>
          <w:t>p</w:t>
        </w:r>
        <w:r w:rsidR="005C6444" w:rsidRPr="0059548D">
          <w:rPr>
            <w:i w:val="0"/>
            <w:iCs w:val="0"/>
            <w:color w:val="000000" w:themeColor="text1"/>
            <w:sz w:val="24"/>
            <w:szCs w:val="24"/>
          </w:rPr>
          <w:t>laintext</w:t>
        </w:r>
      </w:ins>
      <w:r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Το κείμενο που υπάρχει </w:t>
      </w:r>
      <w:del w:id="1232" w:author="GEORGILAS STYLIANOS" w:date="2021-08-07T14:56:00Z">
        <w:r w:rsidR="0087388F" w:rsidRPr="0059548D" w:rsidDel="006A65D5">
          <w:rPr>
            <w:i w:val="0"/>
            <w:iCs w:val="0"/>
            <w:color w:val="000000" w:themeColor="text1"/>
            <w:sz w:val="24"/>
            <w:szCs w:val="24"/>
            <w:lang w:val="el-GR"/>
          </w:rPr>
          <w:delText xml:space="preserve">στο </w:delText>
        </w:r>
        <w:r w:rsidR="0087388F" w:rsidRPr="0059548D" w:rsidDel="006A65D5">
          <w:rPr>
            <w:i w:val="0"/>
            <w:iCs w:val="0"/>
            <w:color w:val="000000" w:themeColor="text1"/>
            <w:sz w:val="24"/>
            <w:szCs w:val="24"/>
          </w:rPr>
          <w:delText>post</w:delText>
        </w:r>
      </w:del>
      <w:ins w:id="1233" w:author="GEORGILAS STYLIANOS" w:date="2021-08-07T14:56:00Z">
        <w:r w:rsidR="006A65D5">
          <w:rPr>
            <w:i w:val="0"/>
            <w:iCs w:val="0"/>
            <w:color w:val="000000" w:themeColor="text1"/>
            <w:sz w:val="24"/>
            <w:szCs w:val="24"/>
            <w:lang w:val="el-GR"/>
          </w:rPr>
          <w:t>στη δημοσίευση</w:t>
        </w:r>
      </w:ins>
    </w:p>
    <w:p w14:paraId="04D24011" w14:textId="77777777" w:rsidR="00E92054" w:rsidRDefault="00E92054" w:rsidP="0059548D">
      <w:pPr>
        <w:keepNext/>
        <w:jc w:val="center"/>
      </w:pPr>
      <w:r>
        <w:rPr>
          <w:noProof/>
          <w:lang w:val="el-GR"/>
        </w:rPr>
        <w:drawing>
          <wp:inline distT="0" distB="0" distL="0" distR="0" wp14:anchorId="2CB52FF7" wp14:editId="1B46984C">
            <wp:extent cx="1552792" cy="1914792"/>
            <wp:effectExtent l="0" t="0" r="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552792" cy="1914792"/>
                    </a:xfrm>
                    <a:prstGeom prst="rect">
                      <a:avLst/>
                    </a:prstGeom>
                  </pic:spPr>
                </pic:pic>
              </a:graphicData>
            </a:graphic>
          </wp:inline>
        </w:drawing>
      </w:r>
    </w:p>
    <w:p w14:paraId="1B1CDD5A" w14:textId="58C3F6C7" w:rsidR="00DB5E27" w:rsidRPr="00B07088" w:rsidRDefault="00E92054" w:rsidP="0059548D">
      <w:pPr>
        <w:pStyle w:val="Caption"/>
        <w:jc w:val="center"/>
        <w:rPr>
          <w:b/>
          <w:bCs/>
          <w:color w:val="auto"/>
          <w:sz w:val="24"/>
          <w:szCs w:val="24"/>
        </w:rPr>
      </w:pPr>
      <w:bookmarkStart w:id="1234" w:name="_Ref78469481"/>
      <w:bookmarkStart w:id="1235" w:name="_Toc78469284"/>
      <w:bookmarkStart w:id="1236" w:name="_Toc78589170"/>
      <w:bookmarkStart w:id="1237" w:name="_Toc78604260"/>
      <w:r w:rsidRPr="00E92054">
        <w:rPr>
          <w:b/>
          <w:bCs/>
          <w:color w:val="auto"/>
          <w:sz w:val="24"/>
          <w:szCs w:val="24"/>
        </w:rPr>
        <w:t xml:space="preserve">Εικόνα </w:t>
      </w:r>
      <w:r w:rsidRPr="00E92054">
        <w:rPr>
          <w:b/>
          <w:bCs/>
          <w:color w:val="auto"/>
          <w:sz w:val="24"/>
          <w:szCs w:val="24"/>
        </w:rPr>
        <w:fldChar w:fldCharType="begin"/>
      </w:r>
      <w:r w:rsidRPr="00E92054">
        <w:rPr>
          <w:b/>
          <w:bCs/>
          <w:color w:val="auto"/>
          <w:sz w:val="24"/>
          <w:szCs w:val="24"/>
        </w:rPr>
        <w:instrText xml:space="preserve"> SEQ Εικόνα \* ARABIC </w:instrText>
      </w:r>
      <w:r w:rsidRPr="00E92054">
        <w:rPr>
          <w:b/>
          <w:bCs/>
          <w:color w:val="auto"/>
          <w:sz w:val="24"/>
          <w:szCs w:val="24"/>
        </w:rPr>
        <w:fldChar w:fldCharType="separate"/>
      </w:r>
      <w:r w:rsidR="00145C75">
        <w:rPr>
          <w:b/>
          <w:bCs/>
          <w:noProof/>
          <w:color w:val="auto"/>
          <w:sz w:val="24"/>
          <w:szCs w:val="24"/>
        </w:rPr>
        <w:t>13</w:t>
      </w:r>
      <w:r w:rsidRPr="00E92054">
        <w:rPr>
          <w:b/>
          <w:bCs/>
          <w:color w:val="auto"/>
          <w:sz w:val="24"/>
          <w:szCs w:val="24"/>
        </w:rPr>
        <w:fldChar w:fldCharType="end"/>
      </w:r>
      <w:bookmarkEnd w:id="1234"/>
      <w:r w:rsidRPr="00E92054">
        <w:rPr>
          <w:b/>
          <w:bCs/>
          <w:color w:val="auto"/>
          <w:sz w:val="24"/>
          <w:szCs w:val="24"/>
        </w:rPr>
        <w:t xml:space="preserve">: </w:t>
      </w:r>
      <w:r w:rsidRPr="00E92054">
        <w:rPr>
          <w:b/>
          <w:bCs/>
          <w:color w:val="auto"/>
          <w:sz w:val="24"/>
          <w:szCs w:val="24"/>
          <w:lang w:val="el-GR"/>
        </w:rPr>
        <w:t>Πίνακας</w:t>
      </w:r>
      <w:r w:rsidRPr="00E92054">
        <w:rPr>
          <w:b/>
          <w:bCs/>
          <w:color w:val="auto"/>
          <w:sz w:val="24"/>
          <w:szCs w:val="24"/>
        </w:rPr>
        <w:t xml:space="preserve"> Facebook Posts</w:t>
      </w:r>
      <w:bookmarkEnd w:id="1235"/>
      <w:bookmarkEnd w:id="1236"/>
      <w:bookmarkEnd w:id="1237"/>
    </w:p>
    <w:p w14:paraId="6642538B" w14:textId="7AED5EED" w:rsidR="0087388F" w:rsidRPr="004E2A3D" w:rsidRDefault="0087388F" w:rsidP="00E92054">
      <w:pPr>
        <w:spacing w:before="240"/>
        <w:rPr>
          <w:rFonts w:ascii="Calibri" w:eastAsia="Calibri" w:hAnsi="Calibri" w:cs="Calibri"/>
          <w:sz w:val="24"/>
          <w:szCs w:val="24"/>
          <w:rPrChange w:id="1238" w:author="GEORGILAS STYLIANOS" w:date="2021-08-08T12:57:00Z">
            <w:rPr>
              <w:rFonts w:ascii="Calibri" w:eastAsia="Calibri" w:hAnsi="Calibri" w:cs="Calibri"/>
              <w:sz w:val="24"/>
              <w:szCs w:val="24"/>
              <w:lang w:val="el-GR"/>
            </w:rPr>
          </w:rPrChange>
        </w:rPr>
      </w:pPr>
      <w:r w:rsidRPr="0059548D">
        <w:rPr>
          <w:rFonts w:ascii="Calibri" w:eastAsia="Calibri" w:hAnsi="Calibri" w:cs="Calibri"/>
          <w:sz w:val="24"/>
          <w:szCs w:val="24"/>
          <w:lang w:val="el-GR"/>
        </w:rPr>
        <w:t>Ο</w:t>
      </w:r>
      <w:r w:rsidRPr="004E2A3D">
        <w:rPr>
          <w:rFonts w:ascii="Calibri" w:eastAsia="Calibri" w:hAnsi="Calibri" w:cs="Calibri"/>
          <w:sz w:val="24"/>
          <w:szCs w:val="24"/>
          <w:rPrChange w:id="1239"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πίνακας</w:t>
      </w:r>
      <w:r w:rsidRPr="004E2A3D">
        <w:rPr>
          <w:rFonts w:ascii="Calibri" w:eastAsia="Calibri" w:hAnsi="Calibri" w:cs="Calibri"/>
          <w:sz w:val="24"/>
          <w:szCs w:val="24"/>
          <w:rPrChange w:id="1240" w:author="GEORGILAS STYLIANOS" w:date="2021-08-08T12:57:00Z">
            <w:rPr>
              <w:rFonts w:ascii="Calibri" w:eastAsia="Calibri" w:hAnsi="Calibri" w:cs="Calibri"/>
              <w:sz w:val="24"/>
              <w:szCs w:val="24"/>
              <w:lang w:val="el-GR"/>
            </w:rPr>
          </w:rPrChange>
        </w:rPr>
        <w:t xml:space="preserve"> </w:t>
      </w:r>
      <w:ins w:id="1241" w:author="GEORGILAS STYLIANOS" w:date="2021-08-06T22:00:00Z">
        <w:r w:rsidR="005C6444" w:rsidRPr="004E2A3D">
          <w:rPr>
            <w:rFonts w:ascii="Calibri" w:eastAsia="Calibri" w:hAnsi="Calibri" w:cs="Calibri"/>
            <w:sz w:val="24"/>
            <w:szCs w:val="24"/>
          </w:rPr>
          <w:t>“</w:t>
        </w:r>
      </w:ins>
      <w:r w:rsidRPr="0059548D">
        <w:rPr>
          <w:rFonts w:ascii="Calibri" w:eastAsia="Calibri" w:hAnsi="Calibri" w:cs="Calibri"/>
          <w:sz w:val="24"/>
          <w:szCs w:val="24"/>
        </w:rPr>
        <w:t>Links</w:t>
      </w:r>
      <w:r w:rsidRPr="004E2A3D">
        <w:rPr>
          <w:rFonts w:ascii="Calibri" w:eastAsia="Calibri" w:hAnsi="Calibri" w:cs="Calibri"/>
          <w:sz w:val="24"/>
          <w:szCs w:val="24"/>
          <w:rPrChange w:id="1242" w:author="GEORGILAS STYLIANOS" w:date="2021-08-08T12:57:00Z">
            <w:rPr>
              <w:rFonts w:ascii="Calibri" w:eastAsia="Calibri" w:hAnsi="Calibri" w:cs="Calibri"/>
              <w:sz w:val="24"/>
              <w:szCs w:val="24"/>
              <w:lang w:val="el-GR"/>
            </w:rPr>
          </w:rPrChange>
        </w:rPr>
        <w:t>2</w:t>
      </w:r>
      <w:r w:rsidRPr="0059548D">
        <w:rPr>
          <w:rFonts w:ascii="Calibri" w:eastAsia="Calibri" w:hAnsi="Calibri" w:cs="Calibri"/>
          <w:sz w:val="24"/>
          <w:szCs w:val="24"/>
        </w:rPr>
        <w:t>Fb</w:t>
      </w:r>
      <w:ins w:id="1243" w:author="GEORGILAS STYLIANOS" w:date="2021-08-06T22:00:00Z">
        <w:r w:rsidR="005C6444" w:rsidRPr="004E2A3D">
          <w:rPr>
            <w:rFonts w:ascii="Calibri" w:eastAsia="Calibri" w:hAnsi="Calibri" w:cs="Calibri"/>
            <w:sz w:val="24"/>
            <w:szCs w:val="24"/>
          </w:rPr>
          <w:t>”</w:t>
        </w:r>
      </w:ins>
      <w:r w:rsidRPr="004E2A3D">
        <w:rPr>
          <w:rFonts w:ascii="Calibri" w:eastAsia="Calibri" w:hAnsi="Calibri" w:cs="Calibri"/>
          <w:sz w:val="24"/>
          <w:szCs w:val="24"/>
          <w:rPrChange w:id="1244" w:author="GEORGILAS STYLIANOS" w:date="2021-08-08T12:57:00Z">
            <w:rPr>
              <w:rFonts w:ascii="Calibri" w:eastAsia="Calibri" w:hAnsi="Calibri" w:cs="Calibri"/>
              <w:sz w:val="24"/>
              <w:szCs w:val="24"/>
              <w:lang w:val="el-GR"/>
            </w:rPr>
          </w:rPrChange>
        </w:rPr>
        <w:t xml:space="preserve"> (</w:t>
      </w:r>
      <w:r w:rsidR="00D72061" w:rsidRPr="0059548D">
        <w:rPr>
          <w:rFonts w:ascii="Calibri" w:eastAsia="Calibri" w:hAnsi="Calibri" w:cs="Calibri"/>
          <w:sz w:val="24"/>
          <w:szCs w:val="24"/>
          <w:lang w:val="el-GR"/>
        </w:rPr>
        <w:fldChar w:fldCharType="begin"/>
      </w:r>
      <w:r w:rsidR="00D72061" w:rsidRPr="004E2A3D">
        <w:rPr>
          <w:rFonts w:ascii="Calibri" w:eastAsia="Calibri" w:hAnsi="Calibri" w:cs="Calibri"/>
          <w:sz w:val="24"/>
          <w:szCs w:val="24"/>
          <w:rPrChange w:id="1245" w:author="GEORGILAS STYLIANOS" w:date="2021-08-08T12:57:00Z">
            <w:rPr>
              <w:rFonts w:ascii="Calibri" w:eastAsia="Calibri" w:hAnsi="Calibri" w:cs="Calibri"/>
              <w:sz w:val="24"/>
              <w:szCs w:val="24"/>
              <w:lang w:val="el-GR"/>
            </w:rPr>
          </w:rPrChange>
        </w:rPr>
        <w:instrText xml:space="preserve"> </w:instrText>
      </w:r>
      <w:r w:rsidR="00D72061" w:rsidRPr="0059548D">
        <w:rPr>
          <w:rFonts w:ascii="Calibri" w:eastAsia="Calibri" w:hAnsi="Calibri" w:cs="Calibri"/>
          <w:sz w:val="24"/>
          <w:szCs w:val="24"/>
        </w:rPr>
        <w:instrText>REF</w:instrText>
      </w:r>
      <w:r w:rsidR="00D72061" w:rsidRPr="004E2A3D">
        <w:rPr>
          <w:rFonts w:ascii="Calibri" w:eastAsia="Calibri" w:hAnsi="Calibri" w:cs="Calibri"/>
          <w:sz w:val="24"/>
          <w:szCs w:val="24"/>
          <w:rPrChange w:id="1246" w:author="GEORGILAS STYLIANOS" w:date="2021-08-08T12:57:00Z">
            <w:rPr>
              <w:rFonts w:ascii="Calibri" w:eastAsia="Calibri" w:hAnsi="Calibri" w:cs="Calibri"/>
              <w:sz w:val="24"/>
              <w:szCs w:val="24"/>
              <w:lang w:val="el-GR"/>
            </w:rPr>
          </w:rPrChange>
        </w:rPr>
        <w:instrText xml:space="preserve"> _</w:instrText>
      </w:r>
      <w:r w:rsidR="00D72061" w:rsidRPr="0059548D">
        <w:rPr>
          <w:rFonts w:ascii="Calibri" w:eastAsia="Calibri" w:hAnsi="Calibri" w:cs="Calibri"/>
          <w:sz w:val="24"/>
          <w:szCs w:val="24"/>
        </w:rPr>
        <w:instrText>Ref</w:instrText>
      </w:r>
      <w:r w:rsidR="00D72061" w:rsidRPr="004E2A3D">
        <w:rPr>
          <w:rFonts w:ascii="Calibri" w:eastAsia="Calibri" w:hAnsi="Calibri" w:cs="Calibri"/>
          <w:sz w:val="24"/>
          <w:szCs w:val="24"/>
          <w:rPrChange w:id="1247" w:author="GEORGILAS STYLIANOS" w:date="2021-08-08T12:57:00Z">
            <w:rPr>
              <w:rFonts w:ascii="Calibri" w:eastAsia="Calibri" w:hAnsi="Calibri" w:cs="Calibri"/>
              <w:sz w:val="24"/>
              <w:szCs w:val="24"/>
              <w:lang w:val="el-GR"/>
            </w:rPr>
          </w:rPrChange>
        </w:rPr>
        <w:instrText>78469492 \</w:instrText>
      </w:r>
      <w:r w:rsidR="00D72061" w:rsidRPr="0059548D">
        <w:rPr>
          <w:rFonts w:ascii="Calibri" w:eastAsia="Calibri" w:hAnsi="Calibri" w:cs="Calibri"/>
          <w:sz w:val="24"/>
          <w:szCs w:val="24"/>
        </w:rPr>
        <w:instrText>h</w:instrText>
      </w:r>
      <w:r w:rsidR="00D72061" w:rsidRPr="004E2A3D">
        <w:rPr>
          <w:rFonts w:ascii="Calibri" w:eastAsia="Calibri" w:hAnsi="Calibri" w:cs="Calibri"/>
          <w:sz w:val="24"/>
          <w:szCs w:val="24"/>
          <w:rPrChange w:id="1248" w:author="GEORGILAS STYLIANOS" w:date="2021-08-08T12:57:00Z">
            <w:rPr>
              <w:rFonts w:ascii="Calibri" w:eastAsia="Calibri" w:hAnsi="Calibri" w:cs="Calibri"/>
              <w:sz w:val="24"/>
              <w:szCs w:val="24"/>
              <w:lang w:val="el-GR"/>
            </w:rPr>
          </w:rPrChange>
        </w:rPr>
        <w:instrText xml:space="preserve"> </w:instrText>
      </w:r>
      <w:r w:rsidR="0059548D" w:rsidRPr="004E2A3D">
        <w:rPr>
          <w:rFonts w:ascii="Calibri" w:eastAsia="Calibri" w:hAnsi="Calibri" w:cs="Calibri"/>
          <w:sz w:val="24"/>
          <w:szCs w:val="24"/>
          <w:rPrChange w:id="1249" w:author="GEORGILAS STYLIANOS" w:date="2021-08-08T12:57:00Z">
            <w:rPr>
              <w:rFonts w:ascii="Calibri" w:eastAsia="Calibri" w:hAnsi="Calibri" w:cs="Calibri"/>
              <w:sz w:val="24"/>
              <w:szCs w:val="24"/>
              <w:lang w:val="el-GR"/>
            </w:rPr>
          </w:rPrChange>
        </w:rPr>
        <w:instrText xml:space="preserve"> \* </w:instrText>
      </w:r>
      <w:r w:rsidR="0059548D" w:rsidRPr="00582156">
        <w:rPr>
          <w:rFonts w:ascii="Calibri" w:eastAsia="Calibri" w:hAnsi="Calibri" w:cs="Calibri"/>
          <w:sz w:val="24"/>
          <w:szCs w:val="24"/>
        </w:rPr>
        <w:instrText>MERGEFORMAT</w:instrText>
      </w:r>
      <w:r w:rsidR="0059548D" w:rsidRPr="004E2A3D">
        <w:rPr>
          <w:rFonts w:ascii="Calibri" w:eastAsia="Calibri" w:hAnsi="Calibri" w:cs="Calibri"/>
          <w:sz w:val="24"/>
          <w:szCs w:val="24"/>
          <w:rPrChange w:id="1250" w:author="GEORGILAS STYLIANOS" w:date="2021-08-08T12:57:00Z">
            <w:rPr>
              <w:rFonts w:ascii="Calibri" w:eastAsia="Calibri" w:hAnsi="Calibri" w:cs="Calibri"/>
              <w:sz w:val="24"/>
              <w:szCs w:val="24"/>
              <w:lang w:val="el-GR"/>
            </w:rPr>
          </w:rPrChange>
        </w:rPr>
        <w:instrText xml:space="preserve"> </w:instrText>
      </w:r>
      <w:r w:rsidR="00D72061" w:rsidRPr="0059548D">
        <w:rPr>
          <w:rFonts w:ascii="Calibri" w:eastAsia="Calibri" w:hAnsi="Calibri" w:cs="Calibri"/>
          <w:sz w:val="24"/>
          <w:szCs w:val="24"/>
          <w:lang w:val="el-GR"/>
        </w:rPr>
      </w:r>
      <w:r w:rsidR="00D72061" w:rsidRPr="0059548D">
        <w:rPr>
          <w:rFonts w:ascii="Calibri" w:eastAsia="Calibri" w:hAnsi="Calibri" w:cs="Calibri"/>
          <w:sz w:val="24"/>
          <w:szCs w:val="24"/>
          <w:lang w:val="el-GR"/>
        </w:rPr>
        <w:fldChar w:fldCharType="separate"/>
      </w:r>
      <w:r w:rsidR="00D72061" w:rsidRPr="0059548D">
        <w:rPr>
          <w:b/>
          <w:bCs/>
          <w:sz w:val="24"/>
          <w:szCs w:val="24"/>
          <w:lang w:val="el-GR"/>
        </w:rPr>
        <w:t>Εικόνα</w:t>
      </w:r>
      <w:r w:rsidR="00D72061" w:rsidRPr="004E2A3D">
        <w:rPr>
          <w:b/>
          <w:bCs/>
          <w:sz w:val="24"/>
          <w:szCs w:val="24"/>
          <w:rPrChange w:id="1251" w:author="GEORGILAS STYLIANOS" w:date="2021-08-08T12:57:00Z">
            <w:rPr>
              <w:b/>
              <w:bCs/>
              <w:sz w:val="24"/>
              <w:szCs w:val="24"/>
              <w:lang w:val="el-GR"/>
            </w:rPr>
          </w:rPrChange>
        </w:rPr>
        <w:t xml:space="preserve"> </w:t>
      </w:r>
      <w:r w:rsidR="00D72061" w:rsidRPr="004E2A3D">
        <w:rPr>
          <w:b/>
          <w:bCs/>
          <w:noProof/>
          <w:sz w:val="24"/>
          <w:szCs w:val="24"/>
          <w:rPrChange w:id="1252" w:author="GEORGILAS STYLIANOS" w:date="2021-08-08T12:57:00Z">
            <w:rPr>
              <w:b/>
              <w:bCs/>
              <w:noProof/>
              <w:sz w:val="24"/>
              <w:szCs w:val="24"/>
              <w:lang w:val="el-GR"/>
            </w:rPr>
          </w:rPrChange>
        </w:rPr>
        <w:t>14</w:t>
      </w:r>
      <w:r w:rsidR="00D72061" w:rsidRPr="0059548D">
        <w:rPr>
          <w:rFonts w:ascii="Calibri" w:eastAsia="Calibri" w:hAnsi="Calibri" w:cs="Calibri"/>
          <w:sz w:val="24"/>
          <w:szCs w:val="24"/>
          <w:lang w:val="el-GR"/>
        </w:rPr>
        <w:fldChar w:fldCharType="end"/>
      </w:r>
      <w:r w:rsidRPr="004E2A3D">
        <w:rPr>
          <w:rFonts w:ascii="Calibri" w:eastAsia="Calibri" w:hAnsi="Calibri" w:cs="Calibri"/>
          <w:sz w:val="24"/>
          <w:szCs w:val="24"/>
          <w:rPrChange w:id="1253"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συνδέει</w:t>
      </w:r>
      <w:r w:rsidRPr="004E2A3D">
        <w:rPr>
          <w:rFonts w:ascii="Calibri" w:eastAsia="Calibri" w:hAnsi="Calibri" w:cs="Calibri"/>
          <w:sz w:val="24"/>
          <w:szCs w:val="24"/>
          <w:rPrChange w:id="1254"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τους</w:t>
      </w:r>
      <w:r w:rsidRPr="004E2A3D">
        <w:rPr>
          <w:rFonts w:ascii="Calibri" w:eastAsia="Calibri" w:hAnsi="Calibri" w:cs="Calibri"/>
          <w:sz w:val="24"/>
          <w:szCs w:val="24"/>
          <w:rPrChange w:id="1255"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πίνακες</w:t>
      </w:r>
      <w:r w:rsidRPr="004E2A3D">
        <w:rPr>
          <w:rFonts w:ascii="Calibri" w:eastAsia="Calibri" w:hAnsi="Calibri" w:cs="Calibri"/>
          <w:sz w:val="24"/>
          <w:szCs w:val="24"/>
          <w:rPrChange w:id="1256" w:author="GEORGILAS STYLIANOS" w:date="2021-08-08T12:57:00Z">
            <w:rPr>
              <w:rFonts w:ascii="Calibri" w:eastAsia="Calibri" w:hAnsi="Calibri" w:cs="Calibri"/>
              <w:sz w:val="24"/>
              <w:szCs w:val="24"/>
              <w:lang w:val="el-GR"/>
            </w:rPr>
          </w:rPrChange>
        </w:rPr>
        <w:t xml:space="preserve"> </w:t>
      </w:r>
      <w:ins w:id="1257" w:author="GEORGILAS STYLIANOS" w:date="2021-08-06T22:00:00Z">
        <w:r w:rsidR="005C6444" w:rsidRPr="004E2A3D">
          <w:rPr>
            <w:rFonts w:ascii="Calibri" w:eastAsia="Calibri" w:hAnsi="Calibri" w:cs="Calibri"/>
            <w:sz w:val="24"/>
            <w:szCs w:val="24"/>
          </w:rPr>
          <w:t>“</w:t>
        </w:r>
      </w:ins>
      <w:r w:rsidRPr="0059548D">
        <w:rPr>
          <w:rFonts w:ascii="Calibri" w:eastAsia="Calibri" w:hAnsi="Calibri" w:cs="Calibri"/>
          <w:sz w:val="24"/>
          <w:szCs w:val="24"/>
        </w:rPr>
        <w:t>Links</w:t>
      </w:r>
      <w:ins w:id="1258" w:author="GEORGILAS STYLIANOS" w:date="2021-08-06T22:00:00Z">
        <w:r w:rsidR="005C6444" w:rsidRPr="004E2A3D">
          <w:rPr>
            <w:rFonts w:ascii="Calibri" w:eastAsia="Calibri" w:hAnsi="Calibri" w:cs="Calibri"/>
            <w:sz w:val="24"/>
            <w:szCs w:val="24"/>
          </w:rPr>
          <w:t>”</w:t>
        </w:r>
      </w:ins>
      <w:r w:rsidRPr="004E2A3D">
        <w:rPr>
          <w:rFonts w:ascii="Calibri" w:eastAsia="Calibri" w:hAnsi="Calibri" w:cs="Calibri"/>
          <w:sz w:val="24"/>
          <w:szCs w:val="24"/>
          <w:rPrChange w:id="1259"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και</w:t>
      </w:r>
      <w:r w:rsidRPr="004E2A3D">
        <w:rPr>
          <w:rFonts w:ascii="Calibri" w:eastAsia="Calibri" w:hAnsi="Calibri" w:cs="Calibri"/>
          <w:sz w:val="24"/>
          <w:szCs w:val="24"/>
          <w:rPrChange w:id="1260" w:author="GEORGILAS STYLIANOS" w:date="2021-08-08T12:57:00Z">
            <w:rPr>
              <w:rFonts w:ascii="Calibri" w:eastAsia="Calibri" w:hAnsi="Calibri" w:cs="Calibri"/>
              <w:sz w:val="24"/>
              <w:szCs w:val="24"/>
              <w:lang w:val="el-GR"/>
            </w:rPr>
          </w:rPrChange>
        </w:rPr>
        <w:t xml:space="preserve"> </w:t>
      </w:r>
      <w:ins w:id="1261" w:author="GEORGILAS STYLIANOS" w:date="2021-08-06T22:00:00Z">
        <w:r w:rsidR="005C6444" w:rsidRPr="004E2A3D">
          <w:rPr>
            <w:rFonts w:ascii="Calibri" w:eastAsia="Calibri" w:hAnsi="Calibri" w:cs="Calibri"/>
            <w:sz w:val="24"/>
            <w:szCs w:val="24"/>
          </w:rPr>
          <w:t>“</w:t>
        </w:r>
      </w:ins>
      <w:r w:rsidRPr="0059548D">
        <w:rPr>
          <w:rFonts w:ascii="Calibri" w:eastAsia="Calibri" w:hAnsi="Calibri" w:cs="Calibri"/>
          <w:sz w:val="24"/>
          <w:szCs w:val="24"/>
        </w:rPr>
        <w:t>Facebook</w:t>
      </w:r>
      <w:r w:rsidRPr="004E2A3D">
        <w:rPr>
          <w:rFonts w:ascii="Calibri" w:eastAsia="Calibri" w:hAnsi="Calibri" w:cs="Calibri"/>
          <w:sz w:val="24"/>
          <w:szCs w:val="24"/>
          <w:rPrChange w:id="1262" w:author="GEORGILAS STYLIANOS" w:date="2021-08-08T12:57:00Z">
            <w:rPr>
              <w:rFonts w:ascii="Calibri" w:eastAsia="Calibri" w:hAnsi="Calibri" w:cs="Calibri"/>
              <w:sz w:val="24"/>
              <w:szCs w:val="24"/>
              <w:lang w:val="el-GR"/>
            </w:rPr>
          </w:rPrChange>
        </w:rPr>
        <w:t>_</w:t>
      </w:r>
      <w:r w:rsidRPr="0059548D">
        <w:rPr>
          <w:rFonts w:ascii="Calibri" w:eastAsia="Calibri" w:hAnsi="Calibri" w:cs="Calibri"/>
          <w:sz w:val="24"/>
          <w:szCs w:val="24"/>
        </w:rPr>
        <w:t>Posts</w:t>
      </w:r>
      <w:ins w:id="1263" w:author="GEORGILAS STYLIANOS" w:date="2021-08-06T22:00:00Z">
        <w:r w:rsidR="005C6444" w:rsidRPr="004E2A3D">
          <w:rPr>
            <w:rFonts w:ascii="Calibri" w:eastAsia="Calibri" w:hAnsi="Calibri" w:cs="Calibri"/>
            <w:sz w:val="24"/>
            <w:szCs w:val="24"/>
          </w:rPr>
          <w:t>”</w:t>
        </w:r>
      </w:ins>
      <w:r w:rsidRPr="004E2A3D">
        <w:rPr>
          <w:rFonts w:ascii="Calibri" w:eastAsia="Calibri" w:hAnsi="Calibri" w:cs="Calibri"/>
          <w:sz w:val="24"/>
          <w:szCs w:val="24"/>
          <w:rPrChange w:id="1264"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και</w:t>
      </w:r>
      <w:r w:rsidRPr="004E2A3D">
        <w:rPr>
          <w:rFonts w:ascii="Calibri" w:eastAsia="Calibri" w:hAnsi="Calibri" w:cs="Calibri"/>
          <w:sz w:val="24"/>
          <w:szCs w:val="24"/>
          <w:rPrChange w:id="1265"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αναλύεται</w:t>
      </w:r>
      <w:r w:rsidRPr="004E2A3D">
        <w:rPr>
          <w:rFonts w:ascii="Calibri" w:eastAsia="Calibri" w:hAnsi="Calibri" w:cs="Calibri"/>
          <w:sz w:val="24"/>
          <w:szCs w:val="24"/>
          <w:rPrChange w:id="1266"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ως</w:t>
      </w:r>
      <w:r w:rsidRPr="004E2A3D">
        <w:rPr>
          <w:rFonts w:ascii="Calibri" w:eastAsia="Calibri" w:hAnsi="Calibri" w:cs="Calibri"/>
          <w:sz w:val="24"/>
          <w:szCs w:val="24"/>
          <w:rPrChange w:id="1267"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εξής</w:t>
      </w:r>
      <w:r w:rsidRPr="004E2A3D">
        <w:rPr>
          <w:rFonts w:ascii="Calibri" w:eastAsia="Calibri" w:hAnsi="Calibri" w:cs="Calibri"/>
          <w:sz w:val="24"/>
          <w:szCs w:val="24"/>
          <w:rPrChange w:id="1268" w:author="GEORGILAS STYLIANOS" w:date="2021-08-08T12:57:00Z">
            <w:rPr>
              <w:rFonts w:ascii="Calibri" w:eastAsia="Calibri" w:hAnsi="Calibri" w:cs="Calibri"/>
              <w:sz w:val="24"/>
              <w:szCs w:val="24"/>
              <w:lang w:val="el-GR"/>
            </w:rPr>
          </w:rPrChange>
        </w:rPr>
        <w:t>:</w:t>
      </w:r>
    </w:p>
    <w:p w14:paraId="040068A1" w14:textId="66F74E01" w:rsidR="0087388F" w:rsidRPr="0059548D" w:rsidRDefault="0087388F">
      <w:pPr>
        <w:pStyle w:val="Caption"/>
        <w:numPr>
          <w:ilvl w:val="0"/>
          <w:numId w:val="15"/>
        </w:numPr>
        <w:spacing w:after="120"/>
        <w:rPr>
          <w:rFonts w:ascii="Calibri" w:eastAsia="Calibri" w:hAnsi="Calibri" w:cs="Calibri"/>
          <w:i w:val="0"/>
          <w:iCs w:val="0"/>
          <w:color w:val="000000" w:themeColor="text1"/>
          <w:sz w:val="24"/>
          <w:szCs w:val="24"/>
          <w:lang w:val="el-GR"/>
        </w:rPr>
        <w:pPrChange w:id="1269" w:author="GEORGILAS STYLIANOS" w:date="2021-08-06T22:01:00Z">
          <w:pPr>
            <w:pStyle w:val="Caption"/>
            <w:numPr>
              <w:numId w:val="15"/>
            </w:numPr>
            <w:spacing w:before="240"/>
            <w:ind w:left="720" w:hanging="360"/>
          </w:pPr>
        </w:pPrChange>
      </w:pPr>
      <w:del w:id="1270" w:author="GEORGILAS STYLIANOS" w:date="2021-08-06T22:01:00Z">
        <w:r w:rsidRPr="0059548D" w:rsidDel="005C6444">
          <w:rPr>
            <w:rFonts w:ascii="Calibri" w:eastAsia="Calibri" w:hAnsi="Calibri" w:cs="Calibri"/>
            <w:i w:val="0"/>
            <w:iCs w:val="0"/>
            <w:color w:val="000000" w:themeColor="text1"/>
            <w:sz w:val="24"/>
            <w:szCs w:val="24"/>
          </w:rPr>
          <w:delText>Facebook</w:delText>
        </w:r>
      </w:del>
      <w:ins w:id="1271" w:author="GEORGILAS STYLIANOS" w:date="2021-08-06T22:01:00Z">
        <w:r w:rsidR="005C6444">
          <w:rPr>
            <w:rFonts w:ascii="Calibri" w:eastAsia="Calibri" w:hAnsi="Calibri" w:cs="Calibri"/>
            <w:i w:val="0"/>
            <w:iCs w:val="0"/>
            <w:color w:val="000000" w:themeColor="text1"/>
            <w:sz w:val="24"/>
            <w:szCs w:val="24"/>
          </w:rPr>
          <w:t>f</w:t>
        </w:r>
        <w:r w:rsidR="005C6444" w:rsidRPr="0059548D">
          <w:rPr>
            <w:rFonts w:ascii="Calibri" w:eastAsia="Calibri" w:hAnsi="Calibri" w:cs="Calibri"/>
            <w:i w:val="0"/>
            <w:iCs w:val="0"/>
            <w:color w:val="000000" w:themeColor="text1"/>
            <w:sz w:val="24"/>
            <w:szCs w:val="24"/>
          </w:rPr>
          <w:t>acebook</w:t>
        </w:r>
      </w:ins>
      <w:r w:rsidRPr="0059548D">
        <w:rPr>
          <w:rFonts w:ascii="Calibri" w:eastAsia="Calibri" w:hAnsi="Calibri" w:cs="Calibri"/>
          <w:i w:val="0"/>
          <w:iCs w:val="0"/>
          <w:color w:val="000000" w:themeColor="text1"/>
          <w:sz w:val="24"/>
          <w:szCs w:val="24"/>
          <w:lang w:val="el-GR"/>
        </w:rPr>
        <w:t>_</w:t>
      </w:r>
      <w:r w:rsidRPr="0059548D">
        <w:rPr>
          <w:rFonts w:ascii="Calibri" w:eastAsia="Calibri" w:hAnsi="Calibri" w:cs="Calibri"/>
          <w:i w:val="0"/>
          <w:iCs w:val="0"/>
          <w:color w:val="000000" w:themeColor="text1"/>
          <w:sz w:val="24"/>
          <w:szCs w:val="24"/>
        </w:rPr>
        <w:t>post</w:t>
      </w:r>
      <w:r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Pr="0059548D">
        <w:rPr>
          <w:rFonts w:ascii="Calibri" w:eastAsia="Calibri" w:hAnsi="Calibri" w:cs="Calibri"/>
          <w:i w:val="0"/>
          <w:iCs w:val="0"/>
          <w:color w:val="000000" w:themeColor="text1"/>
          <w:sz w:val="24"/>
          <w:szCs w:val="24"/>
          <w:lang w:val="el-GR"/>
        </w:rPr>
        <w:t xml:space="preserve"> </w:t>
      </w:r>
      <w:del w:id="1272" w:author="GEORGILAS STYLIANOS" w:date="2021-08-06T19:39:00Z">
        <w:r w:rsidRPr="0059548D" w:rsidDel="004508FB">
          <w:rPr>
            <w:rFonts w:ascii="Calibri" w:eastAsia="Calibri" w:hAnsi="Calibri" w:cs="Calibri"/>
            <w:i w:val="0"/>
            <w:iCs w:val="0"/>
            <w:color w:val="000000" w:themeColor="text1"/>
            <w:sz w:val="24"/>
            <w:szCs w:val="24"/>
            <w:lang w:val="el-GR"/>
          </w:rPr>
          <w:delText xml:space="preserve"> </w:delText>
        </w:r>
      </w:del>
      <w:ins w:id="1273" w:author="GEORGILAS STYLIANOS" w:date="2021-08-07T14:32: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1274" w:author="GEORGILAS STYLIANOS" w:date="2021-08-07T14:32: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1275" w:author="GEORGILAS STYLIANOS" w:date="2021-08-07T14:32:00Z">
        <w:r w:rsidRPr="0059548D" w:rsidDel="00D36AFE">
          <w:rPr>
            <w:rFonts w:ascii="Calibri" w:eastAsia="Calibri" w:hAnsi="Calibri" w:cs="Calibri"/>
            <w:i w:val="0"/>
            <w:iCs w:val="0"/>
            <w:color w:val="000000" w:themeColor="text1"/>
            <w:sz w:val="24"/>
            <w:szCs w:val="24"/>
            <w:lang w:val="el-GR"/>
          </w:rPr>
          <w:delText xml:space="preserve">Το </w:delText>
        </w:r>
        <w:r w:rsidRPr="0059548D" w:rsidDel="00D36AFE">
          <w:rPr>
            <w:rFonts w:ascii="Calibri" w:eastAsia="Calibri" w:hAnsi="Calibri" w:cs="Calibri"/>
            <w:i w:val="0"/>
            <w:iCs w:val="0"/>
            <w:color w:val="000000" w:themeColor="text1"/>
            <w:sz w:val="24"/>
            <w:szCs w:val="24"/>
          </w:rPr>
          <w:delText>id</w:delText>
        </w:r>
        <w:r w:rsidRPr="0059548D" w:rsidDel="00D36AFE">
          <w:rPr>
            <w:rFonts w:ascii="Calibri" w:eastAsia="Calibri" w:hAnsi="Calibri" w:cs="Calibri"/>
            <w:i w:val="0"/>
            <w:iCs w:val="0"/>
            <w:color w:val="000000" w:themeColor="text1"/>
            <w:sz w:val="24"/>
            <w:szCs w:val="24"/>
            <w:lang w:val="el-GR"/>
          </w:rPr>
          <w:delText xml:space="preserve"> </w:delText>
        </w:r>
      </w:del>
      <w:del w:id="1276" w:author="GEORGILAS STYLIANOS" w:date="2021-08-07T14:57:00Z">
        <w:r w:rsidRPr="0059548D" w:rsidDel="006A65D5">
          <w:rPr>
            <w:rFonts w:ascii="Calibri" w:eastAsia="Calibri" w:hAnsi="Calibri" w:cs="Calibri"/>
            <w:i w:val="0"/>
            <w:iCs w:val="0"/>
            <w:color w:val="000000" w:themeColor="text1"/>
            <w:sz w:val="24"/>
            <w:szCs w:val="24"/>
            <w:lang w:val="el-GR"/>
          </w:rPr>
          <w:delText xml:space="preserve">του </w:delText>
        </w:r>
        <w:r w:rsidRPr="0059548D" w:rsidDel="006A65D5">
          <w:rPr>
            <w:rFonts w:ascii="Calibri" w:eastAsia="Calibri" w:hAnsi="Calibri" w:cs="Calibri"/>
            <w:i w:val="0"/>
            <w:iCs w:val="0"/>
            <w:color w:val="000000" w:themeColor="text1"/>
            <w:sz w:val="24"/>
            <w:szCs w:val="24"/>
          </w:rPr>
          <w:delText>post</w:delText>
        </w:r>
      </w:del>
      <w:ins w:id="1277" w:author="GEORGILAS STYLIANOS" w:date="2021-08-07T14:57:00Z">
        <w:r w:rsidR="006A65D5">
          <w:rPr>
            <w:rFonts w:ascii="Calibri" w:eastAsia="Calibri" w:hAnsi="Calibri" w:cs="Calibri"/>
            <w:i w:val="0"/>
            <w:iCs w:val="0"/>
            <w:color w:val="000000" w:themeColor="text1"/>
            <w:sz w:val="24"/>
            <w:szCs w:val="24"/>
            <w:lang w:val="el-GR"/>
          </w:rPr>
          <w:t>της δημοσίευσης</w:t>
        </w:r>
      </w:ins>
      <w:r w:rsidRPr="0059548D">
        <w:rPr>
          <w:rFonts w:ascii="Calibri" w:eastAsia="Calibri" w:hAnsi="Calibri" w:cs="Calibri"/>
          <w:i w:val="0"/>
          <w:iCs w:val="0"/>
          <w:color w:val="000000" w:themeColor="text1"/>
          <w:sz w:val="24"/>
          <w:szCs w:val="24"/>
          <w:lang w:val="el-GR"/>
        </w:rPr>
        <w:t xml:space="preserve"> που υπάρχει </w:t>
      </w:r>
      <w:del w:id="1278" w:author="GEORGILAS STYLIANOS" w:date="2021-08-07T14:49:00Z">
        <w:r w:rsidRPr="0059548D" w:rsidDel="00A7121A">
          <w:rPr>
            <w:rFonts w:ascii="Calibri" w:eastAsia="Calibri" w:hAnsi="Calibri" w:cs="Calibri"/>
            <w:i w:val="0"/>
            <w:iCs w:val="0"/>
            <w:color w:val="000000" w:themeColor="text1"/>
            <w:sz w:val="24"/>
            <w:szCs w:val="24"/>
            <w:lang w:val="el-GR"/>
          </w:rPr>
          <w:delText xml:space="preserve">το </w:delText>
        </w:r>
        <w:r w:rsidRPr="0059548D" w:rsidDel="00A7121A">
          <w:rPr>
            <w:rFonts w:ascii="Calibri" w:eastAsia="Calibri" w:hAnsi="Calibri" w:cs="Calibri"/>
            <w:i w:val="0"/>
            <w:iCs w:val="0"/>
            <w:color w:val="000000" w:themeColor="text1"/>
            <w:sz w:val="24"/>
            <w:szCs w:val="24"/>
          </w:rPr>
          <w:delText>link</w:delText>
        </w:r>
      </w:del>
      <w:ins w:id="1279" w:author="GEORGILAS STYLIANOS" w:date="2021-08-07T14:49:00Z">
        <w:r w:rsidR="00A7121A">
          <w:rPr>
            <w:rFonts w:ascii="Calibri" w:eastAsia="Calibri" w:hAnsi="Calibri" w:cs="Calibri"/>
            <w:i w:val="0"/>
            <w:iCs w:val="0"/>
            <w:color w:val="000000" w:themeColor="text1"/>
            <w:sz w:val="24"/>
            <w:szCs w:val="24"/>
            <w:lang w:val="el-GR"/>
          </w:rPr>
          <w:t xml:space="preserve">ο </w:t>
        </w:r>
        <w:proofErr w:type="spellStart"/>
        <w:r w:rsidR="00A7121A">
          <w:rPr>
            <w:rFonts w:ascii="Calibri" w:eastAsia="Calibri" w:hAnsi="Calibri" w:cs="Calibri"/>
            <w:i w:val="0"/>
            <w:iCs w:val="0"/>
            <w:color w:val="000000" w:themeColor="text1"/>
            <w:sz w:val="24"/>
            <w:szCs w:val="24"/>
            <w:lang w:val="el-GR"/>
          </w:rPr>
          <w:t>υπερσύνδεσμος</w:t>
        </w:r>
      </w:ins>
      <w:proofErr w:type="spellEnd"/>
      <w:ins w:id="1280" w:author="Razis" w:date="2021-08-01T12:43:00Z">
        <w:del w:id="1281" w:author="GEORGILAS STYLIANOS" w:date="2021-08-06T22:01:00Z">
          <w:r w:rsidR="004E0DF9" w:rsidDel="005C6444">
            <w:rPr>
              <w:rFonts w:ascii="Calibri" w:eastAsia="Calibri" w:hAnsi="Calibri" w:cs="Calibri"/>
              <w:i w:val="0"/>
              <w:iCs w:val="0"/>
              <w:color w:val="000000" w:themeColor="text1"/>
              <w:sz w:val="24"/>
              <w:szCs w:val="24"/>
              <w:lang w:val="el-GR"/>
            </w:rPr>
            <w:delText>++ ΞΚ</w:delText>
          </w:r>
        </w:del>
      </w:ins>
      <w:ins w:id="1282" w:author="GEORGILAS STYLIANOS" w:date="2021-08-06T22:01:00Z">
        <w:r w:rsidR="005C6444" w:rsidRPr="005C6444">
          <w:rPr>
            <w:rFonts w:ascii="Calibri" w:eastAsia="Calibri" w:hAnsi="Calibri" w:cs="Calibri"/>
            <w:i w:val="0"/>
            <w:iCs w:val="0"/>
            <w:color w:val="000000" w:themeColor="text1"/>
            <w:sz w:val="24"/>
            <w:szCs w:val="24"/>
            <w:lang w:val="el-GR"/>
            <w:rPrChange w:id="1283" w:author="GEORGILAS STYLIANOS" w:date="2021-08-06T22:01:00Z">
              <w:rPr>
                <w:rFonts w:ascii="Calibri" w:eastAsia="Calibri" w:hAnsi="Calibri" w:cs="Calibri"/>
                <w:i w:val="0"/>
                <w:iCs w:val="0"/>
                <w:color w:val="000000" w:themeColor="text1"/>
                <w:sz w:val="24"/>
                <w:szCs w:val="24"/>
              </w:rPr>
            </w:rPrChange>
          </w:rPr>
          <w:t xml:space="preserve">, </w:t>
        </w:r>
        <w:r w:rsidR="005C6444">
          <w:rPr>
            <w:rFonts w:ascii="Calibri" w:eastAsia="Calibri" w:hAnsi="Calibri" w:cs="Calibri"/>
            <w:i w:val="0"/>
            <w:iCs w:val="0"/>
            <w:color w:val="000000" w:themeColor="text1"/>
            <w:sz w:val="24"/>
            <w:szCs w:val="24"/>
            <w:lang w:val="el-GR"/>
          </w:rPr>
          <w:t xml:space="preserve">ξένο κλειδί για τον πίνακα </w:t>
        </w:r>
        <w:r w:rsidR="005C6444" w:rsidRPr="00AA5D52">
          <w:rPr>
            <w:rFonts w:ascii="Calibri" w:eastAsia="Calibri" w:hAnsi="Calibri" w:cs="Calibri"/>
            <w:i w:val="0"/>
            <w:iCs w:val="0"/>
            <w:color w:val="000000" w:themeColor="text1"/>
            <w:sz w:val="24"/>
            <w:szCs w:val="24"/>
            <w:lang w:val="el-GR"/>
          </w:rPr>
          <w:t>“</w:t>
        </w:r>
        <w:r w:rsidR="005C6444">
          <w:rPr>
            <w:rFonts w:ascii="Calibri" w:eastAsia="Calibri" w:hAnsi="Calibri" w:cs="Calibri"/>
            <w:i w:val="0"/>
            <w:iCs w:val="0"/>
            <w:color w:val="000000" w:themeColor="text1"/>
            <w:sz w:val="24"/>
            <w:szCs w:val="24"/>
          </w:rPr>
          <w:t>Facebook</w:t>
        </w:r>
        <w:r w:rsidR="005C6444" w:rsidRPr="00AA5D52">
          <w:rPr>
            <w:rFonts w:ascii="Calibri" w:eastAsia="Calibri" w:hAnsi="Calibri" w:cs="Calibri"/>
            <w:i w:val="0"/>
            <w:iCs w:val="0"/>
            <w:color w:val="000000" w:themeColor="text1"/>
            <w:sz w:val="24"/>
            <w:szCs w:val="24"/>
            <w:lang w:val="el-GR"/>
          </w:rPr>
          <w:t>”</w:t>
        </w:r>
      </w:ins>
      <w:ins w:id="1284" w:author="GEORGILAS STYLIANOS" w:date="2021-08-07T15:13:00Z">
        <w:r w:rsidR="00432C7D">
          <w:rPr>
            <w:rFonts w:ascii="Calibri" w:eastAsia="Calibri" w:hAnsi="Calibri" w:cs="Calibri"/>
            <w:i w:val="0"/>
            <w:iCs w:val="0"/>
            <w:color w:val="000000" w:themeColor="text1"/>
            <w:sz w:val="24"/>
            <w:szCs w:val="24"/>
            <w:lang w:val="el-GR"/>
          </w:rPr>
          <w:t xml:space="preserve"> (</w:t>
        </w:r>
        <w:r w:rsidR="00432C7D">
          <w:rPr>
            <w:rFonts w:ascii="Calibri" w:eastAsia="Calibri" w:hAnsi="Calibri" w:cs="Calibri"/>
            <w:i w:val="0"/>
            <w:iCs w:val="0"/>
            <w:color w:val="000000" w:themeColor="text1"/>
            <w:sz w:val="24"/>
            <w:szCs w:val="24"/>
            <w:lang w:val="el-GR"/>
          </w:rPr>
          <w:fldChar w:fldCharType="begin"/>
        </w:r>
        <w:r w:rsidR="00432C7D">
          <w:rPr>
            <w:rFonts w:ascii="Calibri" w:eastAsia="Calibri" w:hAnsi="Calibri" w:cs="Calibri"/>
            <w:i w:val="0"/>
            <w:iCs w:val="0"/>
            <w:color w:val="000000" w:themeColor="text1"/>
            <w:sz w:val="24"/>
            <w:szCs w:val="24"/>
            <w:lang w:val="el-GR"/>
          </w:rPr>
          <w:instrText xml:space="preserve"> REF _Ref78469380 \h </w:instrText>
        </w:r>
      </w:ins>
      <w:r w:rsidR="00432C7D">
        <w:rPr>
          <w:rFonts w:ascii="Calibri" w:eastAsia="Calibri" w:hAnsi="Calibri" w:cs="Calibri"/>
          <w:i w:val="0"/>
          <w:iCs w:val="0"/>
          <w:color w:val="000000" w:themeColor="text1"/>
          <w:sz w:val="24"/>
          <w:szCs w:val="24"/>
          <w:lang w:val="el-GR"/>
        </w:rPr>
      </w:r>
      <w:r w:rsidR="00432C7D">
        <w:rPr>
          <w:rFonts w:ascii="Calibri" w:eastAsia="Calibri" w:hAnsi="Calibri" w:cs="Calibri"/>
          <w:i w:val="0"/>
          <w:iCs w:val="0"/>
          <w:color w:val="000000" w:themeColor="text1"/>
          <w:sz w:val="24"/>
          <w:szCs w:val="24"/>
          <w:lang w:val="el-GR"/>
        </w:rPr>
        <w:fldChar w:fldCharType="separate"/>
      </w:r>
      <w:ins w:id="1285" w:author="GEORGILAS STYLIANOS" w:date="2021-08-07T15:13:00Z">
        <w:r w:rsidR="00432C7D" w:rsidRPr="00E517A7">
          <w:rPr>
            <w:b/>
            <w:bCs/>
            <w:color w:val="auto"/>
            <w:sz w:val="24"/>
            <w:szCs w:val="24"/>
            <w:lang w:val="el-GR"/>
          </w:rPr>
          <w:t xml:space="preserve">Εικόνα </w:t>
        </w:r>
        <w:r w:rsidR="00432C7D" w:rsidRPr="00E517A7">
          <w:rPr>
            <w:b/>
            <w:bCs/>
            <w:noProof/>
            <w:color w:val="auto"/>
            <w:sz w:val="24"/>
            <w:szCs w:val="24"/>
            <w:lang w:val="el-GR"/>
          </w:rPr>
          <w:t>2</w:t>
        </w:r>
        <w:r w:rsidR="00432C7D">
          <w:rPr>
            <w:rFonts w:ascii="Calibri" w:eastAsia="Calibri" w:hAnsi="Calibri" w:cs="Calibri"/>
            <w:i w:val="0"/>
            <w:iCs w:val="0"/>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ins>
    </w:p>
    <w:p w14:paraId="378C22B5" w14:textId="6C120D10" w:rsidR="00072348" w:rsidRPr="0059548D" w:rsidRDefault="0087388F">
      <w:pPr>
        <w:pStyle w:val="Caption"/>
        <w:numPr>
          <w:ilvl w:val="0"/>
          <w:numId w:val="15"/>
        </w:numPr>
        <w:spacing w:after="120"/>
        <w:rPr>
          <w:rFonts w:ascii="Calibri" w:eastAsia="Calibri" w:hAnsi="Calibri" w:cs="Calibri"/>
          <w:i w:val="0"/>
          <w:iCs w:val="0"/>
          <w:color w:val="000000" w:themeColor="text1"/>
          <w:sz w:val="24"/>
          <w:szCs w:val="24"/>
          <w:lang w:val="el-GR"/>
        </w:rPr>
        <w:pPrChange w:id="1286" w:author="GEORGILAS STYLIANOS" w:date="2021-08-06T22:01:00Z">
          <w:pPr>
            <w:pStyle w:val="Caption"/>
            <w:numPr>
              <w:numId w:val="15"/>
            </w:numPr>
            <w:spacing w:before="240"/>
            <w:ind w:left="720" w:hanging="360"/>
          </w:pPr>
        </w:pPrChange>
      </w:pPr>
      <w:del w:id="1287" w:author="GEORGILAS STYLIANOS" w:date="2021-08-06T22:01:00Z">
        <w:r w:rsidRPr="0059548D" w:rsidDel="005C6444">
          <w:rPr>
            <w:rFonts w:ascii="Calibri" w:eastAsia="Calibri" w:hAnsi="Calibri" w:cs="Calibri"/>
            <w:i w:val="0"/>
            <w:iCs w:val="0"/>
            <w:color w:val="000000" w:themeColor="text1"/>
            <w:sz w:val="24"/>
            <w:szCs w:val="24"/>
          </w:rPr>
          <w:lastRenderedPageBreak/>
          <w:delText>Link</w:delText>
        </w:r>
      </w:del>
      <w:ins w:id="1288" w:author="GEORGILAS STYLIANOS" w:date="2021-08-06T22:01:00Z">
        <w:r w:rsidR="005C6444">
          <w:rPr>
            <w:rFonts w:ascii="Calibri" w:eastAsia="Calibri" w:hAnsi="Calibri" w:cs="Calibri"/>
            <w:i w:val="0"/>
            <w:iCs w:val="0"/>
            <w:color w:val="000000" w:themeColor="text1"/>
            <w:sz w:val="24"/>
            <w:szCs w:val="24"/>
          </w:rPr>
          <w:t>l</w:t>
        </w:r>
        <w:r w:rsidR="005C6444" w:rsidRPr="0059548D">
          <w:rPr>
            <w:rFonts w:ascii="Calibri" w:eastAsia="Calibri" w:hAnsi="Calibri" w:cs="Calibri"/>
            <w:i w:val="0"/>
            <w:iCs w:val="0"/>
            <w:color w:val="000000" w:themeColor="text1"/>
            <w:sz w:val="24"/>
            <w:szCs w:val="24"/>
          </w:rPr>
          <w:t>ink</w:t>
        </w:r>
      </w:ins>
      <w:r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Pr="0059548D">
        <w:rPr>
          <w:rFonts w:ascii="Calibri" w:eastAsia="Calibri" w:hAnsi="Calibri" w:cs="Calibri"/>
          <w:i w:val="0"/>
          <w:iCs w:val="0"/>
          <w:color w:val="000000" w:themeColor="text1"/>
          <w:sz w:val="24"/>
          <w:szCs w:val="24"/>
          <w:lang w:val="el-GR"/>
        </w:rPr>
        <w:t xml:space="preserve"> Ο μοναδικός αύξων αριθμός του </w:t>
      </w:r>
      <w:del w:id="1289" w:author="GEORGILAS STYLIANOS" w:date="2021-08-07T14:49:00Z">
        <w:r w:rsidRPr="0059548D" w:rsidDel="00A7121A">
          <w:rPr>
            <w:rFonts w:ascii="Calibri" w:eastAsia="Calibri" w:hAnsi="Calibri" w:cs="Calibri"/>
            <w:i w:val="0"/>
            <w:iCs w:val="0"/>
            <w:color w:val="000000" w:themeColor="text1"/>
            <w:sz w:val="24"/>
            <w:szCs w:val="24"/>
          </w:rPr>
          <w:delText>link</w:delText>
        </w:r>
        <w:r w:rsidRPr="0059548D" w:rsidDel="00A7121A">
          <w:rPr>
            <w:rFonts w:ascii="Calibri" w:eastAsia="Calibri" w:hAnsi="Calibri" w:cs="Calibri"/>
            <w:i w:val="0"/>
            <w:iCs w:val="0"/>
            <w:color w:val="000000" w:themeColor="text1"/>
            <w:sz w:val="24"/>
            <w:szCs w:val="24"/>
            <w:lang w:val="el-GR"/>
          </w:rPr>
          <w:delText xml:space="preserve"> </w:delText>
        </w:r>
      </w:del>
      <w:proofErr w:type="spellStart"/>
      <w:ins w:id="1290" w:author="GEORGILAS STYLIANOS" w:date="2021-08-07T14:49:00Z">
        <w:r w:rsidR="00A7121A">
          <w:rPr>
            <w:rFonts w:ascii="Calibri" w:eastAsia="Calibri" w:hAnsi="Calibri" w:cs="Calibri"/>
            <w:i w:val="0"/>
            <w:iCs w:val="0"/>
            <w:color w:val="000000" w:themeColor="text1"/>
            <w:sz w:val="24"/>
            <w:szCs w:val="24"/>
            <w:lang w:val="el-GR"/>
          </w:rPr>
          <w:t>υπερσυνδέσμου</w:t>
        </w:r>
        <w:proofErr w:type="spellEnd"/>
        <w:r w:rsidR="00A7121A">
          <w:rPr>
            <w:rFonts w:ascii="Calibri" w:eastAsia="Calibri" w:hAnsi="Calibri" w:cs="Calibri"/>
            <w:i w:val="0"/>
            <w:iCs w:val="0"/>
            <w:color w:val="000000" w:themeColor="text1"/>
            <w:sz w:val="24"/>
            <w:szCs w:val="24"/>
            <w:lang w:val="el-GR"/>
          </w:rPr>
          <w:t xml:space="preserve"> </w:t>
        </w:r>
      </w:ins>
      <w:r w:rsidRPr="0059548D">
        <w:rPr>
          <w:rFonts w:ascii="Calibri" w:eastAsia="Calibri" w:hAnsi="Calibri" w:cs="Calibri"/>
          <w:i w:val="0"/>
          <w:iCs w:val="0"/>
          <w:color w:val="000000" w:themeColor="text1"/>
          <w:sz w:val="24"/>
          <w:szCs w:val="24"/>
          <w:lang w:val="el-GR"/>
        </w:rPr>
        <w:t xml:space="preserve">που υπάρχει στον πίνακα </w:t>
      </w:r>
      <w:r w:rsidRPr="0059548D">
        <w:rPr>
          <w:rFonts w:ascii="Calibri" w:eastAsia="Calibri" w:hAnsi="Calibri" w:cs="Calibri"/>
          <w:i w:val="0"/>
          <w:iCs w:val="0"/>
          <w:color w:val="000000" w:themeColor="text1"/>
          <w:sz w:val="24"/>
          <w:szCs w:val="24"/>
        </w:rPr>
        <w:t>Links</w:t>
      </w:r>
      <w:ins w:id="1291" w:author="Razis" w:date="2021-08-01T12:43:00Z">
        <w:del w:id="1292" w:author="GEORGILAS STYLIANOS" w:date="2021-08-06T22:01:00Z">
          <w:r w:rsidR="004E0DF9" w:rsidDel="005C6444">
            <w:rPr>
              <w:rFonts w:ascii="Calibri" w:eastAsia="Calibri" w:hAnsi="Calibri" w:cs="Calibri"/>
              <w:i w:val="0"/>
              <w:iCs w:val="0"/>
              <w:color w:val="000000" w:themeColor="text1"/>
              <w:sz w:val="24"/>
              <w:szCs w:val="24"/>
              <w:lang w:val="el-GR"/>
            </w:rPr>
            <w:delText>++ ΞΚ</w:delText>
          </w:r>
        </w:del>
      </w:ins>
      <w:ins w:id="1293" w:author="GEORGILAS STYLIANOS" w:date="2021-08-06T22:01:00Z">
        <w:r w:rsidR="005C6444" w:rsidRPr="005C6444">
          <w:rPr>
            <w:rFonts w:ascii="Calibri" w:eastAsia="Calibri" w:hAnsi="Calibri" w:cs="Calibri"/>
            <w:i w:val="0"/>
            <w:iCs w:val="0"/>
            <w:color w:val="000000" w:themeColor="text1"/>
            <w:sz w:val="24"/>
            <w:szCs w:val="24"/>
            <w:lang w:val="el-GR"/>
            <w:rPrChange w:id="1294" w:author="GEORGILAS STYLIANOS" w:date="2021-08-06T22:01:00Z">
              <w:rPr>
                <w:rFonts w:ascii="Calibri" w:eastAsia="Calibri" w:hAnsi="Calibri" w:cs="Calibri"/>
                <w:i w:val="0"/>
                <w:iCs w:val="0"/>
                <w:color w:val="000000" w:themeColor="text1"/>
                <w:sz w:val="24"/>
                <w:szCs w:val="24"/>
              </w:rPr>
            </w:rPrChange>
          </w:rPr>
          <w:t xml:space="preserve">, </w:t>
        </w:r>
        <w:r w:rsidR="005C6444">
          <w:rPr>
            <w:rFonts w:ascii="Calibri" w:eastAsia="Calibri" w:hAnsi="Calibri" w:cs="Calibri"/>
            <w:i w:val="0"/>
            <w:iCs w:val="0"/>
            <w:color w:val="000000" w:themeColor="text1"/>
            <w:sz w:val="24"/>
            <w:szCs w:val="24"/>
            <w:lang w:val="el-GR"/>
          </w:rPr>
          <w:t xml:space="preserve">ξένο κλειδί για τον πίνακα </w:t>
        </w:r>
        <w:r w:rsidR="005C6444" w:rsidRPr="00AA5D52">
          <w:rPr>
            <w:rFonts w:ascii="Calibri" w:eastAsia="Calibri" w:hAnsi="Calibri" w:cs="Calibri"/>
            <w:i w:val="0"/>
            <w:iCs w:val="0"/>
            <w:color w:val="000000" w:themeColor="text1"/>
            <w:sz w:val="24"/>
            <w:szCs w:val="24"/>
            <w:lang w:val="el-GR"/>
          </w:rPr>
          <w:t>“</w:t>
        </w:r>
        <w:r w:rsidR="005C6444">
          <w:rPr>
            <w:rFonts w:ascii="Calibri" w:eastAsia="Calibri" w:hAnsi="Calibri" w:cs="Calibri"/>
            <w:i w:val="0"/>
            <w:iCs w:val="0"/>
            <w:color w:val="000000" w:themeColor="text1"/>
            <w:sz w:val="24"/>
            <w:szCs w:val="24"/>
          </w:rPr>
          <w:t>Links</w:t>
        </w:r>
        <w:r w:rsidR="005C6444" w:rsidRPr="00AA5D52">
          <w:rPr>
            <w:rFonts w:ascii="Calibri" w:eastAsia="Calibri" w:hAnsi="Calibri" w:cs="Calibri"/>
            <w:i w:val="0"/>
            <w:iCs w:val="0"/>
            <w:color w:val="000000" w:themeColor="text1"/>
            <w:sz w:val="24"/>
            <w:szCs w:val="24"/>
            <w:lang w:val="el-GR"/>
          </w:rPr>
          <w:t>”</w:t>
        </w:r>
      </w:ins>
      <w:ins w:id="1295" w:author="GEORGILAS STYLIANOS" w:date="2021-08-07T15:14:00Z">
        <w:r w:rsidR="00432C7D">
          <w:rPr>
            <w:rFonts w:ascii="Calibri" w:eastAsia="Calibri" w:hAnsi="Calibri" w:cs="Calibri"/>
            <w:i w:val="0"/>
            <w:iCs w:val="0"/>
            <w:color w:val="000000" w:themeColor="text1"/>
            <w:sz w:val="24"/>
            <w:szCs w:val="24"/>
            <w:lang w:val="el-GR"/>
          </w:rPr>
          <w:t xml:space="preserve"> (</w:t>
        </w:r>
        <w:r w:rsidR="00432C7D">
          <w:rPr>
            <w:rFonts w:ascii="Calibri" w:eastAsia="Calibri" w:hAnsi="Calibri" w:cs="Calibri"/>
            <w:i w:val="0"/>
            <w:iCs w:val="0"/>
            <w:color w:val="000000" w:themeColor="text1"/>
            <w:sz w:val="24"/>
            <w:szCs w:val="24"/>
            <w:lang w:val="el-GR"/>
          </w:rPr>
          <w:fldChar w:fldCharType="begin"/>
        </w:r>
        <w:r w:rsidR="00432C7D">
          <w:rPr>
            <w:rFonts w:ascii="Calibri" w:eastAsia="Calibri" w:hAnsi="Calibri" w:cs="Calibri"/>
            <w:i w:val="0"/>
            <w:iCs w:val="0"/>
            <w:color w:val="000000" w:themeColor="text1"/>
            <w:sz w:val="24"/>
            <w:szCs w:val="24"/>
            <w:lang w:val="el-GR"/>
          </w:rPr>
          <w:instrText xml:space="preserve"> REF _Ref78469414 \h </w:instrText>
        </w:r>
      </w:ins>
      <w:r w:rsidR="00432C7D">
        <w:rPr>
          <w:rFonts w:ascii="Calibri" w:eastAsia="Calibri" w:hAnsi="Calibri" w:cs="Calibri"/>
          <w:i w:val="0"/>
          <w:iCs w:val="0"/>
          <w:color w:val="000000" w:themeColor="text1"/>
          <w:sz w:val="24"/>
          <w:szCs w:val="24"/>
          <w:lang w:val="el-GR"/>
        </w:rPr>
      </w:r>
      <w:r w:rsidR="00432C7D">
        <w:rPr>
          <w:rFonts w:ascii="Calibri" w:eastAsia="Calibri" w:hAnsi="Calibri" w:cs="Calibri"/>
          <w:i w:val="0"/>
          <w:iCs w:val="0"/>
          <w:color w:val="000000" w:themeColor="text1"/>
          <w:sz w:val="24"/>
          <w:szCs w:val="24"/>
          <w:lang w:val="el-GR"/>
        </w:rPr>
        <w:fldChar w:fldCharType="separate"/>
      </w:r>
      <w:ins w:id="1296" w:author="GEORGILAS STYLIANOS" w:date="2021-08-07T15:14:00Z">
        <w:r w:rsidR="00432C7D" w:rsidRPr="00F646E5">
          <w:rPr>
            <w:b/>
            <w:bCs/>
            <w:sz w:val="24"/>
            <w:szCs w:val="24"/>
            <w:lang w:val="el-GR"/>
          </w:rPr>
          <w:t xml:space="preserve">Εικόνα </w:t>
        </w:r>
        <w:r w:rsidR="00432C7D" w:rsidRPr="00582156">
          <w:rPr>
            <w:b/>
            <w:bCs/>
            <w:noProof/>
            <w:sz w:val="24"/>
            <w:szCs w:val="24"/>
            <w:lang w:val="el-GR"/>
          </w:rPr>
          <w:t>5</w:t>
        </w:r>
        <w:r w:rsidR="00432C7D">
          <w:rPr>
            <w:rFonts w:ascii="Calibri" w:eastAsia="Calibri" w:hAnsi="Calibri" w:cs="Calibri"/>
            <w:i w:val="0"/>
            <w:iCs w:val="0"/>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ins>
    </w:p>
    <w:p w14:paraId="18AA79B4" w14:textId="77777777" w:rsidR="00E92054" w:rsidRDefault="00E92054" w:rsidP="0059548D">
      <w:pPr>
        <w:keepNext/>
        <w:jc w:val="center"/>
      </w:pPr>
      <w:r>
        <w:rPr>
          <w:noProof/>
        </w:rPr>
        <w:drawing>
          <wp:inline distT="0" distB="0" distL="0" distR="0" wp14:anchorId="5C07FA98" wp14:editId="4D9AE398">
            <wp:extent cx="1533739" cy="933580"/>
            <wp:effectExtent l="0" t="0" r="0" b="0"/>
            <wp:docPr id="103" name="Picture 10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533739" cy="933580"/>
                    </a:xfrm>
                    <a:prstGeom prst="rect">
                      <a:avLst/>
                    </a:prstGeom>
                  </pic:spPr>
                </pic:pic>
              </a:graphicData>
            </a:graphic>
          </wp:inline>
        </w:drawing>
      </w:r>
    </w:p>
    <w:p w14:paraId="57115256" w14:textId="6D573923" w:rsidR="00DB5E27" w:rsidRPr="00E92054" w:rsidRDefault="00E92054" w:rsidP="0059548D">
      <w:pPr>
        <w:pStyle w:val="Caption"/>
        <w:jc w:val="center"/>
        <w:rPr>
          <w:b/>
          <w:bCs/>
          <w:color w:val="auto"/>
          <w:sz w:val="24"/>
          <w:szCs w:val="24"/>
          <w:lang w:val="el-GR"/>
        </w:rPr>
      </w:pPr>
      <w:bookmarkStart w:id="1297" w:name="_Ref78469492"/>
      <w:bookmarkStart w:id="1298" w:name="_Toc78469285"/>
      <w:bookmarkStart w:id="1299" w:name="_Toc78589171"/>
      <w:bookmarkStart w:id="1300" w:name="_Toc78604261"/>
      <w:r w:rsidRPr="00E92054">
        <w:rPr>
          <w:b/>
          <w:bCs/>
          <w:color w:val="auto"/>
          <w:sz w:val="24"/>
          <w:szCs w:val="24"/>
          <w:lang w:val="el-GR"/>
        </w:rPr>
        <w:t xml:space="preserve">Εικόνα </w:t>
      </w:r>
      <w:r w:rsidRPr="00E92054">
        <w:rPr>
          <w:b/>
          <w:bCs/>
          <w:color w:val="auto"/>
          <w:sz w:val="24"/>
          <w:szCs w:val="24"/>
        </w:rPr>
        <w:fldChar w:fldCharType="begin"/>
      </w:r>
      <w:r w:rsidRPr="00E92054">
        <w:rPr>
          <w:b/>
          <w:bCs/>
          <w:color w:val="auto"/>
          <w:sz w:val="24"/>
          <w:szCs w:val="24"/>
          <w:lang w:val="el-GR"/>
        </w:rPr>
        <w:instrText xml:space="preserve"> </w:instrText>
      </w:r>
      <w:r w:rsidRPr="00E92054">
        <w:rPr>
          <w:b/>
          <w:bCs/>
          <w:color w:val="auto"/>
          <w:sz w:val="24"/>
          <w:szCs w:val="24"/>
        </w:rPr>
        <w:instrText>SEQ</w:instrText>
      </w:r>
      <w:r w:rsidRPr="00E92054">
        <w:rPr>
          <w:b/>
          <w:bCs/>
          <w:color w:val="auto"/>
          <w:sz w:val="24"/>
          <w:szCs w:val="24"/>
          <w:lang w:val="el-GR"/>
        </w:rPr>
        <w:instrText xml:space="preserve"> Εικόνα \* </w:instrText>
      </w:r>
      <w:r w:rsidRPr="00E92054">
        <w:rPr>
          <w:b/>
          <w:bCs/>
          <w:color w:val="auto"/>
          <w:sz w:val="24"/>
          <w:szCs w:val="24"/>
        </w:rPr>
        <w:instrText>ARABIC</w:instrText>
      </w:r>
      <w:r w:rsidRPr="00E92054">
        <w:rPr>
          <w:b/>
          <w:bCs/>
          <w:color w:val="auto"/>
          <w:sz w:val="24"/>
          <w:szCs w:val="24"/>
          <w:lang w:val="el-GR"/>
        </w:rPr>
        <w:instrText xml:space="preserve"> </w:instrText>
      </w:r>
      <w:r w:rsidRPr="00E92054">
        <w:rPr>
          <w:b/>
          <w:bCs/>
          <w:color w:val="auto"/>
          <w:sz w:val="24"/>
          <w:szCs w:val="24"/>
        </w:rPr>
        <w:fldChar w:fldCharType="separate"/>
      </w:r>
      <w:ins w:id="1301" w:author="GEORGILAS STYLIANOS" w:date="2021-08-07T20:37:00Z">
        <w:r w:rsidR="00145C75" w:rsidRPr="004E2A3D">
          <w:rPr>
            <w:b/>
            <w:bCs/>
            <w:noProof/>
            <w:color w:val="auto"/>
            <w:sz w:val="24"/>
            <w:szCs w:val="24"/>
            <w:lang w:val="el-GR"/>
            <w:rPrChange w:id="1302" w:author="GEORGILAS STYLIANOS" w:date="2021-08-08T12:57:00Z">
              <w:rPr>
                <w:b/>
                <w:bCs/>
                <w:noProof/>
                <w:color w:val="auto"/>
                <w:sz w:val="24"/>
                <w:szCs w:val="24"/>
              </w:rPr>
            </w:rPrChange>
          </w:rPr>
          <w:t>14</w:t>
        </w:r>
      </w:ins>
      <w:del w:id="1303" w:author="GEORGILAS STYLIANOS" w:date="2021-08-07T19:17:00Z">
        <w:r w:rsidR="00582156" w:rsidRPr="00582156" w:rsidDel="001610D4">
          <w:rPr>
            <w:b/>
            <w:bCs/>
            <w:noProof/>
            <w:color w:val="auto"/>
            <w:sz w:val="24"/>
            <w:szCs w:val="24"/>
            <w:lang w:val="el-GR"/>
          </w:rPr>
          <w:delText>14</w:delText>
        </w:r>
      </w:del>
      <w:r w:rsidRPr="00E92054">
        <w:rPr>
          <w:b/>
          <w:bCs/>
          <w:color w:val="auto"/>
          <w:sz w:val="24"/>
          <w:szCs w:val="24"/>
        </w:rPr>
        <w:fldChar w:fldCharType="end"/>
      </w:r>
      <w:bookmarkEnd w:id="1297"/>
      <w:r w:rsidRPr="00E92054">
        <w:rPr>
          <w:b/>
          <w:bCs/>
          <w:color w:val="auto"/>
          <w:sz w:val="24"/>
          <w:szCs w:val="24"/>
          <w:lang w:val="el-GR"/>
        </w:rPr>
        <w:t xml:space="preserve">: Πίνακας </w:t>
      </w:r>
      <w:r w:rsidRPr="00E92054">
        <w:rPr>
          <w:b/>
          <w:bCs/>
          <w:color w:val="auto"/>
          <w:sz w:val="24"/>
          <w:szCs w:val="24"/>
        </w:rPr>
        <w:t>Links</w:t>
      </w:r>
      <w:r w:rsidRPr="00E92054">
        <w:rPr>
          <w:b/>
          <w:bCs/>
          <w:color w:val="auto"/>
          <w:sz w:val="24"/>
          <w:szCs w:val="24"/>
          <w:lang w:val="el-GR"/>
        </w:rPr>
        <w:t>2</w:t>
      </w:r>
      <w:r w:rsidRPr="00E92054">
        <w:rPr>
          <w:b/>
          <w:bCs/>
          <w:color w:val="auto"/>
          <w:sz w:val="24"/>
          <w:szCs w:val="24"/>
        </w:rPr>
        <w:t>fb</w:t>
      </w:r>
      <w:bookmarkEnd w:id="1298"/>
      <w:bookmarkEnd w:id="1299"/>
      <w:bookmarkEnd w:id="1300"/>
    </w:p>
    <w:p w14:paraId="7FE3F25D" w14:textId="697AF9E0" w:rsidR="0087388F" w:rsidRPr="0059548D" w:rsidRDefault="0087388F" w:rsidP="000B0E29">
      <w:pPr>
        <w:spacing w:before="240"/>
        <w:rPr>
          <w:rFonts w:ascii="Calibri" w:eastAsia="Calibri" w:hAnsi="Calibri" w:cs="Calibri"/>
          <w:sz w:val="24"/>
          <w:szCs w:val="24"/>
          <w:lang w:val="el-GR"/>
        </w:rPr>
      </w:pPr>
      <w:r w:rsidRPr="0059548D">
        <w:rPr>
          <w:rFonts w:ascii="Calibri" w:eastAsia="Calibri" w:hAnsi="Calibri" w:cs="Calibri"/>
          <w:sz w:val="24"/>
          <w:szCs w:val="24"/>
          <w:lang w:val="el-GR"/>
        </w:rPr>
        <w:t xml:space="preserve">Ο πίνακας </w:t>
      </w:r>
      <w:ins w:id="1304" w:author="GEORGILAS STYLIANOS" w:date="2021-08-06T22:02:00Z">
        <w:r w:rsidR="005C6444" w:rsidRPr="005C6444">
          <w:rPr>
            <w:rFonts w:ascii="Calibri" w:eastAsia="Calibri" w:hAnsi="Calibri" w:cs="Calibri"/>
            <w:sz w:val="24"/>
            <w:szCs w:val="24"/>
            <w:lang w:val="el-GR"/>
            <w:rPrChange w:id="1305" w:author="GEORGILAS STYLIANOS" w:date="2021-08-06T22:02:00Z">
              <w:rPr>
                <w:rFonts w:ascii="Calibri" w:eastAsia="Calibri" w:hAnsi="Calibri" w:cs="Calibri"/>
                <w:sz w:val="24"/>
                <w:szCs w:val="24"/>
              </w:rPr>
            </w:rPrChange>
          </w:rPr>
          <w:t>“</w:t>
        </w:r>
      </w:ins>
      <w:r w:rsidRPr="0059548D">
        <w:rPr>
          <w:rFonts w:ascii="Calibri" w:eastAsia="Calibri" w:hAnsi="Calibri" w:cs="Calibri"/>
          <w:sz w:val="24"/>
          <w:szCs w:val="24"/>
        </w:rPr>
        <w:t>Media</w:t>
      </w:r>
      <w:r w:rsidRPr="0059548D">
        <w:rPr>
          <w:rFonts w:ascii="Calibri" w:eastAsia="Calibri" w:hAnsi="Calibri" w:cs="Calibri"/>
          <w:sz w:val="24"/>
          <w:szCs w:val="24"/>
          <w:lang w:val="el-GR"/>
        </w:rPr>
        <w:t>2</w:t>
      </w:r>
      <w:r w:rsidRPr="0059548D">
        <w:rPr>
          <w:rFonts w:ascii="Calibri" w:eastAsia="Calibri" w:hAnsi="Calibri" w:cs="Calibri"/>
          <w:sz w:val="24"/>
          <w:szCs w:val="24"/>
        </w:rPr>
        <w:t>Fb</w:t>
      </w:r>
      <w:ins w:id="1306" w:author="GEORGILAS STYLIANOS" w:date="2021-08-06T22:02:00Z">
        <w:r w:rsidR="005C6444" w:rsidRPr="005C6444">
          <w:rPr>
            <w:rFonts w:ascii="Calibri" w:eastAsia="Calibri" w:hAnsi="Calibri" w:cs="Calibri"/>
            <w:sz w:val="24"/>
            <w:szCs w:val="24"/>
            <w:lang w:val="el-GR"/>
            <w:rPrChange w:id="1307" w:author="GEORGILAS STYLIANOS" w:date="2021-08-06T22:02:00Z">
              <w:rPr>
                <w:rFonts w:ascii="Calibri" w:eastAsia="Calibri" w:hAnsi="Calibri" w:cs="Calibri"/>
                <w:sz w:val="24"/>
                <w:szCs w:val="24"/>
              </w:rPr>
            </w:rPrChange>
          </w:rPr>
          <w:t>”</w:t>
        </w:r>
      </w:ins>
      <w:r w:rsidRPr="0059548D">
        <w:rPr>
          <w:rFonts w:ascii="Calibri" w:eastAsia="Calibri" w:hAnsi="Calibri" w:cs="Calibri"/>
          <w:sz w:val="24"/>
          <w:szCs w:val="24"/>
          <w:lang w:val="el-GR"/>
        </w:rPr>
        <w:t xml:space="preserve"> (</w:t>
      </w:r>
      <w:r w:rsidR="00D72061" w:rsidRPr="0059548D">
        <w:rPr>
          <w:rFonts w:ascii="Calibri" w:eastAsia="Calibri" w:hAnsi="Calibri" w:cs="Calibri"/>
          <w:sz w:val="24"/>
          <w:szCs w:val="24"/>
          <w:lang w:val="el-GR"/>
        </w:rPr>
        <w:fldChar w:fldCharType="begin"/>
      </w:r>
      <w:r w:rsidR="00D72061" w:rsidRPr="0059548D">
        <w:rPr>
          <w:rFonts w:ascii="Calibri" w:eastAsia="Calibri" w:hAnsi="Calibri" w:cs="Calibri"/>
          <w:sz w:val="24"/>
          <w:szCs w:val="24"/>
          <w:lang w:val="el-GR"/>
        </w:rPr>
        <w:instrText xml:space="preserve"> REF _Ref78469500 \h </w:instrText>
      </w:r>
      <w:r w:rsidR="0059548D">
        <w:rPr>
          <w:rFonts w:ascii="Calibri" w:eastAsia="Calibri" w:hAnsi="Calibri" w:cs="Calibri"/>
          <w:sz w:val="24"/>
          <w:szCs w:val="24"/>
          <w:lang w:val="el-GR"/>
        </w:rPr>
        <w:instrText xml:space="preserve"> \* MERGEFORMAT </w:instrText>
      </w:r>
      <w:r w:rsidR="00D72061" w:rsidRPr="0059548D">
        <w:rPr>
          <w:rFonts w:ascii="Calibri" w:eastAsia="Calibri" w:hAnsi="Calibri" w:cs="Calibri"/>
          <w:sz w:val="24"/>
          <w:szCs w:val="24"/>
          <w:lang w:val="el-GR"/>
        </w:rPr>
      </w:r>
      <w:r w:rsidR="00D72061" w:rsidRPr="0059548D">
        <w:rPr>
          <w:rFonts w:ascii="Calibri" w:eastAsia="Calibri" w:hAnsi="Calibri" w:cs="Calibri"/>
          <w:sz w:val="24"/>
          <w:szCs w:val="24"/>
          <w:lang w:val="el-GR"/>
        </w:rPr>
        <w:fldChar w:fldCharType="separate"/>
      </w:r>
      <w:r w:rsidR="00D72061" w:rsidRPr="0059548D">
        <w:rPr>
          <w:b/>
          <w:bCs/>
          <w:sz w:val="24"/>
          <w:szCs w:val="24"/>
          <w:lang w:val="el-GR"/>
        </w:rPr>
        <w:t xml:space="preserve">Εικόνα </w:t>
      </w:r>
      <w:r w:rsidR="00D72061" w:rsidRPr="0059548D">
        <w:rPr>
          <w:b/>
          <w:bCs/>
          <w:noProof/>
          <w:sz w:val="24"/>
          <w:szCs w:val="24"/>
          <w:lang w:val="el-GR"/>
        </w:rPr>
        <w:t>15</w:t>
      </w:r>
      <w:r w:rsidR="00D72061" w:rsidRPr="0059548D">
        <w:rPr>
          <w:rFonts w:ascii="Calibri" w:eastAsia="Calibri" w:hAnsi="Calibri" w:cs="Calibri"/>
          <w:sz w:val="24"/>
          <w:szCs w:val="24"/>
          <w:lang w:val="el-GR"/>
        </w:rPr>
        <w:fldChar w:fldCharType="end"/>
      </w:r>
      <w:r w:rsidRPr="0059548D">
        <w:rPr>
          <w:rFonts w:ascii="Calibri" w:eastAsia="Calibri" w:hAnsi="Calibri" w:cs="Calibri"/>
          <w:sz w:val="24"/>
          <w:szCs w:val="24"/>
          <w:lang w:val="el-GR"/>
        </w:rPr>
        <w:t xml:space="preserve">) συνδέει τους πίνακες </w:t>
      </w:r>
      <w:ins w:id="1308" w:author="GEORGILAS STYLIANOS" w:date="2021-08-06T22:02:00Z">
        <w:r w:rsidR="005C6444" w:rsidRPr="005C6444">
          <w:rPr>
            <w:rFonts w:ascii="Calibri" w:eastAsia="Calibri" w:hAnsi="Calibri" w:cs="Calibri"/>
            <w:sz w:val="24"/>
            <w:szCs w:val="24"/>
            <w:lang w:val="el-GR"/>
            <w:rPrChange w:id="1309" w:author="GEORGILAS STYLIANOS" w:date="2021-08-06T22:02:00Z">
              <w:rPr>
                <w:rFonts w:ascii="Calibri" w:eastAsia="Calibri" w:hAnsi="Calibri" w:cs="Calibri"/>
                <w:sz w:val="24"/>
                <w:szCs w:val="24"/>
              </w:rPr>
            </w:rPrChange>
          </w:rPr>
          <w:t>“</w:t>
        </w:r>
      </w:ins>
      <w:r w:rsidRPr="0059548D">
        <w:rPr>
          <w:rFonts w:ascii="Calibri" w:eastAsia="Calibri" w:hAnsi="Calibri" w:cs="Calibri"/>
          <w:sz w:val="24"/>
          <w:szCs w:val="24"/>
        </w:rPr>
        <w:t>Media</w:t>
      </w:r>
      <w:ins w:id="1310" w:author="GEORGILAS STYLIANOS" w:date="2021-08-06T22:02:00Z">
        <w:r w:rsidR="005C6444" w:rsidRPr="005C6444">
          <w:rPr>
            <w:rFonts w:ascii="Calibri" w:eastAsia="Calibri" w:hAnsi="Calibri" w:cs="Calibri"/>
            <w:sz w:val="24"/>
            <w:szCs w:val="24"/>
            <w:lang w:val="el-GR"/>
            <w:rPrChange w:id="1311" w:author="GEORGILAS STYLIANOS" w:date="2021-08-06T22:02:00Z">
              <w:rPr>
                <w:rFonts w:ascii="Calibri" w:eastAsia="Calibri" w:hAnsi="Calibri" w:cs="Calibri"/>
                <w:sz w:val="24"/>
                <w:szCs w:val="24"/>
              </w:rPr>
            </w:rPrChange>
          </w:rPr>
          <w:t>”</w:t>
        </w:r>
      </w:ins>
      <w:r w:rsidRPr="0059548D">
        <w:rPr>
          <w:rFonts w:ascii="Calibri" w:eastAsia="Calibri" w:hAnsi="Calibri" w:cs="Calibri"/>
          <w:sz w:val="24"/>
          <w:szCs w:val="24"/>
          <w:lang w:val="el-GR"/>
        </w:rPr>
        <w:t xml:space="preserve"> και </w:t>
      </w:r>
      <w:ins w:id="1312" w:author="GEORGILAS STYLIANOS" w:date="2021-08-06T22:02:00Z">
        <w:r w:rsidR="005C6444" w:rsidRPr="005C6444">
          <w:rPr>
            <w:rFonts w:ascii="Calibri" w:eastAsia="Calibri" w:hAnsi="Calibri" w:cs="Calibri"/>
            <w:sz w:val="24"/>
            <w:szCs w:val="24"/>
            <w:lang w:val="el-GR"/>
            <w:rPrChange w:id="1313" w:author="GEORGILAS STYLIANOS" w:date="2021-08-06T22:02:00Z">
              <w:rPr>
                <w:rFonts w:ascii="Calibri" w:eastAsia="Calibri" w:hAnsi="Calibri" w:cs="Calibri"/>
                <w:sz w:val="24"/>
                <w:szCs w:val="24"/>
              </w:rPr>
            </w:rPrChange>
          </w:rPr>
          <w:t>“</w:t>
        </w:r>
      </w:ins>
      <w:proofErr w:type="spellStart"/>
      <w:r w:rsidRPr="0059548D">
        <w:rPr>
          <w:rFonts w:ascii="Calibri" w:eastAsia="Calibri" w:hAnsi="Calibri" w:cs="Calibri"/>
          <w:sz w:val="24"/>
          <w:szCs w:val="24"/>
        </w:rPr>
        <w:t>Facebook</w:t>
      </w:r>
      <w:del w:id="1314" w:author="GEORGILAS STYLIANOS" w:date="2021-08-06T22:02:00Z">
        <w:r w:rsidRPr="0059548D" w:rsidDel="005C6444">
          <w:rPr>
            <w:rFonts w:ascii="Calibri" w:eastAsia="Calibri" w:hAnsi="Calibri" w:cs="Calibri"/>
            <w:sz w:val="24"/>
            <w:szCs w:val="24"/>
            <w:lang w:val="el-GR"/>
          </w:rPr>
          <w:delText>_</w:delText>
        </w:r>
      </w:del>
      <w:r w:rsidRPr="0059548D">
        <w:rPr>
          <w:rFonts w:ascii="Calibri" w:eastAsia="Calibri" w:hAnsi="Calibri" w:cs="Calibri"/>
          <w:sz w:val="24"/>
          <w:szCs w:val="24"/>
        </w:rPr>
        <w:t>Posts</w:t>
      </w:r>
      <w:proofErr w:type="spellEnd"/>
      <w:ins w:id="1315" w:author="GEORGILAS STYLIANOS" w:date="2021-08-06T22:02:00Z">
        <w:r w:rsidR="005C6444" w:rsidRPr="005C6444">
          <w:rPr>
            <w:rFonts w:ascii="Calibri" w:eastAsia="Calibri" w:hAnsi="Calibri" w:cs="Calibri"/>
            <w:sz w:val="24"/>
            <w:szCs w:val="24"/>
            <w:lang w:val="el-GR"/>
            <w:rPrChange w:id="1316" w:author="GEORGILAS STYLIANOS" w:date="2021-08-06T22:02:00Z">
              <w:rPr>
                <w:rFonts w:ascii="Calibri" w:eastAsia="Calibri" w:hAnsi="Calibri" w:cs="Calibri"/>
                <w:sz w:val="24"/>
                <w:szCs w:val="24"/>
              </w:rPr>
            </w:rPrChange>
          </w:rPr>
          <w:t>”</w:t>
        </w:r>
      </w:ins>
      <w:r w:rsidRPr="0059548D">
        <w:rPr>
          <w:rFonts w:ascii="Calibri" w:eastAsia="Calibri" w:hAnsi="Calibri" w:cs="Calibri"/>
          <w:sz w:val="24"/>
          <w:szCs w:val="24"/>
          <w:lang w:val="el-GR"/>
        </w:rPr>
        <w:t xml:space="preserve"> και αναλύεται ως εξής: </w:t>
      </w:r>
    </w:p>
    <w:p w14:paraId="66D5D38B" w14:textId="6CCEC97D" w:rsidR="0087388F" w:rsidRPr="0059548D" w:rsidRDefault="005C6444">
      <w:pPr>
        <w:pStyle w:val="Caption"/>
        <w:numPr>
          <w:ilvl w:val="0"/>
          <w:numId w:val="15"/>
        </w:numPr>
        <w:spacing w:after="120"/>
        <w:contextualSpacing/>
        <w:rPr>
          <w:rFonts w:ascii="Calibri" w:eastAsia="Calibri" w:hAnsi="Calibri" w:cs="Calibri"/>
          <w:i w:val="0"/>
          <w:iCs w:val="0"/>
          <w:color w:val="000000" w:themeColor="text1"/>
          <w:sz w:val="24"/>
          <w:szCs w:val="24"/>
          <w:lang w:val="el-GR"/>
        </w:rPr>
        <w:pPrChange w:id="1317" w:author="GEORGILAS STYLIANOS" w:date="2021-08-06T22:03:00Z">
          <w:pPr>
            <w:pStyle w:val="Caption"/>
            <w:numPr>
              <w:numId w:val="15"/>
            </w:numPr>
            <w:spacing w:before="240"/>
            <w:ind w:left="720" w:hanging="360"/>
          </w:pPr>
        </w:pPrChange>
      </w:pPr>
      <w:ins w:id="1318" w:author="GEORGILAS STYLIANOS" w:date="2021-08-06T22:02:00Z">
        <w:r>
          <w:rPr>
            <w:rFonts w:ascii="Calibri" w:eastAsia="Calibri" w:hAnsi="Calibri" w:cs="Calibri"/>
            <w:i w:val="0"/>
            <w:iCs w:val="0"/>
            <w:color w:val="000000" w:themeColor="text1"/>
            <w:sz w:val="24"/>
            <w:szCs w:val="24"/>
          </w:rPr>
          <w:t>f</w:t>
        </w:r>
      </w:ins>
      <w:del w:id="1319" w:author="GEORGILAS STYLIANOS" w:date="2021-08-06T22:02:00Z">
        <w:r w:rsidR="0087388F" w:rsidRPr="0059548D" w:rsidDel="005C6444">
          <w:rPr>
            <w:rFonts w:ascii="Calibri" w:eastAsia="Calibri" w:hAnsi="Calibri" w:cs="Calibri"/>
            <w:i w:val="0"/>
            <w:iCs w:val="0"/>
            <w:color w:val="000000" w:themeColor="text1"/>
            <w:sz w:val="24"/>
            <w:szCs w:val="24"/>
          </w:rPr>
          <w:delText>F</w:delText>
        </w:r>
      </w:del>
      <w:r w:rsidR="0087388F" w:rsidRPr="0059548D">
        <w:rPr>
          <w:rFonts w:ascii="Calibri" w:eastAsia="Calibri" w:hAnsi="Calibri" w:cs="Calibri"/>
          <w:i w:val="0"/>
          <w:iCs w:val="0"/>
          <w:color w:val="000000" w:themeColor="text1"/>
          <w:sz w:val="24"/>
          <w:szCs w:val="24"/>
        </w:rPr>
        <w:t>acebook</w:t>
      </w:r>
      <w:r w:rsidR="0087388F" w:rsidRPr="0059548D">
        <w:rPr>
          <w:rFonts w:ascii="Calibri" w:eastAsia="Calibri" w:hAnsi="Calibri" w:cs="Calibri"/>
          <w:i w:val="0"/>
          <w:iCs w:val="0"/>
          <w:color w:val="000000" w:themeColor="text1"/>
          <w:sz w:val="24"/>
          <w:szCs w:val="24"/>
          <w:lang w:val="el-GR"/>
        </w:rPr>
        <w:t>_</w:t>
      </w:r>
      <w:r w:rsidR="0087388F" w:rsidRPr="0059548D">
        <w:rPr>
          <w:rFonts w:ascii="Calibri" w:eastAsia="Calibri" w:hAnsi="Calibri" w:cs="Calibri"/>
          <w:i w:val="0"/>
          <w:iCs w:val="0"/>
          <w:color w:val="000000" w:themeColor="text1"/>
          <w:sz w:val="24"/>
          <w:szCs w:val="24"/>
        </w:rPr>
        <w:t>post</w:t>
      </w:r>
      <w:r w:rsidR="0087388F"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87388F" w:rsidRPr="0059548D">
        <w:rPr>
          <w:rFonts w:ascii="Calibri" w:eastAsia="Calibri" w:hAnsi="Calibri" w:cs="Calibri"/>
          <w:i w:val="0"/>
          <w:iCs w:val="0"/>
          <w:color w:val="000000" w:themeColor="text1"/>
          <w:sz w:val="24"/>
          <w:szCs w:val="24"/>
          <w:lang w:val="el-GR"/>
        </w:rPr>
        <w:t xml:space="preserve"> </w:t>
      </w:r>
      <w:del w:id="1320" w:author="GEORGILAS STYLIANOS" w:date="2021-08-06T19:39:00Z">
        <w:r w:rsidR="0087388F" w:rsidRPr="0059548D" w:rsidDel="004508FB">
          <w:rPr>
            <w:rFonts w:ascii="Calibri" w:eastAsia="Calibri" w:hAnsi="Calibri" w:cs="Calibri"/>
            <w:i w:val="0"/>
            <w:iCs w:val="0"/>
            <w:color w:val="000000" w:themeColor="text1"/>
            <w:sz w:val="24"/>
            <w:szCs w:val="24"/>
            <w:lang w:val="el-GR"/>
          </w:rPr>
          <w:delText xml:space="preserve"> </w:delText>
        </w:r>
      </w:del>
      <w:ins w:id="1321" w:author="GEORGILAS STYLIANOS" w:date="2021-08-07T14:32: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1322" w:author="GEORGILAS STYLIANOS" w:date="2021-08-07T14:32: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1323" w:author="GEORGILAS STYLIANOS" w:date="2021-08-07T14:32:00Z">
        <w:r w:rsidR="0087388F" w:rsidRPr="0059548D" w:rsidDel="00D36AFE">
          <w:rPr>
            <w:rFonts w:ascii="Calibri" w:eastAsia="Calibri" w:hAnsi="Calibri" w:cs="Calibri"/>
            <w:i w:val="0"/>
            <w:iCs w:val="0"/>
            <w:color w:val="000000" w:themeColor="text1"/>
            <w:sz w:val="24"/>
            <w:szCs w:val="24"/>
            <w:lang w:val="el-GR"/>
          </w:rPr>
          <w:delText xml:space="preserve">Το </w:delText>
        </w:r>
        <w:r w:rsidR="0087388F" w:rsidRPr="0059548D" w:rsidDel="00D36AFE">
          <w:rPr>
            <w:rFonts w:ascii="Calibri" w:eastAsia="Calibri" w:hAnsi="Calibri" w:cs="Calibri"/>
            <w:i w:val="0"/>
            <w:iCs w:val="0"/>
            <w:color w:val="000000" w:themeColor="text1"/>
            <w:sz w:val="24"/>
            <w:szCs w:val="24"/>
          </w:rPr>
          <w:delText>id</w:delText>
        </w:r>
        <w:r w:rsidR="0087388F" w:rsidRPr="0059548D" w:rsidDel="00D36AFE">
          <w:rPr>
            <w:rFonts w:ascii="Calibri" w:eastAsia="Calibri" w:hAnsi="Calibri" w:cs="Calibri"/>
            <w:i w:val="0"/>
            <w:iCs w:val="0"/>
            <w:color w:val="000000" w:themeColor="text1"/>
            <w:sz w:val="24"/>
            <w:szCs w:val="24"/>
            <w:lang w:val="el-GR"/>
          </w:rPr>
          <w:delText xml:space="preserve"> </w:delText>
        </w:r>
      </w:del>
      <w:del w:id="1324" w:author="GEORGILAS STYLIANOS" w:date="2021-08-07T14:57:00Z">
        <w:r w:rsidR="0087388F" w:rsidRPr="0059548D" w:rsidDel="006A65D5">
          <w:rPr>
            <w:rFonts w:ascii="Calibri" w:eastAsia="Calibri" w:hAnsi="Calibri" w:cs="Calibri"/>
            <w:i w:val="0"/>
            <w:iCs w:val="0"/>
            <w:color w:val="000000" w:themeColor="text1"/>
            <w:sz w:val="24"/>
            <w:szCs w:val="24"/>
            <w:lang w:val="el-GR"/>
          </w:rPr>
          <w:delText xml:space="preserve">του </w:delText>
        </w:r>
        <w:r w:rsidR="0087388F" w:rsidRPr="0059548D" w:rsidDel="006A65D5">
          <w:rPr>
            <w:rFonts w:ascii="Calibri" w:eastAsia="Calibri" w:hAnsi="Calibri" w:cs="Calibri"/>
            <w:i w:val="0"/>
            <w:iCs w:val="0"/>
            <w:color w:val="000000" w:themeColor="text1"/>
            <w:sz w:val="24"/>
            <w:szCs w:val="24"/>
          </w:rPr>
          <w:delText>post</w:delText>
        </w:r>
      </w:del>
      <w:ins w:id="1325" w:author="GEORGILAS STYLIANOS" w:date="2021-08-07T14:57:00Z">
        <w:r w:rsidR="006A65D5">
          <w:rPr>
            <w:rFonts w:ascii="Calibri" w:eastAsia="Calibri" w:hAnsi="Calibri" w:cs="Calibri"/>
            <w:i w:val="0"/>
            <w:iCs w:val="0"/>
            <w:color w:val="000000" w:themeColor="text1"/>
            <w:sz w:val="24"/>
            <w:szCs w:val="24"/>
            <w:lang w:val="el-GR"/>
          </w:rPr>
          <w:t>της δημοσίευσης</w:t>
        </w:r>
      </w:ins>
      <w:r w:rsidR="0087388F" w:rsidRPr="0059548D">
        <w:rPr>
          <w:rFonts w:ascii="Calibri" w:eastAsia="Calibri" w:hAnsi="Calibri" w:cs="Calibri"/>
          <w:i w:val="0"/>
          <w:iCs w:val="0"/>
          <w:color w:val="000000" w:themeColor="text1"/>
          <w:sz w:val="24"/>
          <w:szCs w:val="24"/>
          <w:lang w:val="el-GR"/>
        </w:rPr>
        <w:t xml:space="preserve"> που υπάρχει το </w:t>
      </w:r>
      <w:del w:id="1326" w:author="GEORGILAS STYLIANOS" w:date="2021-08-07T14:40:00Z">
        <w:r w:rsidR="0087388F" w:rsidRPr="0059548D" w:rsidDel="00A7121A">
          <w:rPr>
            <w:rFonts w:ascii="Calibri" w:eastAsia="Calibri" w:hAnsi="Calibri" w:cs="Calibri"/>
            <w:i w:val="0"/>
            <w:iCs w:val="0"/>
            <w:color w:val="000000" w:themeColor="text1"/>
            <w:sz w:val="24"/>
            <w:szCs w:val="24"/>
          </w:rPr>
          <w:delText>media</w:delText>
        </w:r>
      </w:del>
      <w:ins w:id="1327" w:author="GEORGILAS STYLIANOS" w:date="2021-08-07T14:40:00Z">
        <w:r w:rsidR="00A7121A">
          <w:rPr>
            <w:rFonts w:ascii="Calibri" w:eastAsia="Calibri" w:hAnsi="Calibri" w:cs="Calibri"/>
            <w:i w:val="0"/>
            <w:iCs w:val="0"/>
            <w:color w:val="000000" w:themeColor="text1"/>
            <w:sz w:val="24"/>
            <w:szCs w:val="24"/>
            <w:lang w:val="el-GR"/>
          </w:rPr>
          <w:t xml:space="preserve">πολυμέσο </w:t>
        </w:r>
      </w:ins>
      <w:ins w:id="1328" w:author="Razis" w:date="2021-08-01T12:44:00Z">
        <w:del w:id="1329" w:author="GEORGILAS STYLIANOS" w:date="2021-08-06T22:02:00Z">
          <w:r w:rsidR="004E0DF9" w:rsidDel="005C6444">
            <w:rPr>
              <w:rFonts w:ascii="Calibri" w:eastAsia="Calibri" w:hAnsi="Calibri" w:cs="Calibri"/>
              <w:i w:val="0"/>
              <w:iCs w:val="0"/>
              <w:color w:val="000000" w:themeColor="text1"/>
              <w:sz w:val="24"/>
              <w:szCs w:val="24"/>
              <w:lang w:val="el-GR"/>
            </w:rPr>
            <w:delText>++ ΞΚ</w:delText>
          </w:r>
        </w:del>
      </w:ins>
      <w:ins w:id="1330" w:author="GEORGILAS STYLIANOS" w:date="2021-08-06T22:02:00Z">
        <w:r w:rsidRPr="005C6444">
          <w:rPr>
            <w:rFonts w:ascii="Calibri" w:eastAsia="Calibri" w:hAnsi="Calibri" w:cs="Calibri"/>
            <w:i w:val="0"/>
            <w:iCs w:val="0"/>
            <w:color w:val="000000" w:themeColor="text1"/>
            <w:sz w:val="24"/>
            <w:szCs w:val="24"/>
            <w:lang w:val="el-GR"/>
            <w:rPrChange w:id="1331" w:author="GEORGILAS STYLIANOS" w:date="2021-08-06T22:02:00Z">
              <w:rPr>
                <w:rFonts w:ascii="Calibri" w:eastAsia="Calibri" w:hAnsi="Calibri" w:cs="Calibri"/>
                <w:i w:val="0"/>
                <w:iCs w:val="0"/>
                <w:color w:val="000000" w:themeColor="text1"/>
                <w:sz w:val="24"/>
                <w:szCs w:val="24"/>
              </w:rPr>
            </w:rPrChange>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Facebook</w:t>
        </w:r>
        <w:r w:rsidRPr="00AA5D52">
          <w:rPr>
            <w:rFonts w:ascii="Calibri" w:eastAsia="Calibri" w:hAnsi="Calibri" w:cs="Calibri"/>
            <w:i w:val="0"/>
            <w:iCs w:val="0"/>
            <w:color w:val="000000" w:themeColor="text1"/>
            <w:sz w:val="24"/>
            <w:szCs w:val="24"/>
            <w:lang w:val="el-GR"/>
          </w:rPr>
          <w:t>”</w:t>
        </w:r>
      </w:ins>
      <w:ins w:id="1332" w:author="GEORGILAS STYLIANOS" w:date="2021-08-07T15:14:00Z">
        <w:r w:rsidR="00432C7D">
          <w:rPr>
            <w:rFonts w:ascii="Calibri" w:eastAsia="Calibri" w:hAnsi="Calibri" w:cs="Calibri"/>
            <w:i w:val="0"/>
            <w:iCs w:val="0"/>
            <w:color w:val="000000" w:themeColor="text1"/>
            <w:sz w:val="24"/>
            <w:szCs w:val="24"/>
            <w:lang w:val="el-GR"/>
          </w:rPr>
          <w:t xml:space="preserve"> (</w:t>
        </w:r>
        <w:r w:rsidR="00432C7D">
          <w:rPr>
            <w:rFonts w:ascii="Calibri" w:eastAsia="Calibri" w:hAnsi="Calibri" w:cs="Calibri"/>
            <w:i w:val="0"/>
            <w:iCs w:val="0"/>
            <w:color w:val="000000" w:themeColor="text1"/>
            <w:sz w:val="24"/>
            <w:szCs w:val="24"/>
            <w:lang w:val="el-GR"/>
          </w:rPr>
          <w:fldChar w:fldCharType="begin"/>
        </w:r>
        <w:r w:rsidR="00432C7D">
          <w:rPr>
            <w:rFonts w:ascii="Calibri" w:eastAsia="Calibri" w:hAnsi="Calibri" w:cs="Calibri"/>
            <w:i w:val="0"/>
            <w:iCs w:val="0"/>
            <w:color w:val="000000" w:themeColor="text1"/>
            <w:sz w:val="24"/>
            <w:szCs w:val="24"/>
            <w:lang w:val="el-GR"/>
          </w:rPr>
          <w:instrText xml:space="preserve"> REF _Ref78469380 \h </w:instrText>
        </w:r>
      </w:ins>
      <w:r w:rsidR="00432C7D">
        <w:rPr>
          <w:rFonts w:ascii="Calibri" w:eastAsia="Calibri" w:hAnsi="Calibri" w:cs="Calibri"/>
          <w:i w:val="0"/>
          <w:iCs w:val="0"/>
          <w:color w:val="000000" w:themeColor="text1"/>
          <w:sz w:val="24"/>
          <w:szCs w:val="24"/>
          <w:lang w:val="el-GR"/>
        </w:rPr>
      </w:r>
      <w:r w:rsidR="00432C7D">
        <w:rPr>
          <w:rFonts w:ascii="Calibri" w:eastAsia="Calibri" w:hAnsi="Calibri" w:cs="Calibri"/>
          <w:i w:val="0"/>
          <w:iCs w:val="0"/>
          <w:color w:val="000000" w:themeColor="text1"/>
          <w:sz w:val="24"/>
          <w:szCs w:val="24"/>
          <w:lang w:val="el-GR"/>
        </w:rPr>
        <w:fldChar w:fldCharType="separate"/>
      </w:r>
      <w:ins w:id="1333" w:author="GEORGILAS STYLIANOS" w:date="2021-08-07T15:14:00Z">
        <w:r w:rsidR="00432C7D" w:rsidRPr="00E517A7">
          <w:rPr>
            <w:b/>
            <w:bCs/>
            <w:color w:val="auto"/>
            <w:sz w:val="24"/>
            <w:szCs w:val="24"/>
            <w:lang w:val="el-GR"/>
          </w:rPr>
          <w:t xml:space="preserve">Εικόνα </w:t>
        </w:r>
        <w:r w:rsidR="00432C7D" w:rsidRPr="00E517A7">
          <w:rPr>
            <w:b/>
            <w:bCs/>
            <w:noProof/>
            <w:color w:val="auto"/>
            <w:sz w:val="24"/>
            <w:szCs w:val="24"/>
            <w:lang w:val="el-GR"/>
          </w:rPr>
          <w:t>2</w:t>
        </w:r>
        <w:r w:rsidR="00432C7D">
          <w:rPr>
            <w:rFonts w:ascii="Calibri" w:eastAsia="Calibri" w:hAnsi="Calibri" w:cs="Calibri"/>
            <w:i w:val="0"/>
            <w:iCs w:val="0"/>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ins>
    </w:p>
    <w:p w14:paraId="34215BC8" w14:textId="29718053" w:rsidR="0087388F" w:rsidRPr="0059548D" w:rsidRDefault="0087388F">
      <w:pPr>
        <w:pStyle w:val="Caption"/>
        <w:numPr>
          <w:ilvl w:val="0"/>
          <w:numId w:val="15"/>
        </w:numPr>
        <w:spacing w:after="120"/>
        <w:contextualSpacing/>
        <w:rPr>
          <w:rFonts w:ascii="Calibri" w:eastAsia="Calibri" w:hAnsi="Calibri" w:cs="Calibri"/>
          <w:i w:val="0"/>
          <w:iCs w:val="0"/>
          <w:color w:val="000000" w:themeColor="text1"/>
          <w:sz w:val="24"/>
          <w:szCs w:val="24"/>
          <w:lang w:val="el-GR"/>
        </w:rPr>
        <w:pPrChange w:id="1334" w:author="GEORGILAS STYLIANOS" w:date="2021-08-06T22:03:00Z">
          <w:pPr>
            <w:pStyle w:val="Caption"/>
            <w:numPr>
              <w:numId w:val="15"/>
            </w:numPr>
            <w:spacing w:before="240"/>
            <w:ind w:left="720" w:hanging="360"/>
          </w:pPr>
        </w:pPrChange>
      </w:pPr>
      <w:del w:id="1335" w:author="GEORGILAS STYLIANOS" w:date="2021-08-06T22:02:00Z">
        <w:r w:rsidRPr="0059548D" w:rsidDel="005C6444">
          <w:rPr>
            <w:rFonts w:ascii="Calibri" w:eastAsia="Calibri" w:hAnsi="Calibri" w:cs="Calibri"/>
            <w:i w:val="0"/>
            <w:iCs w:val="0"/>
            <w:color w:val="000000" w:themeColor="text1"/>
            <w:sz w:val="24"/>
            <w:szCs w:val="24"/>
          </w:rPr>
          <w:delText>Media</w:delText>
        </w:r>
      </w:del>
      <w:ins w:id="1336" w:author="GEORGILAS STYLIANOS" w:date="2021-08-06T22:02:00Z">
        <w:r w:rsidR="005C6444">
          <w:rPr>
            <w:rFonts w:ascii="Calibri" w:eastAsia="Calibri" w:hAnsi="Calibri" w:cs="Calibri"/>
            <w:i w:val="0"/>
            <w:iCs w:val="0"/>
            <w:color w:val="000000" w:themeColor="text1"/>
            <w:sz w:val="24"/>
            <w:szCs w:val="24"/>
          </w:rPr>
          <w:t>m</w:t>
        </w:r>
        <w:r w:rsidR="005C6444" w:rsidRPr="0059548D">
          <w:rPr>
            <w:rFonts w:ascii="Calibri" w:eastAsia="Calibri" w:hAnsi="Calibri" w:cs="Calibri"/>
            <w:i w:val="0"/>
            <w:iCs w:val="0"/>
            <w:color w:val="000000" w:themeColor="text1"/>
            <w:sz w:val="24"/>
            <w:szCs w:val="24"/>
          </w:rPr>
          <w:t>edia</w:t>
        </w:r>
      </w:ins>
      <w:r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Pr="0059548D">
        <w:rPr>
          <w:rFonts w:ascii="Calibri" w:eastAsia="Calibri" w:hAnsi="Calibri" w:cs="Calibri"/>
          <w:i w:val="0"/>
          <w:iCs w:val="0"/>
          <w:color w:val="000000" w:themeColor="text1"/>
          <w:sz w:val="24"/>
          <w:szCs w:val="24"/>
          <w:lang w:val="el-GR"/>
        </w:rPr>
        <w:t xml:space="preserve"> Ο μοναδικός αύξων αριθμός του </w:t>
      </w:r>
      <w:del w:id="1337" w:author="GEORGILAS STYLIANOS" w:date="2021-08-07T14:40:00Z">
        <w:r w:rsidRPr="0059548D" w:rsidDel="00A7121A">
          <w:rPr>
            <w:rFonts w:ascii="Calibri" w:eastAsia="Calibri" w:hAnsi="Calibri" w:cs="Calibri"/>
            <w:i w:val="0"/>
            <w:iCs w:val="0"/>
            <w:color w:val="000000" w:themeColor="text1"/>
            <w:sz w:val="24"/>
            <w:szCs w:val="24"/>
          </w:rPr>
          <w:delText>media</w:delText>
        </w:r>
        <w:r w:rsidRPr="0059548D" w:rsidDel="00A7121A">
          <w:rPr>
            <w:rFonts w:ascii="Calibri" w:eastAsia="Calibri" w:hAnsi="Calibri" w:cs="Calibri"/>
            <w:i w:val="0"/>
            <w:iCs w:val="0"/>
            <w:color w:val="000000" w:themeColor="text1"/>
            <w:sz w:val="24"/>
            <w:szCs w:val="24"/>
            <w:lang w:val="el-GR"/>
          </w:rPr>
          <w:delText xml:space="preserve"> </w:delText>
        </w:r>
      </w:del>
      <w:ins w:id="1338" w:author="GEORGILAS STYLIANOS" w:date="2021-08-07T14:40:00Z">
        <w:r w:rsidR="00A7121A">
          <w:rPr>
            <w:rFonts w:ascii="Calibri" w:eastAsia="Calibri" w:hAnsi="Calibri" w:cs="Calibri"/>
            <w:i w:val="0"/>
            <w:iCs w:val="0"/>
            <w:color w:val="000000" w:themeColor="text1"/>
            <w:sz w:val="24"/>
            <w:szCs w:val="24"/>
            <w:lang w:val="el-GR"/>
          </w:rPr>
          <w:t>πολυμέσου</w:t>
        </w:r>
        <w:r w:rsidR="00A7121A" w:rsidRPr="0059548D">
          <w:rPr>
            <w:rFonts w:ascii="Calibri" w:eastAsia="Calibri" w:hAnsi="Calibri" w:cs="Calibri"/>
            <w:i w:val="0"/>
            <w:iCs w:val="0"/>
            <w:color w:val="000000" w:themeColor="text1"/>
            <w:sz w:val="24"/>
            <w:szCs w:val="24"/>
            <w:lang w:val="el-GR"/>
          </w:rPr>
          <w:t xml:space="preserve"> </w:t>
        </w:r>
      </w:ins>
      <w:r w:rsidRPr="0059548D">
        <w:rPr>
          <w:rFonts w:ascii="Calibri" w:eastAsia="Calibri" w:hAnsi="Calibri" w:cs="Calibri"/>
          <w:i w:val="0"/>
          <w:iCs w:val="0"/>
          <w:color w:val="000000" w:themeColor="text1"/>
          <w:sz w:val="24"/>
          <w:szCs w:val="24"/>
          <w:lang w:val="el-GR"/>
        </w:rPr>
        <w:t xml:space="preserve">που υπάρχει στον πίνακα </w:t>
      </w:r>
      <w:r w:rsidRPr="0059548D">
        <w:rPr>
          <w:rFonts w:ascii="Calibri" w:eastAsia="Calibri" w:hAnsi="Calibri" w:cs="Calibri"/>
          <w:i w:val="0"/>
          <w:iCs w:val="0"/>
          <w:color w:val="000000" w:themeColor="text1"/>
          <w:sz w:val="24"/>
          <w:szCs w:val="24"/>
        </w:rPr>
        <w:t>Media</w:t>
      </w:r>
      <w:ins w:id="1339" w:author="Razis" w:date="2021-08-01T12:44:00Z">
        <w:del w:id="1340" w:author="GEORGILAS STYLIANOS" w:date="2021-08-06T22:02:00Z">
          <w:r w:rsidR="004E0DF9" w:rsidDel="005C6444">
            <w:rPr>
              <w:rFonts w:ascii="Calibri" w:eastAsia="Calibri" w:hAnsi="Calibri" w:cs="Calibri"/>
              <w:i w:val="0"/>
              <w:iCs w:val="0"/>
              <w:color w:val="000000" w:themeColor="text1"/>
              <w:sz w:val="24"/>
              <w:szCs w:val="24"/>
              <w:lang w:val="el-GR"/>
            </w:rPr>
            <w:delText>++ ΞΚ</w:delText>
          </w:r>
        </w:del>
      </w:ins>
      <w:ins w:id="1341" w:author="GEORGILAS STYLIANOS" w:date="2021-08-06T22:02:00Z">
        <w:r w:rsidR="005C6444" w:rsidRPr="005C6444">
          <w:rPr>
            <w:rFonts w:ascii="Calibri" w:eastAsia="Calibri" w:hAnsi="Calibri" w:cs="Calibri"/>
            <w:i w:val="0"/>
            <w:iCs w:val="0"/>
            <w:color w:val="000000" w:themeColor="text1"/>
            <w:sz w:val="24"/>
            <w:szCs w:val="24"/>
            <w:lang w:val="el-GR"/>
            <w:rPrChange w:id="1342" w:author="GEORGILAS STYLIANOS" w:date="2021-08-06T22:02:00Z">
              <w:rPr>
                <w:rFonts w:ascii="Calibri" w:eastAsia="Calibri" w:hAnsi="Calibri" w:cs="Calibri"/>
                <w:i w:val="0"/>
                <w:iCs w:val="0"/>
                <w:color w:val="000000" w:themeColor="text1"/>
                <w:sz w:val="24"/>
                <w:szCs w:val="24"/>
              </w:rPr>
            </w:rPrChange>
          </w:rPr>
          <w:t xml:space="preserve">, </w:t>
        </w:r>
        <w:r w:rsidR="005C6444">
          <w:rPr>
            <w:rFonts w:ascii="Calibri" w:eastAsia="Calibri" w:hAnsi="Calibri" w:cs="Calibri"/>
            <w:i w:val="0"/>
            <w:iCs w:val="0"/>
            <w:color w:val="000000" w:themeColor="text1"/>
            <w:sz w:val="24"/>
            <w:szCs w:val="24"/>
            <w:lang w:val="el-GR"/>
          </w:rPr>
          <w:t xml:space="preserve">ξένο κλειδί για τον πίνακα </w:t>
        </w:r>
        <w:r w:rsidR="005C6444" w:rsidRPr="00AA5D52">
          <w:rPr>
            <w:rFonts w:ascii="Calibri" w:eastAsia="Calibri" w:hAnsi="Calibri" w:cs="Calibri"/>
            <w:i w:val="0"/>
            <w:iCs w:val="0"/>
            <w:color w:val="000000" w:themeColor="text1"/>
            <w:sz w:val="24"/>
            <w:szCs w:val="24"/>
            <w:lang w:val="el-GR"/>
          </w:rPr>
          <w:t>“</w:t>
        </w:r>
        <w:r w:rsidR="005C6444">
          <w:rPr>
            <w:rFonts w:ascii="Calibri" w:eastAsia="Calibri" w:hAnsi="Calibri" w:cs="Calibri"/>
            <w:i w:val="0"/>
            <w:iCs w:val="0"/>
            <w:color w:val="000000" w:themeColor="text1"/>
            <w:sz w:val="24"/>
            <w:szCs w:val="24"/>
          </w:rPr>
          <w:t>Media</w:t>
        </w:r>
        <w:r w:rsidR="005C6444" w:rsidRPr="00AA5D52">
          <w:rPr>
            <w:rFonts w:ascii="Calibri" w:eastAsia="Calibri" w:hAnsi="Calibri" w:cs="Calibri"/>
            <w:i w:val="0"/>
            <w:iCs w:val="0"/>
            <w:color w:val="000000" w:themeColor="text1"/>
            <w:sz w:val="24"/>
            <w:szCs w:val="24"/>
            <w:lang w:val="el-GR"/>
          </w:rPr>
          <w:t>”</w:t>
        </w:r>
      </w:ins>
      <w:ins w:id="1343" w:author="GEORGILAS STYLIANOS" w:date="2021-08-07T15:14:00Z">
        <w:r w:rsidR="00432C7D">
          <w:rPr>
            <w:rFonts w:ascii="Calibri" w:eastAsia="Calibri" w:hAnsi="Calibri" w:cs="Calibri"/>
            <w:i w:val="0"/>
            <w:iCs w:val="0"/>
            <w:color w:val="000000" w:themeColor="text1"/>
            <w:sz w:val="24"/>
            <w:szCs w:val="24"/>
            <w:lang w:val="el-GR"/>
          </w:rPr>
          <w:t xml:space="preserve"> (</w:t>
        </w:r>
        <w:r w:rsidR="00432C7D">
          <w:rPr>
            <w:rFonts w:ascii="Calibri" w:eastAsia="Calibri" w:hAnsi="Calibri" w:cs="Calibri"/>
            <w:i w:val="0"/>
            <w:iCs w:val="0"/>
            <w:color w:val="000000" w:themeColor="text1"/>
            <w:sz w:val="24"/>
            <w:szCs w:val="24"/>
            <w:lang w:val="el-GR"/>
          </w:rPr>
          <w:fldChar w:fldCharType="begin"/>
        </w:r>
        <w:r w:rsidR="00432C7D">
          <w:rPr>
            <w:rFonts w:ascii="Calibri" w:eastAsia="Calibri" w:hAnsi="Calibri" w:cs="Calibri"/>
            <w:i w:val="0"/>
            <w:iCs w:val="0"/>
            <w:color w:val="000000" w:themeColor="text1"/>
            <w:sz w:val="24"/>
            <w:szCs w:val="24"/>
            <w:lang w:val="el-GR"/>
          </w:rPr>
          <w:instrText xml:space="preserve"> REF _Ref78469425 \h </w:instrText>
        </w:r>
      </w:ins>
      <w:r w:rsidR="00432C7D">
        <w:rPr>
          <w:rFonts w:ascii="Calibri" w:eastAsia="Calibri" w:hAnsi="Calibri" w:cs="Calibri"/>
          <w:i w:val="0"/>
          <w:iCs w:val="0"/>
          <w:color w:val="000000" w:themeColor="text1"/>
          <w:sz w:val="24"/>
          <w:szCs w:val="24"/>
          <w:lang w:val="el-GR"/>
        </w:rPr>
      </w:r>
      <w:r w:rsidR="00432C7D">
        <w:rPr>
          <w:rFonts w:ascii="Calibri" w:eastAsia="Calibri" w:hAnsi="Calibri" w:cs="Calibri"/>
          <w:i w:val="0"/>
          <w:iCs w:val="0"/>
          <w:color w:val="000000" w:themeColor="text1"/>
          <w:sz w:val="24"/>
          <w:szCs w:val="24"/>
          <w:lang w:val="el-GR"/>
        </w:rPr>
        <w:fldChar w:fldCharType="separate"/>
      </w:r>
      <w:ins w:id="1344" w:author="GEORGILAS STYLIANOS" w:date="2021-08-07T15:14:00Z">
        <w:r w:rsidR="00432C7D" w:rsidRPr="001713E4">
          <w:rPr>
            <w:b/>
            <w:bCs/>
            <w:color w:val="auto"/>
            <w:sz w:val="24"/>
            <w:szCs w:val="24"/>
            <w:lang w:val="el-GR"/>
          </w:rPr>
          <w:t xml:space="preserve">Εικόνα </w:t>
        </w:r>
        <w:r w:rsidR="00432C7D" w:rsidRPr="00582156">
          <w:rPr>
            <w:b/>
            <w:bCs/>
            <w:noProof/>
            <w:color w:val="auto"/>
            <w:sz w:val="24"/>
            <w:szCs w:val="24"/>
            <w:lang w:val="el-GR"/>
          </w:rPr>
          <w:t>6</w:t>
        </w:r>
        <w:r w:rsidR="00432C7D">
          <w:rPr>
            <w:rFonts w:ascii="Calibri" w:eastAsia="Calibri" w:hAnsi="Calibri" w:cs="Calibri"/>
            <w:i w:val="0"/>
            <w:iCs w:val="0"/>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ins>
    </w:p>
    <w:p w14:paraId="0E040B3A" w14:textId="56177A10" w:rsidR="000B0E29" w:rsidRDefault="000B0E29" w:rsidP="0059548D">
      <w:pPr>
        <w:keepNext/>
        <w:jc w:val="center"/>
      </w:pPr>
      <w:r>
        <w:rPr>
          <w:noProof/>
        </w:rPr>
        <w:drawing>
          <wp:inline distT="0" distB="0" distL="0" distR="0" wp14:anchorId="36A3D4D9" wp14:editId="448D5777">
            <wp:extent cx="1543265" cy="93358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543265" cy="933580"/>
                    </a:xfrm>
                    <a:prstGeom prst="rect">
                      <a:avLst/>
                    </a:prstGeom>
                  </pic:spPr>
                </pic:pic>
              </a:graphicData>
            </a:graphic>
          </wp:inline>
        </w:drawing>
      </w:r>
    </w:p>
    <w:p w14:paraId="45F3EA26" w14:textId="3921CC4A" w:rsidR="00DB5E27" w:rsidRPr="000B0E29" w:rsidRDefault="000B0E29" w:rsidP="0059548D">
      <w:pPr>
        <w:pStyle w:val="Caption"/>
        <w:jc w:val="center"/>
        <w:rPr>
          <w:b/>
          <w:bCs/>
          <w:color w:val="auto"/>
          <w:sz w:val="24"/>
          <w:szCs w:val="24"/>
          <w:lang w:val="el-GR"/>
        </w:rPr>
      </w:pPr>
      <w:bookmarkStart w:id="1345" w:name="_Ref78469500"/>
      <w:bookmarkStart w:id="1346" w:name="_Toc78469286"/>
      <w:bookmarkStart w:id="1347" w:name="_Toc78589172"/>
      <w:bookmarkStart w:id="1348" w:name="_Toc78604262"/>
      <w:r w:rsidRPr="000B0E29">
        <w:rPr>
          <w:b/>
          <w:bCs/>
          <w:color w:val="auto"/>
          <w:sz w:val="24"/>
          <w:szCs w:val="24"/>
          <w:lang w:val="el-GR"/>
        </w:rPr>
        <w:t xml:space="preserve">Εικόνα </w:t>
      </w:r>
      <w:r w:rsidRPr="000B0E29">
        <w:rPr>
          <w:b/>
          <w:bCs/>
          <w:color w:val="auto"/>
          <w:sz w:val="24"/>
          <w:szCs w:val="24"/>
        </w:rPr>
        <w:fldChar w:fldCharType="begin"/>
      </w:r>
      <w:r w:rsidRPr="000B0E29">
        <w:rPr>
          <w:b/>
          <w:bCs/>
          <w:color w:val="auto"/>
          <w:sz w:val="24"/>
          <w:szCs w:val="24"/>
          <w:lang w:val="el-GR"/>
        </w:rPr>
        <w:instrText xml:space="preserve"> </w:instrText>
      </w:r>
      <w:r w:rsidRPr="000B0E29">
        <w:rPr>
          <w:b/>
          <w:bCs/>
          <w:color w:val="auto"/>
          <w:sz w:val="24"/>
          <w:szCs w:val="24"/>
        </w:rPr>
        <w:instrText>SEQ</w:instrText>
      </w:r>
      <w:r w:rsidRPr="000B0E29">
        <w:rPr>
          <w:b/>
          <w:bCs/>
          <w:color w:val="auto"/>
          <w:sz w:val="24"/>
          <w:szCs w:val="24"/>
          <w:lang w:val="el-GR"/>
        </w:rPr>
        <w:instrText xml:space="preserve"> Εικόνα \* </w:instrText>
      </w:r>
      <w:r w:rsidRPr="000B0E29">
        <w:rPr>
          <w:b/>
          <w:bCs/>
          <w:color w:val="auto"/>
          <w:sz w:val="24"/>
          <w:szCs w:val="24"/>
        </w:rPr>
        <w:instrText>ARABIC</w:instrText>
      </w:r>
      <w:r w:rsidRPr="000B0E29">
        <w:rPr>
          <w:b/>
          <w:bCs/>
          <w:color w:val="auto"/>
          <w:sz w:val="24"/>
          <w:szCs w:val="24"/>
          <w:lang w:val="el-GR"/>
        </w:rPr>
        <w:instrText xml:space="preserve"> </w:instrText>
      </w:r>
      <w:r w:rsidRPr="000B0E29">
        <w:rPr>
          <w:b/>
          <w:bCs/>
          <w:color w:val="auto"/>
          <w:sz w:val="24"/>
          <w:szCs w:val="24"/>
        </w:rPr>
        <w:fldChar w:fldCharType="separate"/>
      </w:r>
      <w:ins w:id="1349" w:author="GEORGILAS STYLIANOS" w:date="2021-08-07T20:37:00Z">
        <w:r w:rsidR="00145C75" w:rsidRPr="004E2A3D">
          <w:rPr>
            <w:b/>
            <w:bCs/>
            <w:noProof/>
            <w:color w:val="auto"/>
            <w:sz w:val="24"/>
            <w:szCs w:val="24"/>
            <w:lang w:val="el-GR"/>
            <w:rPrChange w:id="1350" w:author="GEORGILAS STYLIANOS" w:date="2021-08-08T12:57:00Z">
              <w:rPr>
                <w:b/>
                <w:bCs/>
                <w:noProof/>
                <w:color w:val="auto"/>
                <w:sz w:val="24"/>
                <w:szCs w:val="24"/>
              </w:rPr>
            </w:rPrChange>
          </w:rPr>
          <w:t>15</w:t>
        </w:r>
      </w:ins>
      <w:del w:id="1351" w:author="GEORGILAS STYLIANOS" w:date="2021-08-07T19:17:00Z">
        <w:r w:rsidR="00582156" w:rsidRPr="00582156" w:rsidDel="001610D4">
          <w:rPr>
            <w:b/>
            <w:bCs/>
            <w:noProof/>
            <w:color w:val="auto"/>
            <w:sz w:val="24"/>
            <w:szCs w:val="24"/>
            <w:lang w:val="el-GR"/>
          </w:rPr>
          <w:delText>15</w:delText>
        </w:r>
      </w:del>
      <w:r w:rsidRPr="000B0E29">
        <w:rPr>
          <w:b/>
          <w:bCs/>
          <w:color w:val="auto"/>
          <w:sz w:val="24"/>
          <w:szCs w:val="24"/>
        </w:rPr>
        <w:fldChar w:fldCharType="end"/>
      </w:r>
      <w:bookmarkEnd w:id="1345"/>
      <w:r w:rsidRPr="000B0E29">
        <w:rPr>
          <w:b/>
          <w:bCs/>
          <w:color w:val="auto"/>
          <w:sz w:val="24"/>
          <w:szCs w:val="24"/>
          <w:lang w:val="el-GR"/>
        </w:rPr>
        <w:t xml:space="preserve">: Πίνακας </w:t>
      </w:r>
      <w:r w:rsidRPr="000B0E29">
        <w:rPr>
          <w:b/>
          <w:bCs/>
          <w:color w:val="auto"/>
          <w:sz w:val="24"/>
          <w:szCs w:val="24"/>
        </w:rPr>
        <w:t>Media</w:t>
      </w:r>
      <w:r w:rsidRPr="000B0E29">
        <w:rPr>
          <w:b/>
          <w:bCs/>
          <w:color w:val="auto"/>
          <w:sz w:val="24"/>
          <w:szCs w:val="24"/>
          <w:lang w:val="el-GR"/>
        </w:rPr>
        <w:t>2</w:t>
      </w:r>
      <w:r w:rsidRPr="000B0E29">
        <w:rPr>
          <w:b/>
          <w:bCs/>
          <w:color w:val="auto"/>
          <w:sz w:val="24"/>
          <w:szCs w:val="24"/>
        </w:rPr>
        <w:t>fb</w:t>
      </w:r>
      <w:bookmarkEnd w:id="1346"/>
      <w:bookmarkEnd w:id="1347"/>
      <w:bookmarkEnd w:id="1348"/>
    </w:p>
    <w:p w14:paraId="7ECACACA" w14:textId="4646C6B9" w:rsidR="0087388F" w:rsidRPr="0059548D" w:rsidRDefault="0087388F" w:rsidP="000B0E29">
      <w:pPr>
        <w:spacing w:before="240"/>
        <w:rPr>
          <w:rFonts w:ascii="Calibri" w:eastAsia="Calibri" w:hAnsi="Calibri" w:cs="Calibri"/>
          <w:sz w:val="24"/>
          <w:szCs w:val="24"/>
          <w:lang w:val="el-GR"/>
        </w:rPr>
      </w:pPr>
      <w:r w:rsidRPr="0059548D">
        <w:rPr>
          <w:rFonts w:ascii="Calibri" w:eastAsia="Calibri" w:hAnsi="Calibri" w:cs="Calibri"/>
          <w:sz w:val="24"/>
          <w:szCs w:val="24"/>
          <w:lang w:val="el-GR"/>
        </w:rPr>
        <w:t xml:space="preserve">Ο πίνακας </w:t>
      </w:r>
      <w:ins w:id="1352" w:author="GEORGILAS STYLIANOS" w:date="2021-08-06T22:03:00Z">
        <w:r w:rsidR="005C6444" w:rsidRPr="005C6444">
          <w:rPr>
            <w:rFonts w:ascii="Calibri" w:eastAsia="Calibri" w:hAnsi="Calibri" w:cs="Calibri"/>
            <w:sz w:val="24"/>
            <w:szCs w:val="24"/>
            <w:lang w:val="el-GR"/>
            <w:rPrChange w:id="1353" w:author="GEORGILAS STYLIANOS" w:date="2021-08-06T22:03:00Z">
              <w:rPr>
                <w:rFonts w:ascii="Calibri" w:eastAsia="Calibri" w:hAnsi="Calibri" w:cs="Calibri"/>
                <w:sz w:val="24"/>
                <w:szCs w:val="24"/>
              </w:rPr>
            </w:rPrChange>
          </w:rPr>
          <w:t>“</w:t>
        </w:r>
      </w:ins>
      <w:r w:rsidRPr="0059548D">
        <w:rPr>
          <w:rFonts w:ascii="Calibri" w:eastAsia="Calibri" w:hAnsi="Calibri" w:cs="Calibri"/>
          <w:sz w:val="24"/>
          <w:szCs w:val="24"/>
        </w:rPr>
        <w:t>Hash</w:t>
      </w:r>
      <w:r w:rsidRPr="0059548D">
        <w:rPr>
          <w:rFonts w:ascii="Calibri" w:eastAsia="Calibri" w:hAnsi="Calibri" w:cs="Calibri"/>
          <w:sz w:val="24"/>
          <w:szCs w:val="24"/>
          <w:lang w:val="el-GR"/>
        </w:rPr>
        <w:t>2</w:t>
      </w:r>
      <w:r w:rsidRPr="0059548D">
        <w:rPr>
          <w:rFonts w:ascii="Calibri" w:eastAsia="Calibri" w:hAnsi="Calibri" w:cs="Calibri"/>
          <w:sz w:val="24"/>
          <w:szCs w:val="24"/>
        </w:rPr>
        <w:t>Fb</w:t>
      </w:r>
      <w:ins w:id="1354" w:author="GEORGILAS STYLIANOS" w:date="2021-08-06T22:03:00Z">
        <w:r w:rsidR="005C6444" w:rsidRPr="005C6444">
          <w:rPr>
            <w:rFonts w:ascii="Calibri" w:eastAsia="Calibri" w:hAnsi="Calibri" w:cs="Calibri"/>
            <w:sz w:val="24"/>
            <w:szCs w:val="24"/>
            <w:lang w:val="el-GR"/>
            <w:rPrChange w:id="1355" w:author="GEORGILAS STYLIANOS" w:date="2021-08-06T22:03:00Z">
              <w:rPr>
                <w:rFonts w:ascii="Calibri" w:eastAsia="Calibri" w:hAnsi="Calibri" w:cs="Calibri"/>
                <w:sz w:val="24"/>
                <w:szCs w:val="24"/>
              </w:rPr>
            </w:rPrChange>
          </w:rPr>
          <w:t>”</w:t>
        </w:r>
      </w:ins>
      <w:r w:rsidRPr="0059548D">
        <w:rPr>
          <w:rFonts w:ascii="Calibri" w:eastAsia="Calibri" w:hAnsi="Calibri" w:cs="Calibri"/>
          <w:sz w:val="24"/>
          <w:szCs w:val="24"/>
          <w:lang w:val="el-GR"/>
        </w:rPr>
        <w:t xml:space="preserve"> (</w:t>
      </w:r>
      <w:r w:rsidR="00D72061" w:rsidRPr="0059548D">
        <w:rPr>
          <w:rFonts w:ascii="Calibri" w:eastAsia="Calibri" w:hAnsi="Calibri" w:cs="Calibri"/>
          <w:sz w:val="24"/>
          <w:szCs w:val="24"/>
          <w:lang w:val="el-GR"/>
        </w:rPr>
        <w:fldChar w:fldCharType="begin"/>
      </w:r>
      <w:r w:rsidR="00D72061" w:rsidRPr="0059548D">
        <w:rPr>
          <w:rFonts w:ascii="Calibri" w:eastAsia="Calibri" w:hAnsi="Calibri" w:cs="Calibri"/>
          <w:sz w:val="24"/>
          <w:szCs w:val="24"/>
          <w:lang w:val="el-GR"/>
        </w:rPr>
        <w:instrText xml:space="preserve"> REF _Ref78469508 \h </w:instrText>
      </w:r>
      <w:r w:rsidR="0059548D">
        <w:rPr>
          <w:rFonts w:ascii="Calibri" w:eastAsia="Calibri" w:hAnsi="Calibri" w:cs="Calibri"/>
          <w:sz w:val="24"/>
          <w:szCs w:val="24"/>
          <w:lang w:val="el-GR"/>
        </w:rPr>
        <w:instrText xml:space="preserve"> \* MERGEFORMAT </w:instrText>
      </w:r>
      <w:r w:rsidR="00D72061" w:rsidRPr="0059548D">
        <w:rPr>
          <w:rFonts w:ascii="Calibri" w:eastAsia="Calibri" w:hAnsi="Calibri" w:cs="Calibri"/>
          <w:sz w:val="24"/>
          <w:szCs w:val="24"/>
          <w:lang w:val="el-GR"/>
        </w:rPr>
      </w:r>
      <w:r w:rsidR="00D72061" w:rsidRPr="0059548D">
        <w:rPr>
          <w:rFonts w:ascii="Calibri" w:eastAsia="Calibri" w:hAnsi="Calibri" w:cs="Calibri"/>
          <w:sz w:val="24"/>
          <w:szCs w:val="24"/>
          <w:lang w:val="el-GR"/>
        </w:rPr>
        <w:fldChar w:fldCharType="separate"/>
      </w:r>
      <w:r w:rsidR="00D72061" w:rsidRPr="0059548D">
        <w:rPr>
          <w:b/>
          <w:bCs/>
          <w:sz w:val="24"/>
          <w:szCs w:val="24"/>
          <w:lang w:val="el-GR"/>
        </w:rPr>
        <w:t xml:space="preserve">Εικόνα </w:t>
      </w:r>
      <w:r w:rsidR="00D72061" w:rsidRPr="0059548D">
        <w:rPr>
          <w:b/>
          <w:bCs/>
          <w:noProof/>
          <w:sz w:val="24"/>
          <w:szCs w:val="24"/>
          <w:lang w:val="el-GR"/>
        </w:rPr>
        <w:t>16</w:t>
      </w:r>
      <w:r w:rsidR="00D72061" w:rsidRPr="0059548D">
        <w:rPr>
          <w:rFonts w:ascii="Calibri" w:eastAsia="Calibri" w:hAnsi="Calibri" w:cs="Calibri"/>
          <w:sz w:val="24"/>
          <w:szCs w:val="24"/>
          <w:lang w:val="el-GR"/>
        </w:rPr>
        <w:fldChar w:fldCharType="end"/>
      </w:r>
      <w:r w:rsidRPr="0059548D">
        <w:rPr>
          <w:rFonts w:ascii="Calibri" w:eastAsia="Calibri" w:hAnsi="Calibri" w:cs="Calibri"/>
          <w:sz w:val="24"/>
          <w:szCs w:val="24"/>
          <w:lang w:val="el-GR"/>
        </w:rPr>
        <w:t xml:space="preserve">) συνδέει τους πίνακες </w:t>
      </w:r>
      <w:ins w:id="1356" w:author="GEORGILAS STYLIANOS" w:date="2021-08-06T22:03:00Z">
        <w:r w:rsidR="005C6444" w:rsidRPr="005C6444">
          <w:rPr>
            <w:rFonts w:ascii="Calibri" w:eastAsia="Calibri" w:hAnsi="Calibri" w:cs="Calibri"/>
            <w:sz w:val="24"/>
            <w:szCs w:val="24"/>
            <w:lang w:val="el-GR"/>
            <w:rPrChange w:id="1357" w:author="GEORGILAS STYLIANOS" w:date="2021-08-06T22:03:00Z">
              <w:rPr>
                <w:rFonts w:ascii="Calibri" w:eastAsia="Calibri" w:hAnsi="Calibri" w:cs="Calibri"/>
                <w:sz w:val="24"/>
                <w:szCs w:val="24"/>
              </w:rPr>
            </w:rPrChange>
          </w:rPr>
          <w:t>“</w:t>
        </w:r>
      </w:ins>
      <w:r w:rsidRPr="0059548D">
        <w:rPr>
          <w:rFonts w:ascii="Calibri" w:eastAsia="Calibri" w:hAnsi="Calibri" w:cs="Calibri"/>
          <w:sz w:val="24"/>
          <w:szCs w:val="24"/>
        </w:rPr>
        <w:t>Hashtag</w:t>
      </w:r>
      <w:ins w:id="1358" w:author="GEORGILAS STYLIANOS" w:date="2021-08-06T22:03:00Z">
        <w:r w:rsidR="005C6444" w:rsidRPr="005C6444">
          <w:rPr>
            <w:rFonts w:ascii="Calibri" w:eastAsia="Calibri" w:hAnsi="Calibri" w:cs="Calibri"/>
            <w:sz w:val="24"/>
            <w:szCs w:val="24"/>
            <w:lang w:val="el-GR"/>
            <w:rPrChange w:id="1359" w:author="GEORGILAS STYLIANOS" w:date="2021-08-06T22:03:00Z">
              <w:rPr>
                <w:rFonts w:ascii="Calibri" w:eastAsia="Calibri" w:hAnsi="Calibri" w:cs="Calibri"/>
                <w:sz w:val="24"/>
                <w:szCs w:val="24"/>
              </w:rPr>
            </w:rPrChange>
          </w:rPr>
          <w:t>”</w:t>
        </w:r>
      </w:ins>
      <w:r w:rsidRPr="0059548D">
        <w:rPr>
          <w:rFonts w:ascii="Calibri" w:eastAsia="Calibri" w:hAnsi="Calibri" w:cs="Calibri"/>
          <w:sz w:val="24"/>
          <w:szCs w:val="24"/>
          <w:lang w:val="el-GR"/>
        </w:rPr>
        <w:t xml:space="preserve"> και </w:t>
      </w:r>
      <w:ins w:id="1360" w:author="GEORGILAS STYLIANOS" w:date="2021-08-06T22:03:00Z">
        <w:r w:rsidR="005C6444" w:rsidRPr="005C6444">
          <w:rPr>
            <w:rFonts w:ascii="Calibri" w:eastAsia="Calibri" w:hAnsi="Calibri" w:cs="Calibri"/>
            <w:sz w:val="24"/>
            <w:szCs w:val="24"/>
            <w:lang w:val="el-GR"/>
            <w:rPrChange w:id="1361" w:author="GEORGILAS STYLIANOS" w:date="2021-08-06T22:03:00Z">
              <w:rPr>
                <w:rFonts w:ascii="Calibri" w:eastAsia="Calibri" w:hAnsi="Calibri" w:cs="Calibri"/>
                <w:sz w:val="24"/>
                <w:szCs w:val="24"/>
              </w:rPr>
            </w:rPrChange>
          </w:rPr>
          <w:t>“</w:t>
        </w:r>
      </w:ins>
      <w:r w:rsidRPr="0059548D">
        <w:rPr>
          <w:rFonts w:ascii="Calibri" w:eastAsia="Calibri" w:hAnsi="Calibri" w:cs="Calibri"/>
          <w:sz w:val="24"/>
          <w:szCs w:val="24"/>
        </w:rPr>
        <w:t>Facebook</w:t>
      </w:r>
      <w:r w:rsidRPr="0059548D">
        <w:rPr>
          <w:rFonts w:ascii="Calibri" w:eastAsia="Calibri" w:hAnsi="Calibri" w:cs="Calibri"/>
          <w:sz w:val="24"/>
          <w:szCs w:val="24"/>
          <w:lang w:val="el-GR"/>
        </w:rPr>
        <w:t>_</w:t>
      </w:r>
      <w:r w:rsidRPr="0059548D">
        <w:rPr>
          <w:rFonts w:ascii="Calibri" w:eastAsia="Calibri" w:hAnsi="Calibri" w:cs="Calibri"/>
          <w:sz w:val="24"/>
          <w:szCs w:val="24"/>
        </w:rPr>
        <w:t>Posts</w:t>
      </w:r>
      <w:ins w:id="1362" w:author="GEORGILAS STYLIANOS" w:date="2021-08-06T22:03:00Z">
        <w:r w:rsidR="005C6444" w:rsidRPr="005C6444">
          <w:rPr>
            <w:rFonts w:ascii="Calibri" w:eastAsia="Calibri" w:hAnsi="Calibri" w:cs="Calibri"/>
            <w:sz w:val="24"/>
            <w:szCs w:val="24"/>
            <w:lang w:val="el-GR"/>
            <w:rPrChange w:id="1363" w:author="GEORGILAS STYLIANOS" w:date="2021-08-06T22:03:00Z">
              <w:rPr>
                <w:rFonts w:ascii="Calibri" w:eastAsia="Calibri" w:hAnsi="Calibri" w:cs="Calibri"/>
                <w:sz w:val="24"/>
                <w:szCs w:val="24"/>
              </w:rPr>
            </w:rPrChange>
          </w:rPr>
          <w:t>”</w:t>
        </w:r>
      </w:ins>
      <w:r w:rsidRPr="0059548D">
        <w:rPr>
          <w:rFonts w:ascii="Calibri" w:eastAsia="Calibri" w:hAnsi="Calibri" w:cs="Calibri"/>
          <w:sz w:val="24"/>
          <w:szCs w:val="24"/>
          <w:lang w:val="el-GR"/>
        </w:rPr>
        <w:t xml:space="preserve"> και αναλύεται ως εξής: </w:t>
      </w:r>
    </w:p>
    <w:p w14:paraId="44D29DFF" w14:textId="5DA57C98" w:rsidR="0087388F" w:rsidRPr="0059548D" w:rsidRDefault="0087388F">
      <w:pPr>
        <w:pStyle w:val="Caption"/>
        <w:numPr>
          <w:ilvl w:val="0"/>
          <w:numId w:val="15"/>
        </w:numPr>
        <w:spacing w:after="120"/>
        <w:rPr>
          <w:rFonts w:ascii="Calibri" w:eastAsia="Calibri" w:hAnsi="Calibri" w:cs="Calibri"/>
          <w:i w:val="0"/>
          <w:iCs w:val="0"/>
          <w:color w:val="000000" w:themeColor="text1"/>
          <w:sz w:val="24"/>
          <w:szCs w:val="24"/>
          <w:lang w:val="el-GR"/>
        </w:rPr>
        <w:pPrChange w:id="1364" w:author="GEORGILAS STYLIANOS" w:date="2021-08-06T22:04:00Z">
          <w:pPr>
            <w:pStyle w:val="Caption"/>
            <w:numPr>
              <w:numId w:val="15"/>
            </w:numPr>
            <w:spacing w:before="240"/>
            <w:ind w:left="720" w:hanging="360"/>
          </w:pPr>
        </w:pPrChange>
      </w:pPr>
      <w:del w:id="1365" w:author="GEORGILAS STYLIANOS" w:date="2021-08-06T22:03:00Z">
        <w:r w:rsidRPr="0059548D" w:rsidDel="005C6444">
          <w:rPr>
            <w:rFonts w:ascii="Calibri" w:eastAsia="Calibri" w:hAnsi="Calibri" w:cs="Calibri"/>
            <w:i w:val="0"/>
            <w:iCs w:val="0"/>
            <w:color w:val="000000" w:themeColor="text1"/>
            <w:sz w:val="24"/>
            <w:szCs w:val="24"/>
          </w:rPr>
          <w:delText>Facebook</w:delText>
        </w:r>
      </w:del>
      <w:ins w:id="1366" w:author="GEORGILAS STYLIANOS" w:date="2021-08-06T22:03:00Z">
        <w:r w:rsidR="005C6444">
          <w:rPr>
            <w:rFonts w:ascii="Calibri" w:eastAsia="Calibri" w:hAnsi="Calibri" w:cs="Calibri"/>
            <w:i w:val="0"/>
            <w:iCs w:val="0"/>
            <w:color w:val="000000" w:themeColor="text1"/>
            <w:sz w:val="24"/>
            <w:szCs w:val="24"/>
          </w:rPr>
          <w:t>f</w:t>
        </w:r>
        <w:r w:rsidR="005C6444" w:rsidRPr="0059548D">
          <w:rPr>
            <w:rFonts w:ascii="Calibri" w:eastAsia="Calibri" w:hAnsi="Calibri" w:cs="Calibri"/>
            <w:i w:val="0"/>
            <w:iCs w:val="0"/>
            <w:color w:val="000000" w:themeColor="text1"/>
            <w:sz w:val="24"/>
            <w:szCs w:val="24"/>
          </w:rPr>
          <w:t>acebook</w:t>
        </w:r>
      </w:ins>
      <w:r w:rsidRPr="0059548D">
        <w:rPr>
          <w:rFonts w:ascii="Calibri" w:eastAsia="Calibri" w:hAnsi="Calibri" w:cs="Calibri"/>
          <w:i w:val="0"/>
          <w:iCs w:val="0"/>
          <w:color w:val="000000" w:themeColor="text1"/>
          <w:sz w:val="24"/>
          <w:szCs w:val="24"/>
          <w:lang w:val="el-GR"/>
        </w:rPr>
        <w:t>_</w:t>
      </w:r>
      <w:r w:rsidRPr="0059548D">
        <w:rPr>
          <w:rFonts w:ascii="Calibri" w:eastAsia="Calibri" w:hAnsi="Calibri" w:cs="Calibri"/>
          <w:i w:val="0"/>
          <w:iCs w:val="0"/>
          <w:color w:val="000000" w:themeColor="text1"/>
          <w:sz w:val="24"/>
          <w:szCs w:val="24"/>
        </w:rPr>
        <w:t>post</w:t>
      </w:r>
      <w:r w:rsidRPr="0059548D">
        <w:rPr>
          <w:rFonts w:ascii="Calibri" w:eastAsia="Calibri" w:hAnsi="Calibri" w:cs="Calibri"/>
          <w:i w:val="0"/>
          <w:iCs w:val="0"/>
          <w:color w:val="000000" w:themeColor="text1"/>
          <w:sz w:val="24"/>
          <w:szCs w:val="24"/>
          <w:lang w:val="el-GR"/>
        </w:rPr>
        <w:t>_</w:t>
      </w:r>
      <w:r w:rsidRPr="0059548D">
        <w:rPr>
          <w:rFonts w:ascii="Calibri" w:eastAsia="Calibri" w:hAnsi="Calibri" w:cs="Calibri"/>
          <w:i w:val="0"/>
          <w:iCs w:val="0"/>
          <w:color w:val="000000" w:themeColor="text1"/>
          <w:sz w:val="24"/>
          <w:szCs w:val="24"/>
        </w:rPr>
        <w:t>id</w:t>
      </w:r>
      <w:r w:rsidRPr="0059548D">
        <w:rPr>
          <w:rFonts w:ascii="Calibri" w:eastAsia="Calibri" w:hAnsi="Calibri" w:cs="Calibri"/>
          <w:i w:val="0"/>
          <w:iCs w:val="0"/>
          <w:color w:val="000000" w:themeColor="text1"/>
          <w:sz w:val="24"/>
          <w:szCs w:val="24"/>
          <w:lang w:val="el-GR"/>
        </w:rPr>
        <w:t xml:space="preserve">: </w:t>
      </w:r>
      <w:ins w:id="1367" w:author="GEORGILAS STYLIANOS" w:date="2021-08-07T14:32: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1368" w:author="GEORGILAS STYLIANOS" w:date="2021-08-07T14:32: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1369" w:author="GEORGILAS STYLIANOS" w:date="2021-08-07T14:32:00Z">
        <w:r w:rsidRPr="0059548D" w:rsidDel="00D36AFE">
          <w:rPr>
            <w:rFonts w:ascii="Calibri" w:eastAsia="Calibri" w:hAnsi="Calibri" w:cs="Calibri"/>
            <w:i w:val="0"/>
            <w:iCs w:val="0"/>
            <w:color w:val="000000" w:themeColor="text1"/>
            <w:sz w:val="24"/>
            <w:szCs w:val="24"/>
            <w:lang w:val="el-GR"/>
          </w:rPr>
          <w:delText xml:space="preserve">Το </w:delText>
        </w:r>
        <w:r w:rsidRPr="0059548D" w:rsidDel="00D36AFE">
          <w:rPr>
            <w:rFonts w:ascii="Calibri" w:eastAsia="Calibri" w:hAnsi="Calibri" w:cs="Calibri"/>
            <w:i w:val="0"/>
            <w:iCs w:val="0"/>
            <w:color w:val="000000" w:themeColor="text1"/>
            <w:sz w:val="24"/>
            <w:szCs w:val="24"/>
          </w:rPr>
          <w:delText>id</w:delText>
        </w:r>
        <w:r w:rsidRPr="0059548D" w:rsidDel="00D36AFE">
          <w:rPr>
            <w:rFonts w:ascii="Calibri" w:eastAsia="Calibri" w:hAnsi="Calibri" w:cs="Calibri"/>
            <w:i w:val="0"/>
            <w:iCs w:val="0"/>
            <w:color w:val="000000" w:themeColor="text1"/>
            <w:sz w:val="24"/>
            <w:szCs w:val="24"/>
            <w:lang w:val="el-GR"/>
          </w:rPr>
          <w:delText xml:space="preserve"> </w:delText>
        </w:r>
      </w:del>
      <w:del w:id="1370" w:author="GEORGILAS STYLIANOS" w:date="2021-08-07T14:57:00Z">
        <w:r w:rsidRPr="0059548D" w:rsidDel="006A65D5">
          <w:rPr>
            <w:rFonts w:ascii="Calibri" w:eastAsia="Calibri" w:hAnsi="Calibri" w:cs="Calibri"/>
            <w:i w:val="0"/>
            <w:iCs w:val="0"/>
            <w:color w:val="000000" w:themeColor="text1"/>
            <w:sz w:val="24"/>
            <w:szCs w:val="24"/>
            <w:lang w:val="el-GR"/>
          </w:rPr>
          <w:delText xml:space="preserve">του </w:delText>
        </w:r>
        <w:r w:rsidRPr="0059548D" w:rsidDel="006A65D5">
          <w:rPr>
            <w:rFonts w:ascii="Calibri" w:eastAsia="Calibri" w:hAnsi="Calibri" w:cs="Calibri"/>
            <w:i w:val="0"/>
            <w:iCs w:val="0"/>
            <w:color w:val="000000" w:themeColor="text1"/>
            <w:sz w:val="24"/>
            <w:szCs w:val="24"/>
          </w:rPr>
          <w:delText>post</w:delText>
        </w:r>
      </w:del>
      <w:ins w:id="1371" w:author="GEORGILAS STYLIANOS" w:date="2021-08-07T14:57:00Z">
        <w:r w:rsidR="006A65D5">
          <w:rPr>
            <w:rFonts w:ascii="Calibri" w:eastAsia="Calibri" w:hAnsi="Calibri" w:cs="Calibri"/>
            <w:i w:val="0"/>
            <w:iCs w:val="0"/>
            <w:color w:val="000000" w:themeColor="text1"/>
            <w:sz w:val="24"/>
            <w:szCs w:val="24"/>
            <w:lang w:val="el-GR"/>
          </w:rPr>
          <w:t>της δημοσίευσης</w:t>
        </w:r>
      </w:ins>
      <w:r w:rsidRPr="0059548D">
        <w:rPr>
          <w:rFonts w:ascii="Calibri" w:eastAsia="Calibri" w:hAnsi="Calibri" w:cs="Calibri"/>
          <w:i w:val="0"/>
          <w:iCs w:val="0"/>
          <w:color w:val="000000" w:themeColor="text1"/>
          <w:sz w:val="24"/>
          <w:szCs w:val="24"/>
          <w:lang w:val="el-GR"/>
        </w:rPr>
        <w:t xml:space="preserve"> που υπάρχει το </w:t>
      </w:r>
      <w:r w:rsidRPr="0059548D">
        <w:rPr>
          <w:rFonts w:ascii="Calibri" w:eastAsia="Calibri" w:hAnsi="Calibri" w:cs="Calibri"/>
          <w:i w:val="0"/>
          <w:iCs w:val="0"/>
          <w:color w:val="000000" w:themeColor="text1"/>
          <w:sz w:val="24"/>
          <w:szCs w:val="24"/>
        </w:rPr>
        <w:t>hashtag</w:t>
      </w:r>
      <w:ins w:id="1372" w:author="Razis" w:date="2021-08-01T12:44:00Z">
        <w:del w:id="1373" w:author="GEORGILAS STYLIANOS" w:date="2021-08-06T22:03:00Z">
          <w:r w:rsidR="004E0DF9" w:rsidDel="005C6444">
            <w:rPr>
              <w:rFonts w:ascii="Calibri" w:eastAsia="Calibri" w:hAnsi="Calibri" w:cs="Calibri"/>
              <w:i w:val="0"/>
              <w:iCs w:val="0"/>
              <w:color w:val="000000" w:themeColor="text1"/>
              <w:sz w:val="24"/>
              <w:szCs w:val="24"/>
              <w:lang w:val="el-GR"/>
            </w:rPr>
            <w:delText>++ ΞΚ</w:delText>
          </w:r>
        </w:del>
      </w:ins>
      <w:ins w:id="1374" w:author="GEORGILAS STYLIANOS" w:date="2021-08-06T22:03:00Z">
        <w:r w:rsidR="005C6444" w:rsidRPr="005C6444">
          <w:rPr>
            <w:rFonts w:ascii="Calibri" w:eastAsia="Calibri" w:hAnsi="Calibri" w:cs="Calibri"/>
            <w:i w:val="0"/>
            <w:iCs w:val="0"/>
            <w:color w:val="000000" w:themeColor="text1"/>
            <w:sz w:val="24"/>
            <w:szCs w:val="24"/>
            <w:lang w:val="el-GR"/>
            <w:rPrChange w:id="1375" w:author="GEORGILAS STYLIANOS" w:date="2021-08-06T22:03:00Z">
              <w:rPr>
                <w:rFonts w:ascii="Calibri" w:eastAsia="Calibri" w:hAnsi="Calibri" w:cs="Calibri"/>
                <w:i w:val="0"/>
                <w:iCs w:val="0"/>
                <w:color w:val="000000" w:themeColor="text1"/>
                <w:sz w:val="24"/>
                <w:szCs w:val="24"/>
              </w:rPr>
            </w:rPrChange>
          </w:rPr>
          <w:t xml:space="preserve">, </w:t>
        </w:r>
        <w:r w:rsidR="005C6444">
          <w:rPr>
            <w:rFonts w:ascii="Calibri" w:eastAsia="Calibri" w:hAnsi="Calibri" w:cs="Calibri"/>
            <w:i w:val="0"/>
            <w:iCs w:val="0"/>
            <w:color w:val="000000" w:themeColor="text1"/>
            <w:sz w:val="24"/>
            <w:szCs w:val="24"/>
            <w:lang w:val="el-GR"/>
          </w:rPr>
          <w:t xml:space="preserve">ξένο κλειδί για τον πίνακα </w:t>
        </w:r>
        <w:r w:rsidR="005C6444" w:rsidRPr="00AA5D52">
          <w:rPr>
            <w:rFonts w:ascii="Calibri" w:eastAsia="Calibri" w:hAnsi="Calibri" w:cs="Calibri"/>
            <w:i w:val="0"/>
            <w:iCs w:val="0"/>
            <w:color w:val="000000" w:themeColor="text1"/>
            <w:sz w:val="24"/>
            <w:szCs w:val="24"/>
            <w:lang w:val="el-GR"/>
          </w:rPr>
          <w:t>“</w:t>
        </w:r>
        <w:r w:rsidR="005C6444">
          <w:rPr>
            <w:rFonts w:ascii="Calibri" w:eastAsia="Calibri" w:hAnsi="Calibri" w:cs="Calibri"/>
            <w:i w:val="0"/>
            <w:iCs w:val="0"/>
            <w:color w:val="000000" w:themeColor="text1"/>
            <w:sz w:val="24"/>
            <w:szCs w:val="24"/>
          </w:rPr>
          <w:t>Facebook</w:t>
        </w:r>
        <w:r w:rsidR="005C6444" w:rsidRPr="00AA5D52">
          <w:rPr>
            <w:rFonts w:ascii="Calibri" w:eastAsia="Calibri" w:hAnsi="Calibri" w:cs="Calibri"/>
            <w:i w:val="0"/>
            <w:iCs w:val="0"/>
            <w:color w:val="000000" w:themeColor="text1"/>
            <w:sz w:val="24"/>
            <w:szCs w:val="24"/>
            <w:lang w:val="el-GR"/>
          </w:rPr>
          <w:t>”</w:t>
        </w:r>
      </w:ins>
      <w:ins w:id="1376" w:author="GEORGILAS STYLIANOS" w:date="2021-08-07T15:14:00Z">
        <w:r w:rsidR="00432C7D">
          <w:rPr>
            <w:rFonts w:ascii="Calibri" w:eastAsia="Calibri" w:hAnsi="Calibri" w:cs="Calibri"/>
            <w:i w:val="0"/>
            <w:iCs w:val="0"/>
            <w:color w:val="000000" w:themeColor="text1"/>
            <w:sz w:val="24"/>
            <w:szCs w:val="24"/>
            <w:lang w:val="el-GR"/>
          </w:rPr>
          <w:t xml:space="preserve"> (</w:t>
        </w:r>
        <w:r w:rsidR="00432C7D">
          <w:rPr>
            <w:rFonts w:ascii="Calibri" w:eastAsia="Calibri" w:hAnsi="Calibri" w:cs="Calibri"/>
            <w:i w:val="0"/>
            <w:iCs w:val="0"/>
            <w:color w:val="000000" w:themeColor="text1"/>
            <w:sz w:val="24"/>
            <w:szCs w:val="24"/>
            <w:lang w:val="el-GR"/>
          </w:rPr>
          <w:fldChar w:fldCharType="begin"/>
        </w:r>
        <w:r w:rsidR="00432C7D">
          <w:rPr>
            <w:rFonts w:ascii="Calibri" w:eastAsia="Calibri" w:hAnsi="Calibri" w:cs="Calibri"/>
            <w:i w:val="0"/>
            <w:iCs w:val="0"/>
            <w:color w:val="000000" w:themeColor="text1"/>
            <w:sz w:val="24"/>
            <w:szCs w:val="24"/>
            <w:lang w:val="el-GR"/>
          </w:rPr>
          <w:instrText xml:space="preserve"> REF _Ref78469380 \h </w:instrText>
        </w:r>
      </w:ins>
      <w:r w:rsidR="00432C7D">
        <w:rPr>
          <w:rFonts w:ascii="Calibri" w:eastAsia="Calibri" w:hAnsi="Calibri" w:cs="Calibri"/>
          <w:i w:val="0"/>
          <w:iCs w:val="0"/>
          <w:color w:val="000000" w:themeColor="text1"/>
          <w:sz w:val="24"/>
          <w:szCs w:val="24"/>
          <w:lang w:val="el-GR"/>
        </w:rPr>
      </w:r>
      <w:r w:rsidR="00432C7D">
        <w:rPr>
          <w:rFonts w:ascii="Calibri" w:eastAsia="Calibri" w:hAnsi="Calibri" w:cs="Calibri"/>
          <w:i w:val="0"/>
          <w:iCs w:val="0"/>
          <w:color w:val="000000" w:themeColor="text1"/>
          <w:sz w:val="24"/>
          <w:szCs w:val="24"/>
          <w:lang w:val="el-GR"/>
        </w:rPr>
        <w:fldChar w:fldCharType="separate"/>
      </w:r>
      <w:ins w:id="1377" w:author="GEORGILAS STYLIANOS" w:date="2021-08-07T15:14:00Z">
        <w:r w:rsidR="00432C7D" w:rsidRPr="00E517A7">
          <w:rPr>
            <w:b/>
            <w:bCs/>
            <w:color w:val="auto"/>
            <w:sz w:val="24"/>
            <w:szCs w:val="24"/>
            <w:lang w:val="el-GR"/>
          </w:rPr>
          <w:t xml:space="preserve">Εικόνα </w:t>
        </w:r>
        <w:r w:rsidR="00432C7D" w:rsidRPr="00E517A7">
          <w:rPr>
            <w:b/>
            <w:bCs/>
            <w:noProof/>
            <w:color w:val="auto"/>
            <w:sz w:val="24"/>
            <w:szCs w:val="24"/>
            <w:lang w:val="el-GR"/>
          </w:rPr>
          <w:t>2</w:t>
        </w:r>
        <w:r w:rsidR="00432C7D">
          <w:rPr>
            <w:rFonts w:ascii="Calibri" w:eastAsia="Calibri" w:hAnsi="Calibri" w:cs="Calibri"/>
            <w:i w:val="0"/>
            <w:iCs w:val="0"/>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ins>
    </w:p>
    <w:p w14:paraId="5F0407CB" w14:textId="47CFACC4" w:rsidR="0087388F" w:rsidRPr="0059548D" w:rsidRDefault="0087388F">
      <w:pPr>
        <w:pStyle w:val="Caption"/>
        <w:numPr>
          <w:ilvl w:val="0"/>
          <w:numId w:val="15"/>
        </w:numPr>
        <w:spacing w:after="120"/>
        <w:rPr>
          <w:rFonts w:ascii="Calibri" w:eastAsia="Calibri" w:hAnsi="Calibri" w:cs="Calibri"/>
          <w:i w:val="0"/>
          <w:iCs w:val="0"/>
          <w:color w:val="000000" w:themeColor="text1"/>
          <w:sz w:val="24"/>
          <w:szCs w:val="24"/>
          <w:lang w:val="el-GR"/>
        </w:rPr>
        <w:pPrChange w:id="1378" w:author="GEORGILAS STYLIANOS" w:date="2021-08-06T22:04:00Z">
          <w:pPr>
            <w:pStyle w:val="Caption"/>
            <w:numPr>
              <w:numId w:val="15"/>
            </w:numPr>
            <w:spacing w:before="240"/>
            <w:ind w:left="720" w:hanging="360"/>
          </w:pPr>
        </w:pPrChange>
      </w:pPr>
      <w:del w:id="1379" w:author="GEORGILAS STYLIANOS" w:date="2021-08-06T22:03:00Z">
        <w:r w:rsidRPr="0059548D" w:rsidDel="005C6444">
          <w:rPr>
            <w:rFonts w:ascii="Calibri" w:eastAsia="Calibri" w:hAnsi="Calibri" w:cs="Calibri"/>
            <w:i w:val="0"/>
            <w:iCs w:val="0"/>
            <w:color w:val="000000" w:themeColor="text1"/>
            <w:sz w:val="24"/>
            <w:szCs w:val="24"/>
          </w:rPr>
          <w:delText>Hash</w:delText>
        </w:r>
      </w:del>
      <w:ins w:id="1380" w:author="GEORGILAS STYLIANOS" w:date="2021-08-06T22:03:00Z">
        <w:r w:rsidR="005C6444">
          <w:rPr>
            <w:rFonts w:ascii="Calibri" w:eastAsia="Calibri" w:hAnsi="Calibri" w:cs="Calibri"/>
            <w:i w:val="0"/>
            <w:iCs w:val="0"/>
            <w:color w:val="000000" w:themeColor="text1"/>
            <w:sz w:val="24"/>
            <w:szCs w:val="24"/>
          </w:rPr>
          <w:t>h</w:t>
        </w:r>
        <w:r w:rsidR="005C6444" w:rsidRPr="0059548D">
          <w:rPr>
            <w:rFonts w:ascii="Calibri" w:eastAsia="Calibri" w:hAnsi="Calibri" w:cs="Calibri"/>
            <w:i w:val="0"/>
            <w:iCs w:val="0"/>
            <w:color w:val="000000" w:themeColor="text1"/>
            <w:sz w:val="24"/>
            <w:szCs w:val="24"/>
          </w:rPr>
          <w:t>ash</w:t>
        </w:r>
      </w:ins>
      <w:r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Pr="0059548D">
        <w:rPr>
          <w:rFonts w:ascii="Calibri" w:eastAsia="Calibri" w:hAnsi="Calibri" w:cs="Calibri"/>
          <w:i w:val="0"/>
          <w:iCs w:val="0"/>
          <w:color w:val="000000" w:themeColor="text1"/>
          <w:sz w:val="24"/>
          <w:szCs w:val="24"/>
          <w:lang w:val="el-GR"/>
        </w:rPr>
        <w:t xml:space="preserve"> Ο μοναδικός αύξων αριθμός του </w:t>
      </w:r>
      <w:r w:rsidRPr="0059548D">
        <w:rPr>
          <w:rFonts w:ascii="Calibri" w:eastAsia="Calibri" w:hAnsi="Calibri" w:cs="Calibri"/>
          <w:i w:val="0"/>
          <w:iCs w:val="0"/>
          <w:color w:val="000000" w:themeColor="text1"/>
          <w:sz w:val="24"/>
          <w:szCs w:val="24"/>
        </w:rPr>
        <w:t>hashtag</w:t>
      </w:r>
      <w:r w:rsidRPr="0059548D">
        <w:rPr>
          <w:rFonts w:ascii="Calibri" w:eastAsia="Calibri" w:hAnsi="Calibri" w:cs="Calibri"/>
          <w:i w:val="0"/>
          <w:iCs w:val="0"/>
          <w:color w:val="000000" w:themeColor="text1"/>
          <w:sz w:val="24"/>
          <w:szCs w:val="24"/>
          <w:lang w:val="el-GR"/>
        </w:rPr>
        <w:t xml:space="preserve"> που υπάρχει στον πίνακα </w:t>
      </w:r>
      <w:r w:rsidRPr="0059548D">
        <w:rPr>
          <w:rFonts w:ascii="Calibri" w:eastAsia="Calibri" w:hAnsi="Calibri" w:cs="Calibri"/>
          <w:i w:val="0"/>
          <w:iCs w:val="0"/>
          <w:color w:val="000000" w:themeColor="text1"/>
          <w:sz w:val="24"/>
          <w:szCs w:val="24"/>
        </w:rPr>
        <w:t>Hashtag</w:t>
      </w:r>
      <w:ins w:id="1381" w:author="Razis" w:date="2021-08-01T12:44:00Z">
        <w:del w:id="1382" w:author="GEORGILAS STYLIANOS" w:date="2021-08-06T22:03:00Z">
          <w:r w:rsidR="004E0DF9" w:rsidDel="005C6444">
            <w:rPr>
              <w:rFonts w:ascii="Calibri" w:eastAsia="Calibri" w:hAnsi="Calibri" w:cs="Calibri"/>
              <w:i w:val="0"/>
              <w:iCs w:val="0"/>
              <w:color w:val="000000" w:themeColor="text1"/>
              <w:sz w:val="24"/>
              <w:szCs w:val="24"/>
              <w:lang w:val="el-GR"/>
            </w:rPr>
            <w:delText>++ ΞΚ</w:delText>
          </w:r>
        </w:del>
      </w:ins>
      <w:ins w:id="1383" w:author="GEORGILAS STYLIANOS" w:date="2021-08-06T22:03:00Z">
        <w:r w:rsidR="005C6444" w:rsidRPr="005C6444">
          <w:rPr>
            <w:rFonts w:ascii="Calibri" w:eastAsia="Calibri" w:hAnsi="Calibri" w:cs="Calibri"/>
            <w:i w:val="0"/>
            <w:iCs w:val="0"/>
            <w:color w:val="000000" w:themeColor="text1"/>
            <w:sz w:val="24"/>
            <w:szCs w:val="24"/>
            <w:lang w:val="el-GR"/>
            <w:rPrChange w:id="1384" w:author="GEORGILAS STYLIANOS" w:date="2021-08-06T22:03:00Z">
              <w:rPr>
                <w:rFonts w:ascii="Calibri" w:eastAsia="Calibri" w:hAnsi="Calibri" w:cs="Calibri"/>
                <w:i w:val="0"/>
                <w:iCs w:val="0"/>
                <w:color w:val="000000" w:themeColor="text1"/>
                <w:sz w:val="24"/>
                <w:szCs w:val="24"/>
              </w:rPr>
            </w:rPrChange>
          </w:rPr>
          <w:t xml:space="preserve">, </w:t>
        </w:r>
        <w:r w:rsidR="005C6444">
          <w:rPr>
            <w:rFonts w:ascii="Calibri" w:eastAsia="Calibri" w:hAnsi="Calibri" w:cs="Calibri"/>
            <w:i w:val="0"/>
            <w:iCs w:val="0"/>
            <w:color w:val="000000" w:themeColor="text1"/>
            <w:sz w:val="24"/>
            <w:szCs w:val="24"/>
            <w:lang w:val="el-GR"/>
          </w:rPr>
          <w:t xml:space="preserve">ξένο κλειδί για τον πίνακα </w:t>
        </w:r>
        <w:r w:rsidR="005C6444" w:rsidRPr="00AA5D52">
          <w:rPr>
            <w:rFonts w:ascii="Calibri" w:eastAsia="Calibri" w:hAnsi="Calibri" w:cs="Calibri"/>
            <w:i w:val="0"/>
            <w:iCs w:val="0"/>
            <w:color w:val="000000" w:themeColor="text1"/>
            <w:sz w:val="24"/>
            <w:szCs w:val="24"/>
            <w:lang w:val="el-GR"/>
          </w:rPr>
          <w:t>“</w:t>
        </w:r>
        <w:r w:rsidR="005C6444">
          <w:rPr>
            <w:rFonts w:ascii="Calibri" w:eastAsia="Calibri" w:hAnsi="Calibri" w:cs="Calibri"/>
            <w:i w:val="0"/>
            <w:iCs w:val="0"/>
            <w:color w:val="000000" w:themeColor="text1"/>
            <w:sz w:val="24"/>
            <w:szCs w:val="24"/>
          </w:rPr>
          <w:t>Hashtag</w:t>
        </w:r>
        <w:r w:rsidR="005C6444" w:rsidRPr="00AA5D52">
          <w:rPr>
            <w:rFonts w:ascii="Calibri" w:eastAsia="Calibri" w:hAnsi="Calibri" w:cs="Calibri"/>
            <w:i w:val="0"/>
            <w:iCs w:val="0"/>
            <w:color w:val="000000" w:themeColor="text1"/>
            <w:sz w:val="24"/>
            <w:szCs w:val="24"/>
            <w:lang w:val="el-GR"/>
          </w:rPr>
          <w:t>”</w:t>
        </w:r>
      </w:ins>
      <w:ins w:id="1385" w:author="GEORGILAS STYLIANOS" w:date="2021-08-07T15:14:00Z">
        <w:r w:rsidR="00432C7D">
          <w:rPr>
            <w:rFonts w:ascii="Calibri" w:eastAsia="Calibri" w:hAnsi="Calibri" w:cs="Calibri"/>
            <w:i w:val="0"/>
            <w:iCs w:val="0"/>
            <w:color w:val="000000" w:themeColor="text1"/>
            <w:sz w:val="24"/>
            <w:szCs w:val="24"/>
            <w:lang w:val="el-GR"/>
          </w:rPr>
          <w:t xml:space="preserve"> (</w:t>
        </w:r>
        <w:r w:rsidR="00432C7D">
          <w:rPr>
            <w:rFonts w:ascii="Calibri" w:eastAsia="Calibri" w:hAnsi="Calibri" w:cs="Calibri"/>
            <w:i w:val="0"/>
            <w:iCs w:val="0"/>
            <w:color w:val="000000" w:themeColor="text1"/>
            <w:sz w:val="24"/>
            <w:szCs w:val="24"/>
            <w:lang w:val="el-GR"/>
          </w:rPr>
          <w:fldChar w:fldCharType="begin"/>
        </w:r>
        <w:r w:rsidR="00432C7D">
          <w:rPr>
            <w:rFonts w:ascii="Calibri" w:eastAsia="Calibri" w:hAnsi="Calibri" w:cs="Calibri"/>
            <w:i w:val="0"/>
            <w:iCs w:val="0"/>
            <w:color w:val="000000" w:themeColor="text1"/>
            <w:sz w:val="24"/>
            <w:szCs w:val="24"/>
            <w:lang w:val="el-GR"/>
          </w:rPr>
          <w:instrText xml:space="preserve"> REF _Ref78469434 \h </w:instrText>
        </w:r>
      </w:ins>
      <w:r w:rsidR="00432C7D">
        <w:rPr>
          <w:rFonts w:ascii="Calibri" w:eastAsia="Calibri" w:hAnsi="Calibri" w:cs="Calibri"/>
          <w:i w:val="0"/>
          <w:iCs w:val="0"/>
          <w:color w:val="000000" w:themeColor="text1"/>
          <w:sz w:val="24"/>
          <w:szCs w:val="24"/>
          <w:lang w:val="el-GR"/>
        </w:rPr>
      </w:r>
      <w:r w:rsidR="00432C7D">
        <w:rPr>
          <w:rFonts w:ascii="Calibri" w:eastAsia="Calibri" w:hAnsi="Calibri" w:cs="Calibri"/>
          <w:i w:val="0"/>
          <w:iCs w:val="0"/>
          <w:color w:val="000000" w:themeColor="text1"/>
          <w:sz w:val="24"/>
          <w:szCs w:val="24"/>
          <w:lang w:val="el-GR"/>
        </w:rPr>
        <w:fldChar w:fldCharType="separate"/>
      </w:r>
      <w:ins w:id="1386" w:author="GEORGILAS STYLIANOS" w:date="2021-08-07T15:14:00Z">
        <w:r w:rsidR="00432C7D" w:rsidRPr="001713E4">
          <w:rPr>
            <w:b/>
            <w:bCs/>
            <w:sz w:val="24"/>
            <w:szCs w:val="24"/>
            <w:lang w:val="el-GR"/>
          </w:rPr>
          <w:t xml:space="preserve">Εικόνα </w:t>
        </w:r>
        <w:r w:rsidR="00432C7D" w:rsidRPr="00582156">
          <w:rPr>
            <w:b/>
            <w:bCs/>
            <w:noProof/>
            <w:sz w:val="24"/>
            <w:szCs w:val="24"/>
            <w:lang w:val="el-GR"/>
          </w:rPr>
          <w:t>7</w:t>
        </w:r>
        <w:r w:rsidR="00432C7D">
          <w:rPr>
            <w:rFonts w:ascii="Calibri" w:eastAsia="Calibri" w:hAnsi="Calibri" w:cs="Calibri"/>
            <w:i w:val="0"/>
            <w:iCs w:val="0"/>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ins>
    </w:p>
    <w:p w14:paraId="1A857BFD" w14:textId="77777777" w:rsidR="000B0E29" w:rsidRDefault="000B0E29" w:rsidP="0059548D">
      <w:pPr>
        <w:keepNext/>
        <w:jc w:val="center"/>
      </w:pPr>
      <w:r>
        <w:rPr>
          <w:noProof/>
        </w:rPr>
        <w:drawing>
          <wp:inline distT="0" distB="0" distL="0" distR="0" wp14:anchorId="7B411DCD" wp14:editId="0152F564">
            <wp:extent cx="1533739" cy="933580"/>
            <wp:effectExtent l="0" t="0" r="0" b="0"/>
            <wp:docPr id="105" name="Picture 10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tabl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1533739" cy="933580"/>
                    </a:xfrm>
                    <a:prstGeom prst="rect">
                      <a:avLst/>
                    </a:prstGeom>
                  </pic:spPr>
                </pic:pic>
              </a:graphicData>
            </a:graphic>
          </wp:inline>
        </w:drawing>
      </w:r>
    </w:p>
    <w:p w14:paraId="03E9850A" w14:textId="314E1906" w:rsidR="00DB5E27" w:rsidRPr="000B0E29" w:rsidRDefault="000B0E29" w:rsidP="0059548D">
      <w:pPr>
        <w:pStyle w:val="Caption"/>
        <w:jc w:val="center"/>
        <w:rPr>
          <w:b/>
          <w:bCs/>
          <w:color w:val="auto"/>
          <w:sz w:val="24"/>
          <w:szCs w:val="24"/>
          <w:lang w:val="el-GR"/>
        </w:rPr>
      </w:pPr>
      <w:bookmarkStart w:id="1387" w:name="_Ref78469508"/>
      <w:bookmarkStart w:id="1388" w:name="_Toc78469287"/>
      <w:bookmarkStart w:id="1389" w:name="_Toc78589173"/>
      <w:bookmarkStart w:id="1390" w:name="_Toc78604263"/>
      <w:r w:rsidRPr="000B0E29">
        <w:rPr>
          <w:b/>
          <w:bCs/>
          <w:color w:val="auto"/>
          <w:sz w:val="24"/>
          <w:szCs w:val="24"/>
          <w:lang w:val="el-GR"/>
        </w:rPr>
        <w:t xml:space="preserve">Εικόνα </w:t>
      </w:r>
      <w:r w:rsidRPr="000B0E29">
        <w:rPr>
          <w:b/>
          <w:bCs/>
          <w:color w:val="auto"/>
          <w:sz w:val="24"/>
          <w:szCs w:val="24"/>
        </w:rPr>
        <w:fldChar w:fldCharType="begin"/>
      </w:r>
      <w:r w:rsidRPr="000B0E29">
        <w:rPr>
          <w:b/>
          <w:bCs/>
          <w:color w:val="auto"/>
          <w:sz w:val="24"/>
          <w:szCs w:val="24"/>
          <w:lang w:val="el-GR"/>
        </w:rPr>
        <w:instrText xml:space="preserve"> </w:instrText>
      </w:r>
      <w:r w:rsidRPr="000B0E29">
        <w:rPr>
          <w:b/>
          <w:bCs/>
          <w:color w:val="auto"/>
          <w:sz w:val="24"/>
          <w:szCs w:val="24"/>
        </w:rPr>
        <w:instrText>SEQ</w:instrText>
      </w:r>
      <w:r w:rsidRPr="000B0E29">
        <w:rPr>
          <w:b/>
          <w:bCs/>
          <w:color w:val="auto"/>
          <w:sz w:val="24"/>
          <w:szCs w:val="24"/>
          <w:lang w:val="el-GR"/>
        </w:rPr>
        <w:instrText xml:space="preserve"> Εικόνα \* </w:instrText>
      </w:r>
      <w:r w:rsidRPr="000B0E29">
        <w:rPr>
          <w:b/>
          <w:bCs/>
          <w:color w:val="auto"/>
          <w:sz w:val="24"/>
          <w:szCs w:val="24"/>
        </w:rPr>
        <w:instrText>ARABIC</w:instrText>
      </w:r>
      <w:r w:rsidRPr="000B0E29">
        <w:rPr>
          <w:b/>
          <w:bCs/>
          <w:color w:val="auto"/>
          <w:sz w:val="24"/>
          <w:szCs w:val="24"/>
          <w:lang w:val="el-GR"/>
        </w:rPr>
        <w:instrText xml:space="preserve"> </w:instrText>
      </w:r>
      <w:r w:rsidRPr="000B0E29">
        <w:rPr>
          <w:b/>
          <w:bCs/>
          <w:color w:val="auto"/>
          <w:sz w:val="24"/>
          <w:szCs w:val="24"/>
        </w:rPr>
        <w:fldChar w:fldCharType="separate"/>
      </w:r>
      <w:ins w:id="1391" w:author="GEORGILAS STYLIANOS" w:date="2021-08-07T20:37:00Z">
        <w:r w:rsidR="00145C75" w:rsidRPr="004E2A3D">
          <w:rPr>
            <w:b/>
            <w:bCs/>
            <w:noProof/>
            <w:color w:val="auto"/>
            <w:sz w:val="24"/>
            <w:szCs w:val="24"/>
            <w:lang w:val="el-GR"/>
            <w:rPrChange w:id="1392" w:author="GEORGILAS STYLIANOS" w:date="2021-08-08T12:57:00Z">
              <w:rPr>
                <w:b/>
                <w:bCs/>
                <w:noProof/>
                <w:color w:val="auto"/>
                <w:sz w:val="24"/>
                <w:szCs w:val="24"/>
              </w:rPr>
            </w:rPrChange>
          </w:rPr>
          <w:t>16</w:t>
        </w:r>
      </w:ins>
      <w:del w:id="1393" w:author="GEORGILAS STYLIANOS" w:date="2021-08-07T19:17:00Z">
        <w:r w:rsidR="00582156" w:rsidRPr="00582156" w:rsidDel="001610D4">
          <w:rPr>
            <w:b/>
            <w:bCs/>
            <w:noProof/>
            <w:color w:val="auto"/>
            <w:sz w:val="24"/>
            <w:szCs w:val="24"/>
            <w:lang w:val="el-GR"/>
          </w:rPr>
          <w:delText>16</w:delText>
        </w:r>
      </w:del>
      <w:r w:rsidRPr="000B0E29">
        <w:rPr>
          <w:b/>
          <w:bCs/>
          <w:color w:val="auto"/>
          <w:sz w:val="24"/>
          <w:szCs w:val="24"/>
        </w:rPr>
        <w:fldChar w:fldCharType="end"/>
      </w:r>
      <w:bookmarkEnd w:id="1387"/>
      <w:r w:rsidRPr="000B0E29">
        <w:rPr>
          <w:b/>
          <w:bCs/>
          <w:color w:val="auto"/>
          <w:sz w:val="24"/>
          <w:szCs w:val="24"/>
          <w:lang w:val="el-GR"/>
        </w:rPr>
        <w:t xml:space="preserve">: Πίνακας </w:t>
      </w:r>
      <w:r w:rsidRPr="000B0E29">
        <w:rPr>
          <w:b/>
          <w:bCs/>
          <w:color w:val="auto"/>
          <w:sz w:val="24"/>
          <w:szCs w:val="24"/>
        </w:rPr>
        <w:t>Hash</w:t>
      </w:r>
      <w:r w:rsidRPr="000B0E29">
        <w:rPr>
          <w:b/>
          <w:bCs/>
          <w:color w:val="auto"/>
          <w:sz w:val="24"/>
          <w:szCs w:val="24"/>
          <w:lang w:val="el-GR"/>
        </w:rPr>
        <w:t>2</w:t>
      </w:r>
      <w:r w:rsidRPr="000B0E29">
        <w:rPr>
          <w:b/>
          <w:bCs/>
          <w:color w:val="auto"/>
          <w:sz w:val="24"/>
          <w:szCs w:val="24"/>
        </w:rPr>
        <w:t>fb</w:t>
      </w:r>
      <w:bookmarkEnd w:id="1388"/>
      <w:bookmarkEnd w:id="1389"/>
      <w:bookmarkEnd w:id="1390"/>
    </w:p>
    <w:p w14:paraId="5BE3B939" w14:textId="58DED784" w:rsidR="0099054E" w:rsidRPr="0059548D" w:rsidRDefault="0099054E" w:rsidP="008B07C8">
      <w:pPr>
        <w:spacing w:before="240"/>
        <w:rPr>
          <w:rFonts w:ascii="Calibri" w:eastAsia="Calibri" w:hAnsi="Calibri" w:cs="Calibri"/>
          <w:sz w:val="24"/>
          <w:szCs w:val="24"/>
          <w:lang w:val="el-GR"/>
        </w:rPr>
      </w:pPr>
      <w:r w:rsidRPr="0059548D">
        <w:rPr>
          <w:rFonts w:ascii="Calibri" w:eastAsia="Calibri" w:hAnsi="Calibri" w:cs="Calibri"/>
          <w:sz w:val="24"/>
          <w:szCs w:val="24"/>
          <w:lang w:val="el-GR"/>
        </w:rPr>
        <w:t xml:space="preserve">Ο πίνακας </w:t>
      </w:r>
      <w:ins w:id="1394" w:author="GEORGILAS STYLIANOS" w:date="2021-08-06T22:04:00Z">
        <w:r w:rsidR="005C6444" w:rsidRPr="005C6444">
          <w:rPr>
            <w:rFonts w:ascii="Calibri" w:eastAsia="Calibri" w:hAnsi="Calibri" w:cs="Calibri"/>
            <w:sz w:val="24"/>
            <w:szCs w:val="24"/>
            <w:lang w:val="el-GR"/>
            <w:rPrChange w:id="1395" w:author="GEORGILAS STYLIANOS" w:date="2021-08-06T22:04:00Z">
              <w:rPr>
                <w:rFonts w:ascii="Calibri" w:eastAsia="Calibri" w:hAnsi="Calibri" w:cs="Calibri"/>
                <w:sz w:val="24"/>
                <w:szCs w:val="24"/>
              </w:rPr>
            </w:rPrChange>
          </w:rPr>
          <w:t>“</w:t>
        </w:r>
      </w:ins>
      <w:r w:rsidRPr="0059548D">
        <w:rPr>
          <w:rFonts w:ascii="Calibri" w:eastAsia="Calibri" w:hAnsi="Calibri" w:cs="Calibri"/>
          <w:sz w:val="24"/>
          <w:szCs w:val="24"/>
        </w:rPr>
        <w:t>Instagram</w:t>
      </w:r>
      <w:r w:rsidRPr="0059548D">
        <w:rPr>
          <w:rFonts w:ascii="Calibri" w:eastAsia="Calibri" w:hAnsi="Calibri" w:cs="Calibri"/>
          <w:sz w:val="24"/>
          <w:szCs w:val="24"/>
          <w:lang w:val="el-GR"/>
        </w:rPr>
        <w:t>_</w:t>
      </w:r>
      <w:r w:rsidRPr="0059548D">
        <w:rPr>
          <w:rFonts w:ascii="Calibri" w:eastAsia="Calibri" w:hAnsi="Calibri" w:cs="Calibri"/>
          <w:sz w:val="24"/>
          <w:szCs w:val="24"/>
        </w:rPr>
        <w:t>Posts</w:t>
      </w:r>
      <w:ins w:id="1396" w:author="GEORGILAS STYLIANOS" w:date="2021-08-06T22:04:00Z">
        <w:r w:rsidR="005C6444" w:rsidRPr="005C6444">
          <w:rPr>
            <w:rFonts w:ascii="Calibri" w:eastAsia="Calibri" w:hAnsi="Calibri" w:cs="Calibri"/>
            <w:sz w:val="24"/>
            <w:szCs w:val="24"/>
            <w:lang w:val="el-GR"/>
            <w:rPrChange w:id="1397" w:author="GEORGILAS STYLIANOS" w:date="2021-08-06T22:04:00Z">
              <w:rPr>
                <w:rFonts w:ascii="Calibri" w:eastAsia="Calibri" w:hAnsi="Calibri" w:cs="Calibri"/>
                <w:sz w:val="24"/>
                <w:szCs w:val="24"/>
              </w:rPr>
            </w:rPrChange>
          </w:rPr>
          <w:t>”</w:t>
        </w:r>
      </w:ins>
      <w:r w:rsidRPr="0059548D">
        <w:rPr>
          <w:rFonts w:ascii="Calibri" w:eastAsia="Calibri" w:hAnsi="Calibri" w:cs="Calibri"/>
          <w:sz w:val="24"/>
          <w:szCs w:val="24"/>
          <w:lang w:val="el-GR"/>
        </w:rPr>
        <w:t xml:space="preserve"> (</w:t>
      </w:r>
      <w:r w:rsidR="00D72061" w:rsidRPr="0059548D">
        <w:rPr>
          <w:rFonts w:ascii="Calibri" w:eastAsia="Calibri" w:hAnsi="Calibri" w:cs="Calibri"/>
          <w:sz w:val="24"/>
          <w:szCs w:val="24"/>
          <w:lang w:val="el-GR"/>
        </w:rPr>
        <w:fldChar w:fldCharType="begin"/>
      </w:r>
      <w:r w:rsidR="00D72061" w:rsidRPr="0059548D">
        <w:rPr>
          <w:rFonts w:ascii="Calibri" w:eastAsia="Calibri" w:hAnsi="Calibri" w:cs="Calibri"/>
          <w:sz w:val="24"/>
          <w:szCs w:val="24"/>
          <w:lang w:val="el-GR"/>
        </w:rPr>
        <w:instrText xml:space="preserve"> REF _Ref78469515 \h </w:instrText>
      </w:r>
      <w:r w:rsidR="0059548D">
        <w:rPr>
          <w:rFonts w:ascii="Calibri" w:eastAsia="Calibri" w:hAnsi="Calibri" w:cs="Calibri"/>
          <w:sz w:val="24"/>
          <w:szCs w:val="24"/>
          <w:lang w:val="el-GR"/>
        </w:rPr>
        <w:instrText xml:space="preserve"> \* MERGEFORMAT </w:instrText>
      </w:r>
      <w:r w:rsidR="00D72061" w:rsidRPr="0059548D">
        <w:rPr>
          <w:rFonts w:ascii="Calibri" w:eastAsia="Calibri" w:hAnsi="Calibri" w:cs="Calibri"/>
          <w:sz w:val="24"/>
          <w:szCs w:val="24"/>
          <w:lang w:val="el-GR"/>
        </w:rPr>
      </w:r>
      <w:r w:rsidR="00D72061" w:rsidRPr="0059548D">
        <w:rPr>
          <w:rFonts w:ascii="Calibri" w:eastAsia="Calibri" w:hAnsi="Calibri" w:cs="Calibri"/>
          <w:sz w:val="24"/>
          <w:szCs w:val="24"/>
          <w:lang w:val="el-GR"/>
        </w:rPr>
        <w:fldChar w:fldCharType="separate"/>
      </w:r>
      <w:r w:rsidR="00D72061" w:rsidRPr="0059548D">
        <w:rPr>
          <w:b/>
          <w:bCs/>
          <w:sz w:val="24"/>
          <w:szCs w:val="24"/>
          <w:lang w:val="el-GR"/>
        </w:rPr>
        <w:t xml:space="preserve">Εικόνα </w:t>
      </w:r>
      <w:r w:rsidR="00D72061" w:rsidRPr="0059548D">
        <w:rPr>
          <w:b/>
          <w:bCs/>
          <w:noProof/>
          <w:sz w:val="24"/>
          <w:szCs w:val="24"/>
          <w:lang w:val="el-GR"/>
        </w:rPr>
        <w:t>17</w:t>
      </w:r>
      <w:r w:rsidR="00D72061" w:rsidRPr="0059548D">
        <w:rPr>
          <w:rFonts w:ascii="Calibri" w:eastAsia="Calibri" w:hAnsi="Calibri" w:cs="Calibri"/>
          <w:sz w:val="24"/>
          <w:szCs w:val="24"/>
          <w:lang w:val="el-GR"/>
        </w:rPr>
        <w:fldChar w:fldCharType="end"/>
      </w:r>
      <w:r w:rsidRPr="0059548D">
        <w:rPr>
          <w:rFonts w:ascii="Calibri" w:eastAsia="Calibri" w:hAnsi="Calibri" w:cs="Calibri"/>
          <w:sz w:val="24"/>
          <w:szCs w:val="24"/>
          <w:lang w:val="el-GR"/>
        </w:rPr>
        <w:t xml:space="preserve">) περιέχει </w:t>
      </w:r>
      <w:del w:id="1398" w:author="GEORGILAS STYLIANOS" w:date="2021-08-07T14:57:00Z">
        <w:r w:rsidRPr="0059548D" w:rsidDel="006A65D5">
          <w:rPr>
            <w:rFonts w:ascii="Calibri" w:eastAsia="Calibri" w:hAnsi="Calibri" w:cs="Calibri"/>
            <w:sz w:val="24"/>
            <w:szCs w:val="24"/>
            <w:lang w:val="el-GR"/>
          </w:rPr>
          <w:delText xml:space="preserve">τα </w:delText>
        </w:r>
        <w:r w:rsidRPr="0059548D" w:rsidDel="006A65D5">
          <w:rPr>
            <w:rFonts w:ascii="Calibri" w:eastAsia="Calibri" w:hAnsi="Calibri" w:cs="Calibri"/>
            <w:sz w:val="24"/>
            <w:szCs w:val="24"/>
          </w:rPr>
          <w:delText>posts</w:delText>
        </w:r>
      </w:del>
      <w:ins w:id="1399" w:author="GEORGILAS STYLIANOS" w:date="2021-08-07T14:57:00Z">
        <w:r w:rsidR="006A65D5">
          <w:rPr>
            <w:rFonts w:ascii="Calibri" w:eastAsia="Calibri" w:hAnsi="Calibri" w:cs="Calibri"/>
            <w:sz w:val="24"/>
            <w:szCs w:val="24"/>
            <w:lang w:val="el-GR"/>
          </w:rPr>
          <w:t>τις δημοσιεύσεις</w:t>
        </w:r>
      </w:ins>
      <w:r w:rsidRPr="0059548D">
        <w:rPr>
          <w:rFonts w:ascii="Calibri" w:eastAsia="Calibri" w:hAnsi="Calibri" w:cs="Calibri"/>
          <w:sz w:val="24"/>
          <w:szCs w:val="24"/>
          <w:lang w:val="el-GR"/>
        </w:rPr>
        <w:t xml:space="preserve"> των χρηστών στο </w:t>
      </w:r>
      <w:r w:rsidRPr="0059548D">
        <w:rPr>
          <w:rFonts w:ascii="Calibri" w:eastAsia="Calibri" w:hAnsi="Calibri" w:cs="Calibri"/>
          <w:sz w:val="24"/>
          <w:szCs w:val="24"/>
        </w:rPr>
        <w:t>Instagram</w:t>
      </w:r>
      <w:r w:rsidRPr="0059548D">
        <w:rPr>
          <w:rFonts w:ascii="Calibri" w:eastAsia="Calibri" w:hAnsi="Calibri" w:cs="Calibri"/>
          <w:sz w:val="24"/>
          <w:szCs w:val="24"/>
          <w:lang w:val="el-GR"/>
        </w:rPr>
        <w:t xml:space="preserve"> και αναλύεται ως εξής:</w:t>
      </w:r>
    </w:p>
    <w:p w14:paraId="703F92A8" w14:textId="611486DF" w:rsidR="0015174A" w:rsidRPr="0059548D" w:rsidRDefault="0099054E">
      <w:pPr>
        <w:pStyle w:val="Caption"/>
        <w:numPr>
          <w:ilvl w:val="0"/>
          <w:numId w:val="16"/>
        </w:numPr>
        <w:spacing w:after="120"/>
        <w:rPr>
          <w:rFonts w:ascii="Calibri" w:eastAsia="Calibri" w:hAnsi="Calibri" w:cs="Calibri"/>
          <w:i w:val="0"/>
          <w:iCs w:val="0"/>
          <w:color w:val="000000" w:themeColor="text1"/>
          <w:sz w:val="24"/>
          <w:szCs w:val="24"/>
          <w:lang w:val="el-GR"/>
        </w:rPr>
        <w:pPrChange w:id="1400" w:author="GEORGILAS STYLIANOS" w:date="2021-08-06T22:05:00Z">
          <w:pPr>
            <w:pStyle w:val="Caption"/>
            <w:numPr>
              <w:numId w:val="16"/>
            </w:numPr>
            <w:ind w:left="720" w:hanging="360"/>
          </w:pPr>
        </w:pPrChange>
      </w:pPr>
      <w:del w:id="1401" w:author="GEORGILAS STYLIANOS" w:date="2021-08-06T22:04:00Z">
        <w:r w:rsidRPr="0059548D" w:rsidDel="005C6444">
          <w:rPr>
            <w:rFonts w:ascii="Calibri" w:eastAsia="Calibri" w:hAnsi="Calibri" w:cs="Calibri"/>
            <w:i w:val="0"/>
            <w:iCs w:val="0"/>
            <w:color w:val="000000" w:themeColor="text1"/>
            <w:sz w:val="24"/>
            <w:szCs w:val="24"/>
          </w:rPr>
          <w:lastRenderedPageBreak/>
          <w:delText>Instagram</w:delText>
        </w:r>
      </w:del>
      <w:proofErr w:type="spellStart"/>
      <w:ins w:id="1402" w:author="GEORGILAS STYLIANOS" w:date="2021-08-06T22:04:00Z">
        <w:r w:rsidR="005C6444">
          <w:rPr>
            <w:rFonts w:ascii="Calibri" w:eastAsia="Calibri" w:hAnsi="Calibri" w:cs="Calibri"/>
            <w:i w:val="0"/>
            <w:iCs w:val="0"/>
            <w:color w:val="000000" w:themeColor="text1"/>
            <w:sz w:val="24"/>
            <w:szCs w:val="24"/>
          </w:rPr>
          <w:t>i</w:t>
        </w:r>
        <w:r w:rsidR="005C6444" w:rsidRPr="0059548D">
          <w:rPr>
            <w:rFonts w:ascii="Calibri" w:eastAsia="Calibri" w:hAnsi="Calibri" w:cs="Calibri"/>
            <w:i w:val="0"/>
            <w:iCs w:val="0"/>
            <w:color w:val="000000" w:themeColor="text1"/>
            <w:sz w:val="24"/>
            <w:szCs w:val="24"/>
          </w:rPr>
          <w:t>nstagram</w:t>
        </w:r>
      </w:ins>
      <w:proofErr w:type="spellEnd"/>
      <w:r w:rsidRPr="0059548D">
        <w:rPr>
          <w:rFonts w:ascii="Calibri" w:eastAsia="Calibri" w:hAnsi="Calibri" w:cs="Calibri"/>
          <w:i w:val="0"/>
          <w:iCs w:val="0"/>
          <w:color w:val="000000" w:themeColor="text1"/>
          <w:sz w:val="24"/>
          <w:szCs w:val="24"/>
          <w:lang w:val="el-GR"/>
        </w:rPr>
        <w:t>_</w:t>
      </w:r>
      <w:r w:rsidRPr="0059548D">
        <w:rPr>
          <w:rFonts w:ascii="Calibri" w:eastAsia="Calibri" w:hAnsi="Calibri" w:cs="Calibri"/>
          <w:i w:val="0"/>
          <w:iCs w:val="0"/>
          <w:color w:val="000000" w:themeColor="text1"/>
          <w:sz w:val="24"/>
          <w:szCs w:val="24"/>
        </w:rPr>
        <w:t>post</w:t>
      </w:r>
      <w:r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Pr="0059548D">
        <w:rPr>
          <w:rFonts w:ascii="Calibri" w:eastAsia="Calibri" w:hAnsi="Calibri" w:cs="Calibri"/>
          <w:i w:val="0"/>
          <w:iCs w:val="0"/>
          <w:color w:val="000000" w:themeColor="text1"/>
          <w:sz w:val="24"/>
          <w:szCs w:val="24"/>
          <w:lang w:val="el-GR"/>
        </w:rPr>
        <w:t xml:space="preserve"> Το κύριο κλειδί του πίνακα, </w:t>
      </w:r>
      <w:ins w:id="1403" w:author="GEORGILAS STYLIANOS" w:date="2021-08-07T14:32: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1404" w:author="GEORGILAS STYLIANOS" w:date="2021-08-07T14:32: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1405" w:author="GEORGILAS STYLIANOS" w:date="2021-08-07T14:32:00Z">
        <w:r w:rsidRPr="0059548D" w:rsidDel="00D36AFE">
          <w:rPr>
            <w:i w:val="0"/>
            <w:iCs w:val="0"/>
            <w:color w:val="000000" w:themeColor="text1"/>
            <w:sz w:val="24"/>
            <w:szCs w:val="24"/>
            <w:lang w:val="el-GR"/>
          </w:rPr>
          <w:delText xml:space="preserve">το </w:delText>
        </w:r>
        <w:r w:rsidRPr="0059548D" w:rsidDel="00D36AFE">
          <w:rPr>
            <w:i w:val="0"/>
            <w:iCs w:val="0"/>
            <w:color w:val="000000" w:themeColor="text1"/>
            <w:sz w:val="24"/>
            <w:szCs w:val="24"/>
          </w:rPr>
          <w:delText>id</w:delText>
        </w:r>
        <w:r w:rsidRPr="0059548D" w:rsidDel="00D36AFE">
          <w:rPr>
            <w:i w:val="0"/>
            <w:iCs w:val="0"/>
            <w:color w:val="000000" w:themeColor="text1"/>
            <w:sz w:val="24"/>
            <w:szCs w:val="24"/>
            <w:lang w:val="el-GR"/>
          </w:rPr>
          <w:delText xml:space="preserve"> </w:delText>
        </w:r>
      </w:del>
      <w:r w:rsidRPr="0059548D">
        <w:rPr>
          <w:i w:val="0"/>
          <w:iCs w:val="0"/>
          <w:color w:val="000000" w:themeColor="text1"/>
          <w:sz w:val="24"/>
          <w:szCs w:val="24"/>
          <w:lang w:val="el-GR"/>
        </w:rPr>
        <w:t xml:space="preserve">που δίνεται </w:t>
      </w:r>
      <w:del w:id="1406" w:author="GEORGILAS STYLIANOS" w:date="2021-08-07T14:57:00Z">
        <w:r w:rsidRPr="0059548D" w:rsidDel="006A65D5">
          <w:rPr>
            <w:i w:val="0"/>
            <w:iCs w:val="0"/>
            <w:color w:val="000000" w:themeColor="text1"/>
            <w:sz w:val="24"/>
            <w:szCs w:val="24"/>
            <w:lang w:val="el-GR"/>
          </w:rPr>
          <w:delText xml:space="preserve">στο </w:delText>
        </w:r>
        <w:r w:rsidRPr="0059548D" w:rsidDel="006A65D5">
          <w:rPr>
            <w:i w:val="0"/>
            <w:iCs w:val="0"/>
            <w:color w:val="000000" w:themeColor="text1"/>
            <w:sz w:val="24"/>
            <w:szCs w:val="24"/>
          </w:rPr>
          <w:delText>post</w:delText>
        </w:r>
      </w:del>
      <w:ins w:id="1407" w:author="GEORGILAS STYLIANOS" w:date="2021-08-07T14:57:00Z">
        <w:r w:rsidR="006A65D5">
          <w:rPr>
            <w:i w:val="0"/>
            <w:iCs w:val="0"/>
            <w:color w:val="000000" w:themeColor="text1"/>
            <w:sz w:val="24"/>
            <w:szCs w:val="24"/>
            <w:lang w:val="el-GR"/>
          </w:rPr>
          <w:t>στη δημοσίευση</w:t>
        </w:r>
      </w:ins>
      <w:r w:rsidRPr="0059548D">
        <w:rPr>
          <w:i w:val="0"/>
          <w:iCs w:val="0"/>
          <w:color w:val="000000" w:themeColor="text1"/>
          <w:sz w:val="24"/>
          <w:szCs w:val="24"/>
          <w:lang w:val="el-GR"/>
        </w:rPr>
        <w:t xml:space="preserve"> από το </w:t>
      </w:r>
      <w:r w:rsidR="0015174A" w:rsidRPr="0059548D">
        <w:rPr>
          <w:i w:val="0"/>
          <w:iCs w:val="0"/>
          <w:color w:val="000000" w:themeColor="text1"/>
          <w:sz w:val="24"/>
          <w:szCs w:val="24"/>
        </w:rPr>
        <w:t>Instagram</w:t>
      </w:r>
    </w:p>
    <w:p w14:paraId="63602696" w14:textId="6E965D8C" w:rsidR="0099054E" w:rsidRPr="0059548D" w:rsidRDefault="0099054E">
      <w:pPr>
        <w:pStyle w:val="Caption"/>
        <w:numPr>
          <w:ilvl w:val="0"/>
          <w:numId w:val="16"/>
        </w:numPr>
        <w:spacing w:after="120"/>
        <w:rPr>
          <w:rFonts w:ascii="Calibri" w:eastAsia="Calibri" w:hAnsi="Calibri" w:cs="Calibri"/>
          <w:i w:val="0"/>
          <w:iCs w:val="0"/>
          <w:color w:val="000000" w:themeColor="text1"/>
          <w:sz w:val="24"/>
          <w:szCs w:val="24"/>
          <w:lang w:val="el-GR"/>
        </w:rPr>
        <w:pPrChange w:id="1408" w:author="GEORGILAS STYLIANOS" w:date="2021-08-06T22:05:00Z">
          <w:pPr>
            <w:pStyle w:val="Caption"/>
            <w:numPr>
              <w:numId w:val="16"/>
            </w:numPr>
            <w:ind w:left="720" w:hanging="360"/>
          </w:pPr>
        </w:pPrChange>
      </w:pPr>
      <w:del w:id="1409" w:author="GEORGILAS STYLIANOS" w:date="2021-08-06T22:04:00Z">
        <w:r w:rsidRPr="0059548D" w:rsidDel="005C6444">
          <w:rPr>
            <w:rFonts w:ascii="Calibri" w:eastAsia="Calibri" w:hAnsi="Calibri" w:cs="Calibri"/>
            <w:i w:val="0"/>
            <w:iCs w:val="0"/>
            <w:color w:val="000000" w:themeColor="text1"/>
            <w:sz w:val="24"/>
            <w:szCs w:val="24"/>
          </w:rPr>
          <w:delText>Instagram</w:delText>
        </w:r>
      </w:del>
      <w:proofErr w:type="spellStart"/>
      <w:ins w:id="1410" w:author="GEORGILAS STYLIANOS" w:date="2021-08-06T22:04:00Z">
        <w:r w:rsidR="005C6444">
          <w:rPr>
            <w:rFonts w:ascii="Calibri" w:eastAsia="Calibri" w:hAnsi="Calibri" w:cs="Calibri"/>
            <w:i w:val="0"/>
            <w:iCs w:val="0"/>
            <w:color w:val="000000" w:themeColor="text1"/>
            <w:sz w:val="24"/>
            <w:szCs w:val="24"/>
          </w:rPr>
          <w:t>i</w:t>
        </w:r>
        <w:r w:rsidR="005C6444" w:rsidRPr="0059548D">
          <w:rPr>
            <w:rFonts w:ascii="Calibri" w:eastAsia="Calibri" w:hAnsi="Calibri" w:cs="Calibri"/>
            <w:i w:val="0"/>
            <w:iCs w:val="0"/>
            <w:color w:val="000000" w:themeColor="text1"/>
            <w:sz w:val="24"/>
            <w:szCs w:val="24"/>
          </w:rPr>
          <w:t>nstagram</w:t>
        </w:r>
      </w:ins>
      <w:proofErr w:type="spellEnd"/>
      <w:r w:rsidRPr="0059548D">
        <w:rPr>
          <w:rFonts w:ascii="Calibri" w:eastAsia="Calibri" w:hAnsi="Calibri" w:cs="Calibri"/>
          <w:i w:val="0"/>
          <w:iCs w:val="0"/>
          <w:color w:val="000000" w:themeColor="text1"/>
          <w:sz w:val="24"/>
          <w:szCs w:val="24"/>
          <w:lang w:val="el-GR"/>
        </w:rPr>
        <w:t>_</w:t>
      </w:r>
      <w:r w:rsidRPr="0059548D">
        <w:rPr>
          <w:rFonts w:ascii="Calibri" w:eastAsia="Calibri" w:hAnsi="Calibri" w:cs="Calibri"/>
          <w:i w:val="0"/>
          <w:iCs w:val="0"/>
          <w:color w:val="000000" w:themeColor="text1"/>
          <w:sz w:val="24"/>
          <w:szCs w:val="24"/>
        </w:rPr>
        <w:t>user</w:t>
      </w:r>
      <w:r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w:t>
      </w:r>
      <w:ins w:id="1411" w:author="GEORGILAS STYLIANOS" w:date="2021-08-07T14:33: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1412" w:author="GEORGILAS STYLIANOS" w:date="2021-08-07T14:33: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1413" w:author="GEORGILAS STYLIANOS" w:date="2021-08-07T14:33:00Z">
        <w:r w:rsidR="0015174A" w:rsidRPr="0059548D" w:rsidDel="00D36AFE">
          <w:rPr>
            <w:i w:val="0"/>
            <w:iCs w:val="0"/>
            <w:color w:val="000000" w:themeColor="text1"/>
            <w:sz w:val="24"/>
            <w:szCs w:val="24"/>
            <w:lang w:val="el-GR"/>
          </w:rPr>
          <w:delText xml:space="preserve">Το </w:delText>
        </w:r>
        <w:r w:rsidR="0015174A" w:rsidRPr="0059548D" w:rsidDel="00D36AFE">
          <w:rPr>
            <w:i w:val="0"/>
            <w:iCs w:val="0"/>
            <w:color w:val="000000" w:themeColor="text1"/>
            <w:sz w:val="24"/>
            <w:szCs w:val="24"/>
          </w:rPr>
          <w:delText>id</w:delText>
        </w:r>
        <w:r w:rsidR="0015174A" w:rsidRPr="0059548D" w:rsidDel="00D36AFE">
          <w:rPr>
            <w:i w:val="0"/>
            <w:iCs w:val="0"/>
            <w:color w:val="000000" w:themeColor="text1"/>
            <w:sz w:val="24"/>
            <w:szCs w:val="24"/>
            <w:lang w:val="el-GR"/>
          </w:rPr>
          <w:delText xml:space="preserve"> </w:delText>
        </w:r>
      </w:del>
      <w:r w:rsidR="0015174A" w:rsidRPr="0059548D">
        <w:rPr>
          <w:i w:val="0"/>
          <w:iCs w:val="0"/>
          <w:color w:val="000000" w:themeColor="text1"/>
          <w:sz w:val="24"/>
          <w:szCs w:val="24"/>
          <w:lang w:val="el-GR"/>
        </w:rPr>
        <w:t xml:space="preserve">που δίνεται από το </w:t>
      </w:r>
      <w:r w:rsidR="0015174A" w:rsidRPr="0059548D">
        <w:rPr>
          <w:i w:val="0"/>
          <w:iCs w:val="0"/>
          <w:color w:val="000000" w:themeColor="text1"/>
          <w:sz w:val="24"/>
          <w:szCs w:val="24"/>
        </w:rPr>
        <w:t>Instagram</w:t>
      </w:r>
      <w:r w:rsidR="0015174A" w:rsidRPr="0059548D">
        <w:rPr>
          <w:i w:val="0"/>
          <w:iCs w:val="0"/>
          <w:color w:val="000000" w:themeColor="text1"/>
          <w:sz w:val="24"/>
          <w:szCs w:val="24"/>
          <w:lang w:val="el-GR"/>
        </w:rPr>
        <w:t xml:space="preserve"> στον χρήστη</w:t>
      </w:r>
      <w:ins w:id="1414" w:author="Razis" w:date="2021-08-01T12:44:00Z">
        <w:del w:id="1415" w:author="GEORGILAS STYLIANOS" w:date="2021-08-06T22:05:00Z">
          <w:r w:rsidR="004E0DF9" w:rsidDel="005C6444">
            <w:rPr>
              <w:rFonts w:ascii="Calibri" w:eastAsia="Calibri" w:hAnsi="Calibri" w:cs="Calibri"/>
              <w:i w:val="0"/>
              <w:iCs w:val="0"/>
              <w:color w:val="000000" w:themeColor="text1"/>
              <w:sz w:val="24"/>
              <w:szCs w:val="24"/>
              <w:lang w:val="el-GR"/>
            </w:rPr>
            <w:delText>++ ΞΚ</w:delText>
          </w:r>
        </w:del>
      </w:ins>
      <w:ins w:id="1416" w:author="GEORGILAS STYLIANOS" w:date="2021-08-06T22:05:00Z">
        <w:r w:rsidR="005C6444" w:rsidRPr="005C6444">
          <w:rPr>
            <w:rFonts w:ascii="Calibri" w:eastAsia="Calibri" w:hAnsi="Calibri" w:cs="Calibri"/>
            <w:i w:val="0"/>
            <w:iCs w:val="0"/>
            <w:color w:val="000000" w:themeColor="text1"/>
            <w:sz w:val="24"/>
            <w:szCs w:val="24"/>
            <w:lang w:val="el-GR"/>
            <w:rPrChange w:id="1417" w:author="GEORGILAS STYLIANOS" w:date="2021-08-06T22:05:00Z">
              <w:rPr>
                <w:rFonts w:ascii="Calibri" w:eastAsia="Calibri" w:hAnsi="Calibri" w:cs="Calibri"/>
                <w:i w:val="0"/>
                <w:iCs w:val="0"/>
                <w:color w:val="000000" w:themeColor="text1"/>
                <w:sz w:val="24"/>
                <w:szCs w:val="24"/>
              </w:rPr>
            </w:rPrChange>
          </w:rPr>
          <w:t xml:space="preserve">, </w:t>
        </w:r>
        <w:r w:rsidR="005C6444">
          <w:rPr>
            <w:rFonts w:ascii="Calibri" w:eastAsia="Calibri" w:hAnsi="Calibri" w:cs="Calibri"/>
            <w:i w:val="0"/>
            <w:iCs w:val="0"/>
            <w:color w:val="000000" w:themeColor="text1"/>
            <w:sz w:val="24"/>
            <w:szCs w:val="24"/>
            <w:lang w:val="el-GR"/>
          </w:rPr>
          <w:t xml:space="preserve">ξένο κλειδί για τον πίνακα </w:t>
        </w:r>
        <w:r w:rsidR="005C6444" w:rsidRPr="00AA5D52">
          <w:rPr>
            <w:rFonts w:ascii="Calibri" w:eastAsia="Calibri" w:hAnsi="Calibri" w:cs="Calibri"/>
            <w:i w:val="0"/>
            <w:iCs w:val="0"/>
            <w:color w:val="000000" w:themeColor="text1"/>
            <w:sz w:val="24"/>
            <w:szCs w:val="24"/>
            <w:lang w:val="el-GR"/>
          </w:rPr>
          <w:t>“</w:t>
        </w:r>
        <w:r w:rsidR="005C6444">
          <w:rPr>
            <w:rFonts w:ascii="Calibri" w:eastAsia="Calibri" w:hAnsi="Calibri" w:cs="Calibri"/>
            <w:i w:val="0"/>
            <w:iCs w:val="0"/>
            <w:color w:val="000000" w:themeColor="text1"/>
            <w:sz w:val="24"/>
            <w:szCs w:val="24"/>
          </w:rPr>
          <w:t>Instagram</w:t>
        </w:r>
        <w:r w:rsidR="005C6444" w:rsidRPr="00AA5D52">
          <w:rPr>
            <w:rFonts w:ascii="Calibri" w:eastAsia="Calibri" w:hAnsi="Calibri" w:cs="Calibri"/>
            <w:i w:val="0"/>
            <w:iCs w:val="0"/>
            <w:color w:val="000000" w:themeColor="text1"/>
            <w:sz w:val="24"/>
            <w:szCs w:val="24"/>
            <w:lang w:val="el-GR"/>
          </w:rPr>
          <w:t>”</w:t>
        </w:r>
      </w:ins>
      <w:ins w:id="1418" w:author="GEORGILAS STYLIANOS" w:date="2021-08-07T15:14:00Z">
        <w:r w:rsidR="00432C7D">
          <w:rPr>
            <w:rFonts w:ascii="Calibri" w:eastAsia="Calibri" w:hAnsi="Calibri" w:cs="Calibri"/>
            <w:i w:val="0"/>
            <w:iCs w:val="0"/>
            <w:color w:val="000000" w:themeColor="text1"/>
            <w:sz w:val="24"/>
            <w:szCs w:val="24"/>
            <w:lang w:val="el-GR"/>
          </w:rPr>
          <w:t xml:space="preserve"> (</w:t>
        </w:r>
        <w:r w:rsidR="00432C7D">
          <w:rPr>
            <w:rFonts w:ascii="Calibri" w:eastAsia="Calibri" w:hAnsi="Calibri" w:cs="Calibri"/>
            <w:i w:val="0"/>
            <w:iCs w:val="0"/>
            <w:color w:val="000000" w:themeColor="text1"/>
            <w:sz w:val="24"/>
            <w:szCs w:val="24"/>
            <w:lang w:val="el-GR"/>
          </w:rPr>
          <w:fldChar w:fldCharType="begin"/>
        </w:r>
        <w:r w:rsidR="00432C7D">
          <w:rPr>
            <w:rFonts w:ascii="Calibri" w:eastAsia="Calibri" w:hAnsi="Calibri" w:cs="Calibri"/>
            <w:i w:val="0"/>
            <w:iCs w:val="0"/>
            <w:color w:val="000000" w:themeColor="text1"/>
            <w:sz w:val="24"/>
            <w:szCs w:val="24"/>
            <w:lang w:val="el-GR"/>
          </w:rPr>
          <w:instrText xml:space="preserve"> REF _Ref78469382 \h </w:instrText>
        </w:r>
      </w:ins>
      <w:r w:rsidR="00432C7D">
        <w:rPr>
          <w:rFonts w:ascii="Calibri" w:eastAsia="Calibri" w:hAnsi="Calibri" w:cs="Calibri"/>
          <w:i w:val="0"/>
          <w:iCs w:val="0"/>
          <w:color w:val="000000" w:themeColor="text1"/>
          <w:sz w:val="24"/>
          <w:szCs w:val="24"/>
          <w:lang w:val="el-GR"/>
        </w:rPr>
      </w:r>
      <w:r w:rsidR="00432C7D">
        <w:rPr>
          <w:rFonts w:ascii="Calibri" w:eastAsia="Calibri" w:hAnsi="Calibri" w:cs="Calibri"/>
          <w:i w:val="0"/>
          <w:iCs w:val="0"/>
          <w:color w:val="000000" w:themeColor="text1"/>
          <w:sz w:val="24"/>
          <w:szCs w:val="24"/>
          <w:lang w:val="el-GR"/>
        </w:rPr>
        <w:fldChar w:fldCharType="separate"/>
      </w:r>
      <w:ins w:id="1419" w:author="GEORGILAS STYLIANOS" w:date="2021-08-07T15:14:00Z">
        <w:r w:rsidR="00432C7D" w:rsidRPr="001713E4">
          <w:rPr>
            <w:b/>
            <w:bCs/>
            <w:color w:val="auto"/>
            <w:sz w:val="24"/>
            <w:szCs w:val="24"/>
            <w:lang w:val="el-GR"/>
          </w:rPr>
          <w:t xml:space="preserve">Εικόνα </w:t>
        </w:r>
        <w:r w:rsidR="00432C7D" w:rsidRPr="00582156">
          <w:rPr>
            <w:b/>
            <w:bCs/>
            <w:noProof/>
            <w:color w:val="auto"/>
            <w:sz w:val="24"/>
            <w:szCs w:val="24"/>
            <w:lang w:val="el-GR"/>
          </w:rPr>
          <w:t>3</w:t>
        </w:r>
        <w:r w:rsidR="00432C7D">
          <w:rPr>
            <w:rFonts w:ascii="Calibri" w:eastAsia="Calibri" w:hAnsi="Calibri" w:cs="Calibri"/>
            <w:i w:val="0"/>
            <w:iCs w:val="0"/>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ins>
    </w:p>
    <w:p w14:paraId="16E0E7E1" w14:textId="115D606C" w:rsidR="0099054E" w:rsidRPr="0059548D" w:rsidRDefault="006A3E84">
      <w:pPr>
        <w:pStyle w:val="Caption"/>
        <w:numPr>
          <w:ilvl w:val="0"/>
          <w:numId w:val="16"/>
        </w:numPr>
        <w:spacing w:after="120"/>
        <w:rPr>
          <w:rFonts w:ascii="Calibri" w:eastAsia="Calibri" w:hAnsi="Calibri" w:cs="Calibri"/>
          <w:i w:val="0"/>
          <w:iCs w:val="0"/>
          <w:color w:val="000000" w:themeColor="text1"/>
          <w:sz w:val="24"/>
          <w:szCs w:val="24"/>
          <w:lang w:val="el-GR"/>
        </w:rPr>
        <w:pPrChange w:id="1420" w:author="GEORGILAS STYLIANOS" w:date="2021-08-06T22:05:00Z">
          <w:pPr>
            <w:pStyle w:val="Caption"/>
            <w:numPr>
              <w:numId w:val="16"/>
            </w:numPr>
            <w:ind w:left="720" w:hanging="360"/>
          </w:pPr>
        </w:pPrChange>
      </w:pPr>
      <w:del w:id="1421" w:author="GEORGILAS STYLIANOS" w:date="2021-08-06T22:04:00Z">
        <w:r w:rsidRPr="0059548D" w:rsidDel="005C6444">
          <w:rPr>
            <w:rFonts w:ascii="Calibri" w:eastAsia="Calibri" w:hAnsi="Calibri" w:cs="Calibri"/>
            <w:i w:val="0"/>
            <w:iCs w:val="0"/>
            <w:color w:val="000000" w:themeColor="text1"/>
            <w:sz w:val="24"/>
            <w:szCs w:val="24"/>
          </w:rPr>
          <w:delText>Likes</w:delText>
        </w:r>
      </w:del>
      <w:ins w:id="1422" w:author="GEORGILAS STYLIANOS" w:date="2021-08-06T22:04:00Z">
        <w:r w:rsidR="005C6444">
          <w:rPr>
            <w:rFonts w:ascii="Calibri" w:eastAsia="Calibri" w:hAnsi="Calibri" w:cs="Calibri"/>
            <w:i w:val="0"/>
            <w:iCs w:val="0"/>
            <w:color w:val="000000" w:themeColor="text1"/>
            <w:sz w:val="24"/>
            <w:szCs w:val="24"/>
          </w:rPr>
          <w:t>l</w:t>
        </w:r>
        <w:r w:rsidR="005C6444" w:rsidRPr="0059548D">
          <w:rPr>
            <w:rFonts w:ascii="Calibri" w:eastAsia="Calibri" w:hAnsi="Calibri" w:cs="Calibri"/>
            <w:i w:val="0"/>
            <w:iCs w:val="0"/>
            <w:color w:val="000000" w:themeColor="text1"/>
            <w:sz w:val="24"/>
            <w:szCs w:val="24"/>
          </w:rPr>
          <w:t>ikes</w:t>
        </w:r>
      </w:ins>
      <w:r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w:t>
      </w:r>
      <w:r w:rsidR="0015174A" w:rsidRPr="0059548D">
        <w:rPr>
          <w:i w:val="0"/>
          <w:iCs w:val="0"/>
          <w:color w:val="000000" w:themeColor="text1"/>
          <w:sz w:val="24"/>
          <w:szCs w:val="24"/>
          <w:lang w:val="el-GR"/>
        </w:rPr>
        <w:t xml:space="preserve">Ο αριθμός των </w:t>
      </w:r>
      <w:r w:rsidR="0015174A" w:rsidRPr="0059548D">
        <w:rPr>
          <w:i w:val="0"/>
          <w:iCs w:val="0"/>
          <w:color w:val="000000" w:themeColor="text1"/>
          <w:sz w:val="24"/>
          <w:szCs w:val="24"/>
        </w:rPr>
        <w:t>likes</w:t>
      </w:r>
      <w:r w:rsidR="0015174A" w:rsidRPr="0059548D">
        <w:rPr>
          <w:i w:val="0"/>
          <w:iCs w:val="0"/>
          <w:color w:val="000000" w:themeColor="text1"/>
          <w:sz w:val="24"/>
          <w:szCs w:val="24"/>
          <w:lang w:val="el-GR"/>
        </w:rPr>
        <w:t xml:space="preserve"> που σύλλεξε </w:t>
      </w:r>
      <w:ins w:id="1423" w:author="GEORGILAS STYLIANOS" w:date="2021-08-07T14:58:00Z">
        <w:r w:rsidR="006A65D5">
          <w:rPr>
            <w:rFonts w:ascii="Calibri" w:eastAsia="Calibri" w:hAnsi="Calibri" w:cs="Calibri"/>
            <w:i w:val="0"/>
            <w:iCs w:val="0"/>
            <w:color w:val="000000" w:themeColor="text1"/>
            <w:sz w:val="24"/>
            <w:szCs w:val="24"/>
            <w:lang w:val="el-GR"/>
          </w:rPr>
          <w:t>η δημοσίευση</w:t>
        </w:r>
      </w:ins>
      <w:del w:id="1424" w:author="GEORGILAS STYLIANOS" w:date="2021-08-07T14:58:00Z">
        <w:r w:rsidR="0015174A" w:rsidRPr="0059548D" w:rsidDel="006A65D5">
          <w:rPr>
            <w:i w:val="0"/>
            <w:iCs w:val="0"/>
            <w:color w:val="000000" w:themeColor="text1"/>
            <w:sz w:val="24"/>
            <w:szCs w:val="24"/>
            <w:lang w:val="el-GR"/>
          </w:rPr>
          <w:delText xml:space="preserve">το </w:delText>
        </w:r>
        <w:r w:rsidR="0015174A" w:rsidRPr="0059548D" w:rsidDel="006A65D5">
          <w:rPr>
            <w:i w:val="0"/>
            <w:iCs w:val="0"/>
            <w:color w:val="000000" w:themeColor="text1"/>
            <w:sz w:val="24"/>
            <w:szCs w:val="24"/>
          </w:rPr>
          <w:delText>post</w:delText>
        </w:r>
      </w:del>
    </w:p>
    <w:p w14:paraId="1A9581BD" w14:textId="66FA9C0A" w:rsidR="0099054E" w:rsidRPr="0059548D" w:rsidRDefault="006A3E84">
      <w:pPr>
        <w:pStyle w:val="Caption"/>
        <w:numPr>
          <w:ilvl w:val="0"/>
          <w:numId w:val="16"/>
        </w:numPr>
        <w:spacing w:after="120"/>
        <w:rPr>
          <w:rFonts w:ascii="Calibri" w:eastAsia="Calibri" w:hAnsi="Calibri" w:cs="Calibri"/>
          <w:i w:val="0"/>
          <w:iCs w:val="0"/>
          <w:color w:val="000000" w:themeColor="text1"/>
          <w:sz w:val="24"/>
          <w:szCs w:val="24"/>
          <w:lang w:val="el-GR"/>
        </w:rPr>
        <w:pPrChange w:id="1425" w:author="GEORGILAS STYLIANOS" w:date="2021-08-06T22:05:00Z">
          <w:pPr>
            <w:pStyle w:val="Caption"/>
            <w:numPr>
              <w:numId w:val="16"/>
            </w:numPr>
            <w:ind w:left="720" w:hanging="360"/>
          </w:pPr>
        </w:pPrChange>
      </w:pPr>
      <w:del w:id="1426" w:author="GEORGILAS STYLIANOS" w:date="2021-08-06T22:04:00Z">
        <w:r w:rsidRPr="0059548D" w:rsidDel="005C6444">
          <w:rPr>
            <w:rFonts w:ascii="Calibri" w:eastAsia="Calibri" w:hAnsi="Calibri" w:cs="Calibri"/>
            <w:i w:val="0"/>
            <w:iCs w:val="0"/>
            <w:color w:val="000000" w:themeColor="text1"/>
            <w:sz w:val="24"/>
            <w:szCs w:val="24"/>
          </w:rPr>
          <w:delText>Comments</w:delText>
        </w:r>
      </w:del>
      <w:ins w:id="1427" w:author="GEORGILAS STYLIANOS" w:date="2021-08-06T22:04:00Z">
        <w:r w:rsidR="005C6444">
          <w:rPr>
            <w:rFonts w:ascii="Calibri" w:eastAsia="Calibri" w:hAnsi="Calibri" w:cs="Calibri"/>
            <w:i w:val="0"/>
            <w:iCs w:val="0"/>
            <w:color w:val="000000" w:themeColor="text1"/>
            <w:sz w:val="24"/>
            <w:szCs w:val="24"/>
          </w:rPr>
          <w:t>c</w:t>
        </w:r>
        <w:r w:rsidR="005C6444" w:rsidRPr="0059548D">
          <w:rPr>
            <w:rFonts w:ascii="Calibri" w:eastAsia="Calibri" w:hAnsi="Calibri" w:cs="Calibri"/>
            <w:i w:val="0"/>
            <w:iCs w:val="0"/>
            <w:color w:val="000000" w:themeColor="text1"/>
            <w:sz w:val="24"/>
            <w:szCs w:val="24"/>
          </w:rPr>
          <w:t>omments</w:t>
        </w:r>
      </w:ins>
      <w:r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w:t>
      </w:r>
      <w:r w:rsidR="0015174A" w:rsidRPr="0059548D">
        <w:rPr>
          <w:i w:val="0"/>
          <w:iCs w:val="0"/>
          <w:color w:val="000000" w:themeColor="text1"/>
          <w:sz w:val="24"/>
          <w:szCs w:val="24"/>
          <w:lang w:val="el-GR"/>
        </w:rPr>
        <w:t xml:space="preserve">Ο αριθμός των σχολίων που έχει </w:t>
      </w:r>
      <w:ins w:id="1428" w:author="GEORGILAS STYLIANOS" w:date="2021-08-07T14:58:00Z">
        <w:r w:rsidR="006A65D5">
          <w:rPr>
            <w:rFonts w:ascii="Calibri" w:eastAsia="Calibri" w:hAnsi="Calibri" w:cs="Calibri"/>
            <w:i w:val="0"/>
            <w:iCs w:val="0"/>
            <w:color w:val="000000" w:themeColor="text1"/>
            <w:sz w:val="24"/>
            <w:szCs w:val="24"/>
            <w:lang w:val="el-GR"/>
          </w:rPr>
          <w:t>η δημοσίευση</w:t>
        </w:r>
      </w:ins>
      <w:del w:id="1429" w:author="GEORGILAS STYLIANOS" w:date="2021-08-07T14:58:00Z">
        <w:r w:rsidR="0015174A" w:rsidRPr="0059548D" w:rsidDel="006A65D5">
          <w:rPr>
            <w:i w:val="0"/>
            <w:iCs w:val="0"/>
            <w:color w:val="000000" w:themeColor="text1"/>
            <w:sz w:val="24"/>
            <w:szCs w:val="24"/>
            <w:lang w:val="el-GR"/>
          </w:rPr>
          <w:delText xml:space="preserve">το </w:delText>
        </w:r>
        <w:r w:rsidR="0015174A" w:rsidRPr="0059548D" w:rsidDel="006A65D5">
          <w:rPr>
            <w:i w:val="0"/>
            <w:iCs w:val="0"/>
            <w:color w:val="000000" w:themeColor="text1"/>
            <w:sz w:val="24"/>
            <w:szCs w:val="24"/>
          </w:rPr>
          <w:delText>post</w:delText>
        </w:r>
      </w:del>
    </w:p>
    <w:p w14:paraId="56EF13B5" w14:textId="5FF75D4B" w:rsidR="0015174A" w:rsidRPr="0059548D" w:rsidRDefault="006A3E84">
      <w:pPr>
        <w:pStyle w:val="Caption"/>
        <w:numPr>
          <w:ilvl w:val="0"/>
          <w:numId w:val="16"/>
        </w:numPr>
        <w:spacing w:after="120"/>
        <w:rPr>
          <w:rFonts w:ascii="Calibri" w:eastAsia="Calibri" w:hAnsi="Calibri" w:cs="Calibri"/>
          <w:i w:val="0"/>
          <w:iCs w:val="0"/>
          <w:color w:val="000000" w:themeColor="text1"/>
          <w:sz w:val="24"/>
          <w:szCs w:val="24"/>
          <w:lang w:val="el-GR"/>
        </w:rPr>
        <w:pPrChange w:id="1430" w:author="GEORGILAS STYLIANOS" w:date="2021-08-06T22:05:00Z">
          <w:pPr>
            <w:pStyle w:val="Caption"/>
            <w:numPr>
              <w:numId w:val="16"/>
            </w:numPr>
            <w:ind w:left="720" w:hanging="360"/>
          </w:pPr>
        </w:pPrChange>
      </w:pPr>
      <w:del w:id="1431" w:author="GEORGILAS STYLIANOS" w:date="2021-08-06T22:04:00Z">
        <w:r w:rsidRPr="0059548D" w:rsidDel="005C6444">
          <w:rPr>
            <w:rFonts w:ascii="Calibri" w:eastAsia="Calibri" w:hAnsi="Calibri" w:cs="Calibri"/>
            <w:i w:val="0"/>
            <w:iCs w:val="0"/>
            <w:color w:val="000000" w:themeColor="text1"/>
            <w:sz w:val="24"/>
            <w:szCs w:val="24"/>
          </w:rPr>
          <w:delText>Text</w:delText>
        </w:r>
      </w:del>
      <w:ins w:id="1432" w:author="GEORGILAS STYLIANOS" w:date="2021-08-06T22:04:00Z">
        <w:r w:rsidR="005C6444">
          <w:rPr>
            <w:rFonts w:ascii="Calibri" w:eastAsia="Calibri" w:hAnsi="Calibri" w:cs="Calibri"/>
            <w:i w:val="0"/>
            <w:iCs w:val="0"/>
            <w:color w:val="000000" w:themeColor="text1"/>
            <w:sz w:val="24"/>
            <w:szCs w:val="24"/>
          </w:rPr>
          <w:t>t</w:t>
        </w:r>
        <w:r w:rsidR="005C6444" w:rsidRPr="0059548D">
          <w:rPr>
            <w:rFonts w:ascii="Calibri" w:eastAsia="Calibri" w:hAnsi="Calibri" w:cs="Calibri"/>
            <w:i w:val="0"/>
            <w:iCs w:val="0"/>
            <w:color w:val="000000" w:themeColor="text1"/>
            <w:sz w:val="24"/>
            <w:szCs w:val="24"/>
          </w:rPr>
          <w:t>ext</w:t>
        </w:r>
      </w:ins>
      <w:r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w:t>
      </w:r>
      <w:r w:rsidR="0015174A" w:rsidRPr="0059548D">
        <w:rPr>
          <w:i w:val="0"/>
          <w:iCs w:val="0"/>
          <w:color w:val="000000" w:themeColor="text1"/>
          <w:sz w:val="24"/>
          <w:szCs w:val="24"/>
          <w:lang w:val="el-GR"/>
        </w:rPr>
        <w:t xml:space="preserve">Το κείμενο που υπάρχει </w:t>
      </w:r>
      <w:del w:id="1433" w:author="GEORGILAS STYLIANOS" w:date="2021-08-07T14:58:00Z">
        <w:r w:rsidR="0015174A" w:rsidRPr="0059548D" w:rsidDel="006A65D5">
          <w:rPr>
            <w:i w:val="0"/>
            <w:iCs w:val="0"/>
            <w:color w:val="000000" w:themeColor="text1"/>
            <w:sz w:val="24"/>
            <w:szCs w:val="24"/>
            <w:lang w:val="el-GR"/>
          </w:rPr>
          <w:delText xml:space="preserve">στο </w:delText>
        </w:r>
        <w:r w:rsidR="0015174A" w:rsidRPr="0059548D" w:rsidDel="006A65D5">
          <w:rPr>
            <w:i w:val="0"/>
            <w:iCs w:val="0"/>
            <w:color w:val="000000" w:themeColor="text1"/>
            <w:sz w:val="24"/>
            <w:szCs w:val="24"/>
          </w:rPr>
          <w:delText>post</w:delText>
        </w:r>
      </w:del>
      <w:ins w:id="1434" w:author="GEORGILAS STYLIANOS" w:date="2021-08-07T14:58:00Z">
        <w:r w:rsidR="006A65D5">
          <w:rPr>
            <w:i w:val="0"/>
            <w:iCs w:val="0"/>
            <w:color w:val="000000" w:themeColor="text1"/>
            <w:sz w:val="24"/>
            <w:szCs w:val="24"/>
            <w:lang w:val="el-GR"/>
          </w:rPr>
          <w:t>στη δημοσίευση</w:t>
        </w:r>
      </w:ins>
    </w:p>
    <w:p w14:paraId="72FDF21A" w14:textId="77777777" w:rsidR="008B07C8" w:rsidRDefault="008B07C8" w:rsidP="0059548D">
      <w:pPr>
        <w:keepNext/>
        <w:jc w:val="center"/>
      </w:pPr>
      <w:r>
        <w:rPr>
          <w:noProof/>
        </w:rPr>
        <w:drawing>
          <wp:inline distT="0" distB="0" distL="0" distR="0" wp14:anchorId="3A8AF8CD" wp14:editId="687C1284">
            <wp:extent cx="1600423" cy="1514686"/>
            <wp:effectExtent l="0" t="0" r="0" b="0"/>
            <wp:docPr id="106" name="Picture 10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600423" cy="1514686"/>
                    </a:xfrm>
                    <a:prstGeom prst="rect">
                      <a:avLst/>
                    </a:prstGeom>
                  </pic:spPr>
                </pic:pic>
              </a:graphicData>
            </a:graphic>
          </wp:inline>
        </w:drawing>
      </w:r>
    </w:p>
    <w:p w14:paraId="048B05FC" w14:textId="6219DCE7" w:rsidR="005619ED" w:rsidRPr="00B07088" w:rsidRDefault="008B07C8" w:rsidP="0059548D">
      <w:pPr>
        <w:pStyle w:val="Caption"/>
        <w:jc w:val="center"/>
        <w:rPr>
          <w:b/>
          <w:bCs/>
          <w:color w:val="auto"/>
          <w:sz w:val="24"/>
          <w:szCs w:val="24"/>
        </w:rPr>
      </w:pPr>
      <w:bookmarkStart w:id="1435" w:name="_Ref78469515"/>
      <w:bookmarkStart w:id="1436" w:name="_Toc78469288"/>
      <w:bookmarkStart w:id="1437" w:name="_Toc78589174"/>
      <w:bookmarkStart w:id="1438" w:name="_Toc78604264"/>
      <w:r w:rsidRPr="008B07C8">
        <w:rPr>
          <w:b/>
          <w:bCs/>
          <w:color w:val="auto"/>
          <w:sz w:val="24"/>
          <w:szCs w:val="24"/>
        </w:rPr>
        <w:t xml:space="preserve">Εικόνα </w:t>
      </w:r>
      <w:r w:rsidRPr="008B07C8">
        <w:rPr>
          <w:b/>
          <w:bCs/>
          <w:color w:val="auto"/>
          <w:sz w:val="24"/>
          <w:szCs w:val="24"/>
        </w:rPr>
        <w:fldChar w:fldCharType="begin"/>
      </w:r>
      <w:r w:rsidRPr="008B07C8">
        <w:rPr>
          <w:b/>
          <w:bCs/>
          <w:color w:val="auto"/>
          <w:sz w:val="24"/>
          <w:szCs w:val="24"/>
        </w:rPr>
        <w:instrText xml:space="preserve"> SEQ Εικόνα \* ARABIC </w:instrText>
      </w:r>
      <w:r w:rsidRPr="008B07C8">
        <w:rPr>
          <w:b/>
          <w:bCs/>
          <w:color w:val="auto"/>
          <w:sz w:val="24"/>
          <w:szCs w:val="24"/>
        </w:rPr>
        <w:fldChar w:fldCharType="separate"/>
      </w:r>
      <w:r w:rsidR="00145C75">
        <w:rPr>
          <w:b/>
          <w:bCs/>
          <w:noProof/>
          <w:color w:val="auto"/>
          <w:sz w:val="24"/>
          <w:szCs w:val="24"/>
        </w:rPr>
        <w:t>17</w:t>
      </w:r>
      <w:r w:rsidRPr="008B07C8">
        <w:rPr>
          <w:b/>
          <w:bCs/>
          <w:color w:val="auto"/>
          <w:sz w:val="24"/>
          <w:szCs w:val="24"/>
        </w:rPr>
        <w:fldChar w:fldCharType="end"/>
      </w:r>
      <w:bookmarkEnd w:id="1435"/>
      <w:r w:rsidRPr="008B07C8">
        <w:rPr>
          <w:b/>
          <w:bCs/>
          <w:color w:val="auto"/>
          <w:sz w:val="24"/>
          <w:szCs w:val="24"/>
        </w:rPr>
        <w:t xml:space="preserve">: </w:t>
      </w:r>
      <w:r w:rsidRPr="008B07C8">
        <w:rPr>
          <w:b/>
          <w:bCs/>
          <w:color w:val="auto"/>
          <w:sz w:val="24"/>
          <w:szCs w:val="24"/>
          <w:lang w:val="el-GR"/>
        </w:rPr>
        <w:t>Πίνακας</w:t>
      </w:r>
      <w:r w:rsidRPr="008B07C8">
        <w:rPr>
          <w:b/>
          <w:bCs/>
          <w:color w:val="auto"/>
          <w:sz w:val="24"/>
          <w:szCs w:val="24"/>
        </w:rPr>
        <w:t xml:space="preserve"> Instagram</w:t>
      </w:r>
      <w:r w:rsidR="0059548D">
        <w:rPr>
          <w:b/>
          <w:bCs/>
          <w:color w:val="auto"/>
          <w:sz w:val="24"/>
          <w:szCs w:val="24"/>
        </w:rPr>
        <w:t>_</w:t>
      </w:r>
      <w:r w:rsidRPr="008B07C8">
        <w:rPr>
          <w:b/>
          <w:bCs/>
          <w:color w:val="auto"/>
          <w:sz w:val="24"/>
          <w:szCs w:val="24"/>
        </w:rPr>
        <w:t>Posts</w:t>
      </w:r>
      <w:bookmarkEnd w:id="1436"/>
      <w:bookmarkEnd w:id="1437"/>
      <w:bookmarkEnd w:id="1438"/>
    </w:p>
    <w:p w14:paraId="553B5882" w14:textId="32BFD95C" w:rsidR="0015174A" w:rsidRPr="004E2A3D" w:rsidRDefault="0015174A" w:rsidP="0015174A">
      <w:pPr>
        <w:rPr>
          <w:rFonts w:ascii="Calibri" w:eastAsia="Calibri" w:hAnsi="Calibri" w:cs="Calibri"/>
          <w:sz w:val="24"/>
          <w:szCs w:val="24"/>
          <w:rPrChange w:id="1439" w:author="GEORGILAS STYLIANOS" w:date="2021-08-08T12:57:00Z">
            <w:rPr>
              <w:rFonts w:ascii="Calibri" w:eastAsia="Calibri" w:hAnsi="Calibri" w:cs="Calibri"/>
              <w:sz w:val="24"/>
              <w:szCs w:val="24"/>
              <w:lang w:val="el-GR"/>
            </w:rPr>
          </w:rPrChange>
        </w:rPr>
      </w:pPr>
      <w:r w:rsidRPr="0059548D">
        <w:rPr>
          <w:rFonts w:ascii="Calibri" w:eastAsia="Calibri" w:hAnsi="Calibri" w:cs="Calibri"/>
          <w:sz w:val="24"/>
          <w:szCs w:val="24"/>
          <w:lang w:val="el-GR"/>
        </w:rPr>
        <w:t>Ο</w:t>
      </w:r>
      <w:r w:rsidRPr="004E2A3D">
        <w:rPr>
          <w:rFonts w:ascii="Calibri" w:eastAsia="Calibri" w:hAnsi="Calibri" w:cs="Calibri"/>
          <w:sz w:val="24"/>
          <w:szCs w:val="24"/>
          <w:rPrChange w:id="1440"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πίνακας</w:t>
      </w:r>
      <w:r w:rsidRPr="004E2A3D">
        <w:rPr>
          <w:rFonts w:ascii="Calibri" w:eastAsia="Calibri" w:hAnsi="Calibri" w:cs="Calibri"/>
          <w:sz w:val="24"/>
          <w:szCs w:val="24"/>
          <w:rPrChange w:id="1441" w:author="GEORGILAS STYLIANOS" w:date="2021-08-08T12:57:00Z">
            <w:rPr>
              <w:rFonts w:ascii="Calibri" w:eastAsia="Calibri" w:hAnsi="Calibri" w:cs="Calibri"/>
              <w:sz w:val="24"/>
              <w:szCs w:val="24"/>
              <w:lang w:val="el-GR"/>
            </w:rPr>
          </w:rPrChange>
        </w:rPr>
        <w:t xml:space="preserve"> </w:t>
      </w:r>
      <w:ins w:id="1442" w:author="GEORGILAS STYLIANOS" w:date="2021-08-06T22:05:00Z">
        <w:r w:rsidR="005C6444" w:rsidRPr="004E2A3D">
          <w:rPr>
            <w:rFonts w:ascii="Calibri" w:eastAsia="Calibri" w:hAnsi="Calibri" w:cs="Calibri"/>
            <w:sz w:val="24"/>
            <w:szCs w:val="24"/>
          </w:rPr>
          <w:t>“</w:t>
        </w:r>
      </w:ins>
      <w:r w:rsidRPr="0059548D">
        <w:rPr>
          <w:rFonts w:ascii="Calibri" w:eastAsia="Calibri" w:hAnsi="Calibri" w:cs="Calibri"/>
          <w:sz w:val="24"/>
          <w:szCs w:val="24"/>
        </w:rPr>
        <w:t>Links</w:t>
      </w:r>
      <w:r w:rsidRPr="004E2A3D">
        <w:rPr>
          <w:rFonts w:ascii="Calibri" w:eastAsia="Calibri" w:hAnsi="Calibri" w:cs="Calibri"/>
          <w:sz w:val="24"/>
          <w:szCs w:val="24"/>
          <w:rPrChange w:id="1443" w:author="GEORGILAS STYLIANOS" w:date="2021-08-08T12:57:00Z">
            <w:rPr>
              <w:rFonts w:ascii="Calibri" w:eastAsia="Calibri" w:hAnsi="Calibri" w:cs="Calibri"/>
              <w:sz w:val="24"/>
              <w:szCs w:val="24"/>
              <w:lang w:val="el-GR"/>
            </w:rPr>
          </w:rPrChange>
        </w:rPr>
        <w:t>2</w:t>
      </w:r>
      <w:r w:rsidRPr="0059548D">
        <w:rPr>
          <w:rFonts w:ascii="Calibri" w:eastAsia="Calibri" w:hAnsi="Calibri" w:cs="Calibri"/>
          <w:sz w:val="24"/>
          <w:szCs w:val="24"/>
        </w:rPr>
        <w:t>Insta</w:t>
      </w:r>
      <w:ins w:id="1444" w:author="GEORGILAS STYLIANOS" w:date="2021-08-06T22:05:00Z">
        <w:r w:rsidR="005C6444" w:rsidRPr="004E2A3D">
          <w:rPr>
            <w:rFonts w:ascii="Calibri" w:eastAsia="Calibri" w:hAnsi="Calibri" w:cs="Calibri"/>
            <w:sz w:val="24"/>
            <w:szCs w:val="24"/>
          </w:rPr>
          <w:t>”</w:t>
        </w:r>
      </w:ins>
      <w:r w:rsidRPr="004E2A3D">
        <w:rPr>
          <w:rFonts w:ascii="Calibri" w:eastAsia="Calibri" w:hAnsi="Calibri" w:cs="Calibri"/>
          <w:sz w:val="24"/>
          <w:szCs w:val="24"/>
          <w:rPrChange w:id="1445" w:author="GEORGILAS STYLIANOS" w:date="2021-08-08T12:57:00Z">
            <w:rPr>
              <w:rFonts w:ascii="Calibri" w:eastAsia="Calibri" w:hAnsi="Calibri" w:cs="Calibri"/>
              <w:sz w:val="24"/>
              <w:szCs w:val="24"/>
              <w:lang w:val="el-GR"/>
            </w:rPr>
          </w:rPrChange>
        </w:rPr>
        <w:t xml:space="preserve"> (</w:t>
      </w:r>
      <w:r w:rsidR="00D72061" w:rsidRPr="0059548D">
        <w:rPr>
          <w:rFonts w:ascii="Calibri" w:eastAsia="Calibri" w:hAnsi="Calibri" w:cs="Calibri"/>
          <w:sz w:val="24"/>
          <w:szCs w:val="24"/>
          <w:lang w:val="el-GR"/>
        </w:rPr>
        <w:fldChar w:fldCharType="begin"/>
      </w:r>
      <w:r w:rsidR="00D72061" w:rsidRPr="004E2A3D">
        <w:rPr>
          <w:rFonts w:ascii="Calibri" w:eastAsia="Calibri" w:hAnsi="Calibri" w:cs="Calibri"/>
          <w:sz w:val="24"/>
          <w:szCs w:val="24"/>
          <w:rPrChange w:id="1446" w:author="GEORGILAS STYLIANOS" w:date="2021-08-08T12:57:00Z">
            <w:rPr>
              <w:rFonts w:ascii="Calibri" w:eastAsia="Calibri" w:hAnsi="Calibri" w:cs="Calibri"/>
              <w:sz w:val="24"/>
              <w:szCs w:val="24"/>
              <w:lang w:val="el-GR"/>
            </w:rPr>
          </w:rPrChange>
        </w:rPr>
        <w:instrText xml:space="preserve"> </w:instrText>
      </w:r>
      <w:r w:rsidR="00D72061" w:rsidRPr="0059548D">
        <w:rPr>
          <w:rFonts w:ascii="Calibri" w:eastAsia="Calibri" w:hAnsi="Calibri" w:cs="Calibri"/>
          <w:sz w:val="24"/>
          <w:szCs w:val="24"/>
        </w:rPr>
        <w:instrText>REF</w:instrText>
      </w:r>
      <w:r w:rsidR="00D72061" w:rsidRPr="004E2A3D">
        <w:rPr>
          <w:rFonts w:ascii="Calibri" w:eastAsia="Calibri" w:hAnsi="Calibri" w:cs="Calibri"/>
          <w:sz w:val="24"/>
          <w:szCs w:val="24"/>
          <w:rPrChange w:id="1447" w:author="GEORGILAS STYLIANOS" w:date="2021-08-08T12:57:00Z">
            <w:rPr>
              <w:rFonts w:ascii="Calibri" w:eastAsia="Calibri" w:hAnsi="Calibri" w:cs="Calibri"/>
              <w:sz w:val="24"/>
              <w:szCs w:val="24"/>
              <w:lang w:val="el-GR"/>
            </w:rPr>
          </w:rPrChange>
        </w:rPr>
        <w:instrText xml:space="preserve"> _</w:instrText>
      </w:r>
      <w:r w:rsidR="00D72061" w:rsidRPr="0059548D">
        <w:rPr>
          <w:rFonts w:ascii="Calibri" w:eastAsia="Calibri" w:hAnsi="Calibri" w:cs="Calibri"/>
          <w:sz w:val="24"/>
          <w:szCs w:val="24"/>
        </w:rPr>
        <w:instrText>Ref</w:instrText>
      </w:r>
      <w:r w:rsidR="00D72061" w:rsidRPr="004E2A3D">
        <w:rPr>
          <w:rFonts w:ascii="Calibri" w:eastAsia="Calibri" w:hAnsi="Calibri" w:cs="Calibri"/>
          <w:sz w:val="24"/>
          <w:szCs w:val="24"/>
          <w:rPrChange w:id="1448" w:author="GEORGILAS STYLIANOS" w:date="2021-08-08T12:57:00Z">
            <w:rPr>
              <w:rFonts w:ascii="Calibri" w:eastAsia="Calibri" w:hAnsi="Calibri" w:cs="Calibri"/>
              <w:sz w:val="24"/>
              <w:szCs w:val="24"/>
              <w:lang w:val="el-GR"/>
            </w:rPr>
          </w:rPrChange>
        </w:rPr>
        <w:instrText>78469523 \</w:instrText>
      </w:r>
      <w:r w:rsidR="00D72061" w:rsidRPr="0059548D">
        <w:rPr>
          <w:rFonts w:ascii="Calibri" w:eastAsia="Calibri" w:hAnsi="Calibri" w:cs="Calibri"/>
          <w:sz w:val="24"/>
          <w:szCs w:val="24"/>
        </w:rPr>
        <w:instrText>h</w:instrText>
      </w:r>
      <w:r w:rsidR="00D72061" w:rsidRPr="004E2A3D">
        <w:rPr>
          <w:rFonts w:ascii="Calibri" w:eastAsia="Calibri" w:hAnsi="Calibri" w:cs="Calibri"/>
          <w:sz w:val="24"/>
          <w:szCs w:val="24"/>
          <w:rPrChange w:id="1449" w:author="GEORGILAS STYLIANOS" w:date="2021-08-08T12:57:00Z">
            <w:rPr>
              <w:rFonts w:ascii="Calibri" w:eastAsia="Calibri" w:hAnsi="Calibri" w:cs="Calibri"/>
              <w:sz w:val="24"/>
              <w:szCs w:val="24"/>
              <w:lang w:val="el-GR"/>
            </w:rPr>
          </w:rPrChange>
        </w:rPr>
        <w:instrText xml:space="preserve"> </w:instrText>
      </w:r>
      <w:r w:rsidR="0059548D" w:rsidRPr="004E2A3D">
        <w:rPr>
          <w:rFonts w:ascii="Calibri" w:eastAsia="Calibri" w:hAnsi="Calibri" w:cs="Calibri"/>
          <w:sz w:val="24"/>
          <w:szCs w:val="24"/>
          <w:rPrChange w:id="1450" w:author="GEORGILAS STYLIANOS" w:date="2021-08-08T12:57:00Z">
            <w:rPr>
              <w:rFonts w:ascii="Calibri" w:eastAsia="Calibri" w:hAnsi="Calibri" w:cs="Calibri"/>
              <w:sz w:val="24"/>
              <w:szCs w:val="24"/>
              <w:lang w:val="el-GR"/>
            </w:rPr>
          </w:rPrChange>
        </w:rPr>
        <w:instrText xml:space="preserve"> \* </w:instrText>
      </w:r>
      <w:r w:rsidR="0059548D" w:rsidRPr="00582156">
        <w:rPr>
          <w:rFonts w:ascii="Calibri" w:eastAsia="Calibri" w:hAnsi="Calibri" w:cs="Calibri"/>
          <w:sz w:val="24"/>
          <w:szCs w:val="24"/>
        </w:rPr>
        <w:instrText>MERGEFORMAT</w:instrText>
      </w:r>
      <w:r w:rsidR="0059548D" w:rsidRPr="004E2A3D">
        <w:rPr>
          <w:rFonts w:ascii="Calibri" w:eastAsia="Calibri" w:hAnsi="Calibri" w:cs="Calibri"/>
          <w:sz w:val="24"/>
          <w:szCs w:val="24"/>
          <w:rPrChange w:id="1451" w:author="GEORGILAS STYLIANOS" w:date="2021-08-08T12:57:00Z">
            <w:rPr>
              <w:rFonts w:ascii="Calibri" w:eastAsia="Calibri" w:hAnsi="Calibri" w:cs="Calibri"/>
              <w:sz w:val="24"/>
              <w:szCs w:val="24"/>
              <w:lang w:val="el-GR"/>
            </w:rPr>
          </w:rPrChange>
        </w:rPr>
        <w:instrText xml:space="preserve"> </w:instrText>
      </w:r>
      <w:r w:rsidR="00D72061" w:rsidRPr="0059548D">
        <w:rPr>
          <w:rFonts w:ascii="Calibri" w:eastAsia="Calibri" w:hAnsi="Calibri" w:cs="Calibri"/>
          <w:sz w:val="24"/>
          <w:szCs w:val="24"/>
          <w:lang w:val="el-GR"/>
        </w:rPr>
      </w:r>
      <w:r w:rsidR="00D72061" w:rsidRPr="0059548D">
        <w:rPr>
          <w:rFonts w:ascii="Calibri" w:eastAsia="Calibri" w:hAnsi="Calibri" w:cs="Calibri"/>
          <w:sz w:val="24"/>
          <w:szCs w:val="24"/>
          <w:lang w:val="el-GR"/>
        </w:rPr>
        <w:fldChar w:fldCharType="separate"/>
      </w:r>
      <w:r w:rsidR="00D72061" w:rsidRPr="0059548D">
        <w:rPr>
          <w:b/>
          <w:bCs/>
          <w:sz w:val="24"/>
          <w:szCs w:val="24"/>
          <w:lang w:val="el-GR"/>
        </w:rPr>
        <w:t>Εικόνα</w:t>
      </w:r>
      <w:r w:rsidR="00D72061" w:rsidRPr="004E2A3D">
        <w:rPr>
          <w:b/>
          <w:bCs/>
          <w:sz w:val="24"/>
          <w:szCs w:val="24"/>
          <w:rPrChange w:id="1452" w:author="GEORGILAS STYLIANOS" w:date="2021-08-08T12:57:00Z">
            <w:rPr>
              <w:b/>
              <w:bCs/>
              <w:sz w:val="24"/>
              <w:szCs w:val="24"/>
              <w:lang w:val="el-GR"/>
            </w:rPr>
          </w:rPrChange>
        </w:rPr>
        <w:t xml:space="preserve"> </w:t>
      </w:r>
      <w:r w:rsidR="00D72061" w:rsidRPr="004E2A3D">
        <w:rPr>
          <w:b/>
          <w:bCs/>
          <w:noProof/>
          <w:sz w:val="24"/>
          <w:szCs w:val="24"/>
          <w:rPrChange w:id="1453" w:author="GEORGILAS STYLIANOS" w:date="2021-08-08T12:57:00Z">
            <w:rPr>
              <w:b/>
              <w:bCs/>
              <w:noProof/>
              <w:sz w:val="24"/>
              <w:szCs w:val="24"/>
              <w:lang w:val="el-GR"/>
            </w:rPr>
          </w:rPrChange>
        </w:rPr>
        <w:t>18</w:t>
      </w:r>
      <w:r w:rsidR="00D72061" w:rsidRPr="0059548D">
        <w:rPr>
          <w:rFonts w:ascii="Calibri" w:eastAsia="Calibri" w:hAnsi="Calibri" w:cs="Calibri"/>
          <w:sz w:val="24"/>
          <w:szCs w:val="24"/>
          <w:lang w:val="el-GR"/>
        </w:rPr>
        <w:fldChar w:fldCharType="end"/>
      </w:r>
      <w:r w:rsidRPr="004E2A3D">
        <w:rPr>
          <w:rFonts w:ascii="Calibri" w:eastAsia="Calibri" w:hAnsi="Calibri" w:cs="Calibri"/>
          <w:sz w:val="24"/>
          <w:szCs w:val="24"/>
          <w:rPrChange w:id="1454"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συνδέει</w:t>
      </w:r>
      <w:r w:rsidRPr="004E2A3D">
        <w:rPr>
          <w:rFonts w:ascii="Calibri" w:eastAsia="Calibri" w:hAnsi="Calibri" w:cs="Calibri"/>
          <w:sz w:val="24"/>
          <w:szCs w:val="24"/>
          <w:rPrChange w:id="1455"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τους</w:t>
      </w:r>
      <w:r w:rsidRPr="004E2A3D">
        <w:rPr>
          <w:rFonts w:ascii="Calibri" w:eastAsia="Calibri" w:hAnsi="Calibri" w:cs="Calibri"/>
          <w:sz w:val="24"/>
          <w:szCs w:val="24"/>
          <w:rPrChange w:id="1456"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πίνακες</w:t>
      </w:r>
      <w:r w:rsidRPr="004E2A3D">
        <w:rPr>
          <w:rFonts w:ascii="Calibri" w:eastAsia="Calibri" w:hAnsi="Calibri" w:cs="Calibri"/>
          <w:sz w:val="24"/>
          <w:szCs w:val="24"/>
          <w:rPrChange w:id="1457" w:author="GEORGILAS STYLIANOS" w:date="2021-08-08T12:57:00Z">
            <w:rPr>
              <w:rFonts w:ascii="Calibri" w:eastAsia="Calibri" w:hAnsi="Calibri" w:cs="Calibri"/>
              <w:sz w:val="24"/>
              <w:szCs w:val="24"/>
              <w:lang w:val="el-GR"/>
            </w:rPr>
          </w:rPrChange>
        </w:rPr>
        <w:t xml:space="preserve"> </w:t>
      </w:r>
      <w:ins w:id="1458" w:author="GEORGILAS STYLIANOS" w:date="2021-08-06T22:05:00Z">
        <w:r w:rsidR="005C6444" w:rsidRPr="004E2A3D">
          <w:rPr>
            <w:rFonts w:ascii="Calibri" w:eastAsia="Calibri" w:hAnsi="Calibri" w:cs="Calibri"/>
            <w:sz w:val="24"/>
            <w:szCs w:val="24"/>
          </w:rPr>
          <w:t>“</w:t>
        </w:r>
      </w:ins>
      <w:r w:rsidRPr="0059548D">
        <w:rPr>
          <w:rFonts w:ascii="Calibri" w:eastAsia="Calibri" w:hAnsi="Calibri" w:cs="Calibri"/>
          <w:sz w:val="24"/>
          <w:szCs w:val="24"/>
        </w:rPr>
        <w:t>Links</w:t>
      </w:r>
      <w:ins w:id="1459" w:author="GEORGILAS STYLIANOS" w:date="2021-08-06T22:05:00Z">
        <w:r w:rsidR="005C6444" w:rsidRPr="004E2A3D">
          <w:rPr>
            <w:rFonts w:ascii="Calibri" w:eastAsia="Calibri" w:hAnsi="Calibri" w:cs="Calibri"/>
            <w:sz w:val="24"/>
            <w:szCs w:val="24"/>
          </w:rPr>
          <w:t>”</w:t>
        </w:r>
      </w:ins>
      <w:r w:rsidRPr="004E2A3D">
        <w:rPr>
          <w:rFonts w:ascii="Calibri" w:eastAsia="Calibri" w:hAnsi="Calibri" w:cs="Calibri"/>
          <w:sz w:val="24"/>
          <w:szCs w:val="24"/>
          <w:rPrChange w:id="1460"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και</w:t>
      </w:r>
      <w:r w:rsidRPr="004E2A3D">
        <w:rPr>
          <w:rFonts w:ascii="Calibri" w:eastAsia="Calibri" w:hAnsi="Calibri" w:cs="Calibri"/>
          <w:sz w:val="24"/>
          <w:szCs w:val="24"/>
          <w:rPrChange w:id="1461" w:author="GEORGILAS STYLIANOS" w:date="2021-08-08T12:57:00Z">
            <w:rPr>
              <w:rFonts w:ascii="Calibri" w:eastAsia="Calibri" w:hAnsi="Calibri" w:cs="Calibri"/>
              <w:sz w:val="24"/>
              <w:szCs w:val="24"/>
              <w:lang w:val="el-GR"/>
            </w:rPr>
          </w:rPrChange>
        </w:rPr>
        <w:t xml:space="preserve"> </w:t>
      </w:r>
      <w:ins w:id="1462" w:author="GEORGILAS STYLIANOS" w:date="2021-08-06T22:05:00Z">
        <w:r w:rsidR="005C6444" w:rsidRPr="004E2A3D">
          <w:rPr>
            <w:rFonts w:ascii="Calibri" w:eastAsia="Calibri" w:hAnsi="Calibri" w:cs="Calibri"/>
            <w:sz w:val="24"/>
            <w:szCs w:val="24"/>
          </w:rPr>
          <w:t>“</w:t>
        </w:r>
      </w:ins>
      <w:r w:rsidRPr="0059548D">
        <w:rPr>
          <w:rFonts w:ascii="Calibri" w:eastAsia="Calibri" w:hAnsi="Calibri" w:cs="Calibri"/>
          <w:sz w:val="24"/>
          <w:szCs w:val="24"/>
        </w:rPr>
        <w:t>Instagram</w:t>
      </w:r>
      <w:r w:rsidRPr="004E2A3D">
        <w:rPr>
          <w:rFonts w:ascii="Calibri" w:eastAsia="Calibri" w:hAnsi="Calibri" w:cs="Calibri"/>
          <w:sz w:val="24"/>
          <w:szCs w:val="24"/>
          <w:rPrChange w:id="1463" w:author="GEORGILAS STYLIANOS" w:date="2021-08-08T12:57:00Z">
            <w:rPr>
              <w:rFonts w:ascii="Calibri" w:eastAsia="Calibri" w:hAnsi="Calibri" w:cs="Calibri"/>
              <w:sz w:val="24"/>
              <w:szCs w:val="24"/>
              <w:lang w:val="el-GR"/>
            </w:rPr>
          </w:rPrChange>
        </w:rPr>
        <w:t>_</w:t>
      </w:r>
      <w:r w:rsidRPr="0059548D">
        <w:rPr>
          <w:rFonts w:ascii="Calibri" w:eastAsia="Calibri" w:hAnsi="Calibri" w:cs="Calibri"/>
          <w:sz w:val="24"/>
          <w:szCs w:val="24"/>
        </w:rPr>
        <w:t>Posts</w:t>
      </w:r>
      <w:ins w:id="1464" w:author="GEORGILAS STYLIANOS" w:date="2021-08-06T22:05:00Z">
        <w:r w:rsidR="005C6444" w:rsidRPr="004E2A3D">
          <w:rPr>
            <w:rFonts w:ascii="Calibri" w:eastAsia="Calibri" w:hAnsi="Calibri" w:cs="Calibri"/>
            <w:sz w:val="24"/>
            <w:szCs w:val="24"/>
          </w:rPr>
          <w:t>”</w:t>
        </w:r>
      </w:ins>
      <w:r w:rsidRPr="004E2A3D">
        <w:rPr>
          <w:rFonts w:ascii="Calibri" w:eastAsia="Calibri" w:hAnsi="Calibri" w:cs="Calibri"/>
          <w:sz w:val="24"/>
          <w:szCs w:val="24"/>
          <w:rPrChange w:id="1465"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και</w:t>
      </w:r>
      <w:r w:rsidRPr="004E2A3D">
        <w:rPr>
          <w:rFonts w:ascii="Calibri" w:eastAsia="Calibri" w:hAnsi="Calibri" w:cs="Calibri"/>
          <w:sz w:val="24"/>
          <w:szCs w:val="24"/>
          <w:rPrChange w:id="1466"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αναλύεται</w:t>
      </w:r>
      <w:r w:rsidRPr="004E2A3D">
        <w:rPr>
          <w:rFonts w:ascii="Calibri" w:eastAsia="Calibri" w:hAnsi="Calibri" w:cs="Calibri"/>
          <w:sz w:val="24"/>
          <w:szCs w:val="24"/>
          <w:rPrChange w:id="1467"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ως</w:t>
      </w:r>
      <w:r w:rsidRPr="004E2A3D">
        <w:rPr>
          <w:rFonts w:ascii="Calibri" w:eastAsia="Calibri" w:hAnsi="Calibri" w:cs="Calibri"/>
          <w:sz w:val="24"/>
          <w:szCs w:val="24"/>
          <w:rPrChange w:id="1468"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εξής</w:t>
      </w:r>
      <w:r w:rsidRPr="004E2A3D">
        <w:rPr>
          <w:rFonts w:ascii="Calibri" w:eastAsia="Calibri" w:hAnsi="Calibri" w:cs="Calibri"/>
          <w:sz w:val="24"/>
          <w:szCs w:val="24"/>
          <w:rPrChange w:id="1469" w:author="GEORGILAS STYLIANOS" w:date="2021-08-08T12:57:00Z">
            <w:rPr>
              <w:rFonts w:ascii="Calibri" w:eastAsia="Calibri" w:hAnsi="Calibri" w:cs="Calibri"/>
              <w:sz w:val="24"/>
              <w:szCs w:val="24"/>
              <w:lang w:val="el-GR"/>
            </w:rPr>
          </w:rPrChange>
        </w:rPr>
        <w:t>:</w:t>
      </w:r>
    </w:p>
    <w:p w14:paraId="60BF61AB" w14:textId="554330C0" w:rsidR="0015174A" w:rsidRPr="0059548D" w:rsidRDefault="0015174A">
      <w:pPr>
        <w:pStyle w:val="Caption"/>
        <w:numPr>
          <w:ilvl w:val="0"/>
          <w:numId w:val="15"/>
        </w:numPr>
        <w:spacing w:after="120"/>
        <w:rPr>
          <w:rFonts w:ascii="Calibri" w:eastAsia="Calibri" w:hAnsi="Calibri" w:cs="Calibri"/>
          <w:i w:val="0"/>
          <w:iCs w:val="0"/>
          <w:color w:val="000000" w:themeColor="text1"/>
          <w:sz w:val="24"/>
          <w:szCs w:val="24"/>
          <w:lang w:val="el-GR"/>
        </w:rPr>
        <w:pPrChange w:id="1470" w:author="GEORGILAS STYLIANOS" w:date="2021-08-06T22:06:00Z">
          <w:pPr>
            <w:pStyle w:val="Caption"/>
            <w:numPr>
              <w:numId w:val="15"/>
            </w:numPr>
            <w:ind w:left="720" w:hanging="360"/>
          </w:pPr>
        </w:pPrChange>
      </w:pPr>
      <w:del w:id="1471" w:author="GEORGILAS STYLIANOS" w:date="2021-08-06T22:05:00Z">
        <w:r w:rsidRPr="0059548D" w:rsidDel="005C6444">
          <w:rPr>
            <w:rFonts w:ascii="Calibri" w:eastAsia="Calibri" w:hAnsi="Calibri" w:cs="Calibri"/>
            <w:i w:val="0"/>
            <w:iCs w:val="0"/>
            <w:color w:val="000000" w:themeColor="text1"/>
            <w:sz w:val="24"/>
            <w:szCs w:val="24"/>
          </w:rPr>
          <w:delText>Instagram</w:delText>
        </w:r>
      </w:del>
      <w:proofErr w:type="spellStart"/>
      <w:ins w:id="1472" w:author="GEORGILAS STYLIANOS" w:date="2021-08-06T22:05:00Z">
        <w:r w:rsidR="005C6444">
          <w:rPr>
            <w:rFonts w:ascii="Calibri" w:eastAsia="Calibri" w:hAnsi="Calibri" w:cs="Calibri"/>
            <w:i w:val="0"/>
            <w:iCs w:val="0"/>
            <w:color w:val="000000" w:themeColor="text1"/>
            <w:sz w:val="24"/>
            <w:szCs w:val="24"/>
          </w:rPr>
          <w:t>i</w:t>
        </w:r>
        <w:r w:rsidR="005C6444" w:rsidRPr="0059548D">
          <w:rPr>
            <w:rFonts w:ascii="Calibri" w:eastAsia="Calibri" w:hAnsi="Calibri" w:cs="Calibri"/>
            <w:i w:val="0"/>
            <w:iCs w:val="0"/>
            <w:color w:val="000000" w:themeColor="text1"/>
            <w:sz w:val="24"/>
            <w:szCs w:val="24"/>
          </w:rPr>
          <w:t>nstagram</w:t>
        </w:r>
      </w:ins>
      <w:proofErr w:type="spellEnd"/>
      <w:r w:rsidRPr="0059548D">
        <w:rPr>
          <w:rFonts w:ascii="Calibri" w:eastAsia="Calibri" w:hAnsi="Calibri" w:cs="Calibri"/>
          <w:i w:val="0"/>
          <w:iCs w:val="0"/>
          <w:color w:val="000000" w:themeColor="text1"/>
          <w:sz w:val="24"/>
          <w:szCs w:val="24"/>
          <w:lang w:val="el-GR"/>
        </w:rPr>
        <w:t>_</w:t>
      </w:r>
      <w:r w:rsidRPr="0059548D">
        <w:rPr>
          <w:rFonts w:ascii="Calibri" w:eastAsia="Calibri" w:hAnsi="Calibri" w:cs="Calibri"/>
          <w:i w:val="0"/>
          <w:iCs w:val="0"/>
          <w:color w:val="000000" w:themeColor="text1"/>
          <w:sz w:val="24"/>
          <w:szCs w:val="24"/>
        </w:rPr>
        <w:t>post</w:t>
      </w:r>
      <w:r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Pr="0059548D">
        <w:rPr>
          <w:rFonts w:ascii="Calibri" w:eastAsia="Calibri" w:hAnsi="Calibri" w:cs="Calibri"/>
          <w:i w:val="0"/>
          <w:iCs w:val="0"/>
          <w:color w:val="000000" w:themeColor="text1"/>
          <w:sz w:val="24"/>
          <w:szCs w:val="24"/>
          <w:lang w:val="el-GR"/>
        </w:rPr>
        <w:t xml:space="preserve"> </w:t>
      </w:r>
      <w:del w:id="1473" w:author="GEORGILAS STYLIANOS" w:date="2021-08-06T19:39:00Z">
        <w:r w:rsidRPr="0059548D" w:rsidDel="004508FB">
          <w:rPr>
            <w:rFonts w:ascii="Calibri" w:eastAsia="Calibri" w:hAnsi="Calibri" w:cs="Calibri"/>
            <w:i w:val="0"/>
            <w:iCs w:val="0"/>
            <w:color w:val="000000" w:themeColor="text1"/>
            <w:sz w:val="24"/>
            <w:szCs w:val="24"/>
            <w:lang w:val="el-GR"/>
          </w:rPr>
          <w:delText xml:space="preserve"> </w:delText>
        </w:r>
      </w:del>
      <w:ins w:id="1474" w:author="GEORGILAS STYLIANOS" w:date="2021-08-07T14:33: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1475" w:author="GEORGILAS STYLIANOS" w:date="2021-08-07T14:33: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1476" w:author="GEORGILAS STYLIANOS" w:date="2021-08-07T14:33:00Z">
        <w:r w:rsidRPr="0059548D" w:rsidDel="00D36AFE">
          <w:rPr>
            <w:rFonts w:ascii="Calibri" w:eastAsia="Calibri" w:hAnsi="Calibri" w:cs="Calibri"/>
            <w:i w:val="0"/>
            <w:iCs w:val="0"/>
            <w:color w:val="000000" w:themeColor="text1"/>
            <w:sz w:val="24"/>
            <w:szCs w:val="24"/>
            <w:lang w:val="el-GR"/>
          </w:rPr>
          <w:delText xml:space="preserve">Το </w:delText>
        </w:r>
        <w:r w:rsidRPr="0059548D" w:rsidDel="00D36AFE">
          <w:rPr>
            <w:rFonts w:ascii="Calibri" w:eastAsia="Calibri" w:hAnsi="Calibri" w:cs="Calibri"/>
            <w:i w:val="0"/>
            <w:iCs w:val="0"/>
            <w:color w:val="000000" w:themeColor="text1"/>
            <w:sz w:val="24"/>
            <w:szCs w:val="24"/>
          </w:rPr>
          <w:delText>id</w:delText>
        </w:r>
        <w:r w:rsidRPr="0059548D" w:rsidDel="00D36AFE">
          <w:rPr>
            <w:rFonts w:ascii="Calibri" w:eastAsia="Calibri" w:hAnsi="Calibri" w:cs="Calibri"/>
            <w:i w:val="0"/>
            <w:iCs w:val="0"/>
            <w:color w:val="000000" w:themeColor="text1"/>
            <w:sz w:val="24"/>
            <w:szCs w:val="24"/>
            <w:lang w:val="el-GR"/>
          </w:rPr>
          <w:delText xml:space="preserve"> </w:delText>
        </w:r>
      </w:del>
      <w:del w:id="1477" w:author="GEORGILAS STYLIANOS" w:date="2021-08-07T14:58:00Z">
        <w:r w:rsidRPr="0059548D" w:rsidDel="006A65D5">
          <w:rPr>
            <w:rFonts w:ascii="Calibri" w:eastAsia="Calibri" w:hAnsi="Calibri" w:cs="Calibri"/>
            <w:i w:val="0"/>
            <w:iCs w:val="0"/>
            <w:color w:val="000000" w:themeColor="text1"/>
            <w:sz w:val="24"/>
            <w:szCs w:val="24"/>
            <w:lang w:val="el-GR"/>
          </w:rPr>
          <w:delText xml:space="preserve">του </w:delText>
        </w:r>
        <w:r w:rsidRPr="0059548D" w:rsidDel="006A65D5">
          <w:rPr>
            <w:rFonts w:ascii="Calibri" w:eastAsia="Calibri" w:hAnsi="Calibri" w:cs="Calibri"/>
            <w:i w:val="0"/>
            <w:iCs w:val="0"/>
            <w:color w:val="000000" w:themeColor="text1"/>
            <w:sz w:val="24"/>
            <w:szCs w:val="24"/>
          </w:rPr>
          <w:delText>post</w:delText>
        </w:r>
      </w:del>
      <w:ins w:id="1478" w:author="GEORGILAS STYLIANOS" w:date="2021-08-07T14:58:00Z">
        <w:r w:rsidR="006A65D5">
          <w:rPr>
            <w:rFonts w:ascii="Calibri" w:eastAsia="Calibri" w:hAnsi="Calibri" w:cs="Calibri"/>
            <w:i w:val="0"/>
            <w:iCs w:val="0"/>
            <w:color w:val="000000" w:themeColor="text1"/>
            <w:sz w:val="24"/>
            <w:szCs w:val="24"/>
            <w:lang w:val="el-GR"/>
          </w:rPr>
          <w:t>της δημοσίευσης</w:t>
        </w:r>
      </w:ins>
      <w:r w:rsidRPr="0059548D">
        <w:rPr>
          <w:rFonts w:ascii="Calibri" w:eastAsia="Calibri" w:hAnsi="Calibri" w:cs="Calibri"/>
          <w:i w:val="0"/>
          <w:iCs w:val="0"/>
          <w:color w:val="000000" w:themeColor="text1"/>
          <w:sz w:val="24"/>
          <w:szCs w:val="24"/>
          <w:lang w:val="el-GR"/>
        </w:rPr>
        <w:t xml:space="preserve"> που υπάρχει </w:t>
      </w:r>
      <w:del w:id="1479" w:author="GEORGILAS STYLIANOS" w:date="2021-08-07T14:49:00Z">
        <w:r w:rsidRPr="0059548D" w:rsidDel="00A7121A">
          <w:rPr>
            <w:rFonts w:ascii="Calibri" w:eastAsia="Calibri" w:hAnsi="Calibri" w:cs="Calibri"/>
            <w:i w:val="0"/>
            <w:iCs w:val="0"/>
            <w:color w:val="000000" w:themeColor="text1"/>
            <w:sz w:val="24"/>
            <w:szCs w:val="24"/>
            <w:lang w:val="el-GR"/>
          </w:rPr>
          <w:delText xml:space="preserve">το </w:delText>
        </w:r>
        <w:r w:rsidRPr="0059548D" w:rsidDel="00A7121A">
          <w:rPr>
            <w:rFonts w:ascii="Calibri" w:eastAsia="Calibri" w:hAnsi="Calibri" w:cs="Calibri"/>
            <w:i w:val="0"/>
            <w:iCs w:val="0"/>
            <w:color w:val="000000" w:themeColor="text1"/>
            <w:sz w:val="24"/>
            <w:szCs w:val="24"/>
          </w:rPr>
          <w:delText>link</w:delText>
        </w:r>
      </w:del>
      <w:ins w:id="1480" w:author="GEORGILAS STYLIANOS" w:date="2021-08-07T14:49:00Z">
        <w:r w:rsidR="00A7121A">
          <w:rPr>
            <w:rFonts w:ascii="Calibri" w:eastAsia="Calibri" w:hAnsi="Calibri" w:cs="Calibri"/>
            <w:i w:val="0"/>
            <w:iCs w:val="0"/>
            <w:color w:val="000000" w:themeColor="text1"/>
            <w:sz w:val="24"/>
            <w:szCs w:val="24"/>
            <w:lang w:val="el-GR"/>
          </w:rPr>
          <w:t xml:space="preserve">ο </w:t>
        </w:r>
        <w:proofErr w:type="spellStart"/>
        <w:r w:rsidR="00A7121A">
          <w:rPr>
            <w:rFonts w:ascii="Calibri" w:eastAsia="Calibri" w:hAnsi="Calibri" w:cs="Calibri"/>
            <w:i w:val="0"/>
            <w:iCs w:val="0"/>
            <w:color w:val="000000" w:themeColor="text1"/>
            <w:sz w:val="24"/>
            <w:szCs w:val="24"/>
            <w:lang w:val="el-GR"/>
          </w:rPr>
          <w:t>υπερσύνδεσμος</w:t>
        </w:r>
      </w:ins>
      <w:proofErr w:type="spellEnd"/>
      <w:ins w:id="1481" w:author="Razis" w:date="2021-08-01T12:44:00Z">
        <w:del w:id="1482" w:author="GEORGILAS STYLIANOS" w:date="2021-08-06T22:05:00Z">
          <w:r w:rsidR="004E0DF9" w:rsidDel="005C6444">
            <w:rPr>
              <w:rFonts w:ascii="Calibri" w:eastAsia="Calibri" w:hAnsi="Calibri" w:cs="Calibri"/>
              <w:i w:val="0"/>
              <w:iCs w:val="0"/>
              <w:color w:val="000000" w:themeColor="text1"/>
              <w:sz w:val="24"/>
              <w:szCs w:val="24"/>
              <w:lang w:val="el-GR"/>
            </w:rPr>
            <w:delText>++ ΞΚ</w:delText>
          </w:r>
        </w:del>
      </w:ins>
      <w:ins w:id="1483" w:author="GEORGILAS STYLIANOS" w:date="2021-08-06T22:05:00Z">
        <w:r w:rsidR="005C6444" w:rsidRPr="005C6444">
          <w:rPr>
            <w:rFonts w:ascii="Calibri" w:eastAsia="Calibri" w:hAnsi="Calibri" w:cs="Calibri"/>
            <w:i w:val="0"/>
            <w:iCs w:val="0"/>
            <w:color w:val="000000" w:themeColor="text1"/>
            <w:sz w:val="24"/>
            <w:szCs w:val="24"/>
            <w:lang w:val="el-GR"/>
            <w:rPrChange w:id="1484" w:author="GEORGILAS STYLIANOS" w:date="2021-08-06T22:05:00Z">
              <w:rPr>
                <w:rFonts w:ascii="Calibri" w:eastAsia="Calibri" w:hAnsi="Calibri" w:cs="Calibri"/>
                <w:i w:val="0"/>
                <w:iCs w:val="0"/>
                <w:color w:val="000000" w:themeColor="text1"/>
                <w:sz w:val="24"/>
                <w:szCs w:val="24"/>
              </w:rPr>
            </w:rPrChange>
          </w:rPr>
          <w:t xml:space="preserve">, </w:t>
        </w:r>
        <w:r w:rsidR="005C6444">
          <w:rPr>
            <w:rFonts w:ascii="Calibri" w:eastAsia="Calibri" w:hAnsi="Calibri" w:cs="Calibri"/>
            <w:i w:val="0"/>
            <w:iCs w:val="0"/>
            <w:color w:val="000000" w:themeColor="text1"/>
            <w:sz w:val="24"/>
            <w:szCs w:val="24"/>
            <w:lang w:val="el-GR"/>
          </w:rPr>
          <w:t xml:space="preserve">ξένο κλειδί για τον πίνακα </w:t>
        </w:r>
        <w:r w:rsidR="005C6444" w:rsidRPr="00AA5D52">
          <w:rPr>
            <w:rFonts w:ascii="Calibri" w:eastAsia="Calibri" w:hAnsi="Calibri" w:cs="Calibri"/>
            <w:i w:val="0"/>
            <w:iCs w:val="0"/>
            <w:color w:val="000000" w:themeColor="text1"/>
            <w:sz w:val="24"/>
            <w:szCs w:val="24"/>
            <w:lang w:val="el-GR"/>
          </w:rPr>
          <w:t>“</w:t>
        </w:r>
        <w:r w:rsidR="005C6444">
          <w:rPr>
            <w:rFonts w:ascii="Calibri" w:eastAsia="Calibri" w:hAnsi="Calibri" w:cs="Calibri"/>
            <w:i w:val="0"/>
            <w:iCs w:val="0"/>
            <w:color w:val="000000" w:themeColor="text1"/>
            <w:sz w:val="24"/>
            <w:szCs w:val="24"/>
          </w:rPr>
          <w:t>Instagram</w:t>
        </w:r>
        <w:r w:rsidR="005C6444" w:rsidRPr="00AA5D52">
          <w:rPr>
            <w:rFonts w:ascii="Calibri" w:eastAsia="Calibri" w:hAnsi="Calibri" w:cs="Calibri"/>
            <w:i w:val="0"/>
            <w:iCs w:val="0"/>
            <w:color w:val="000000" w:themeColor="text1"/>
            <w:sz w:val="24"/>
            <w:szCs w:val="24"/>
            <w:lang w:val="el-GR"/>
          </w:rPr>
          <w:t>”</w:t>
        </w:r>
      </w:ins>
      <w:ins w:id="1485" w:author="GEORGILAS STYLIANOS" w:date="2021-08-07T15:15:00Z">
        <w:r w:rsidR="00432C7D">
          <w:rPr>
            <w:rFonts w:ascii="Calibri" w:eastAsia="Calibri" w:hAnsi="Calibri" w:cs="Calibri"/>
            <w:i w:val="0"/>
            <w:iCs w:val="0"/>
            <w:color w:val="000000" w:themeColor="text1"/>
            <w:sz w:val="24"/>
            <w:szCs w:val="24"/>
            <w:lang w:val="el-GR"/>
          </w:rPr>
          <w:t xml:space="preserve"> (</w:t>
        </w:r>
        <w:r w:rsidR="00432C7D">
          <w:rPr>
            <w:rFonts w:ascii="Calibri" w:eastAsia="Calibri" w:hAnsi="Calibri" w:cs="Calibri"/>
            <w:i w:val="0"/>
            <w:iCs w:val="0"/>
            <w:color w:val="000000" w:themeColor="text1"/>
            <w:sz w:val="24"/>
            <w:szCs w:val="24"/>
            <w:lang w:val="el-GR"/>
          </w:rPr>
          <w:fldChar w:fldCharType="begin"/>
        </w:r>
        <w:r w:rsidR="00432C7D">
          <w:rPr>
            <w:rFonts w:ascii="Calibri" w:eastAsia="Calibri" w:hAnsi="Calibri" w:cs="Calibri"/>
            <w:i w:val="0"/>
            <w:iCs w:val="0"/>
            <w:color w:val="000000" w:themeColor="text1"/>
            <w:sz w:val="24"/>
            <w:szCs w:val="24"/>
            <w:lang w:val="el-GR"/>
          </w:rPr>
          <w:instrText xml:space="preserve"> REF _Ref78469382 \h </w:instrText>
        </w:r>
      </w:ins>
      <w:r w:rsidR="00432C7D">
        <w:rPr>
          <w:rFonts w:ascii="Calibri" w:eastAsia="Calibri" w:hAnsi="Calibri" w:cs="Calibri"/>
          <w:i w:val="0"/>
          <w:iCs w:val="0"/>
          <w:color w:val="000000" w:themeColor="text1"/>
          <w:sz w:val="24"/>
          <w:szCs w:val="24"/>
          <w:lang w:val="el-GR"/>
        </w:rPr>
      </w:r>
      <w:r w:rsidR="00432C7D">
        <w:rPr>
          <w:rFonts w:ascii="Calibri" w:eastAsia="Calibri" w:hAnsi="Calibri" w:cs="Calibri"/>
          <w:i w:val="0"/>
          <w:iCs w:val="0"/>
          <w:color w:val="000000" w:themeColor="text1"/>
          <w:sz w:val="24"/>
          <w:szCs w:val="24"/>
          <w:lang w:val="el-GR"/>
        </w:rPr>
        <w:fldChar w:fldCharType="separate"/>
      </w:r>
      <w:ins w:id="1486" w:author="GEORGILAS STYLIANOS" w:date="2021-08-07T15:15:00Z">
        <w:r w:rsidR="00432C7D" w:rsidRPr="001713E4">
          <w:rPr>
            <w:b/>
            <w:bCs/>
            <w:color w:val="auto"/>
            <w:sz w:val="24"/>
            <w:szCs w:val="24"/>
            <w:lang w:val="el-GR"/>
          </w:rPr>
          <w:t xml:space="preserve">Εικόνα </w:t>
        </w:r>
        <w:r w:rsidR="00432C7D" w:rsidRPr="00582156">
          <w:rPr>
            <w:b/>
            <w:bCs/>
            <w:noProof/>
            <w:color w:val="auto"/>
            <w:sz w:val="24"/>
            <w:szCs w:val="24"/>
            <w:lang w:val="el-GR"/>
          </w:rPr>
          <w:t>3</w:t>
        </w:r>
        <w:r w:rsidR="00432C7D">
          <w:rPr>
            <w:rFonts w:ascii="Calibri" w:eastAsia="Calibri" w:hAnsi="Calibri" w:cs="Calibri"/>
            <w:i w:val="0"/>
            <w:iCs w:val="0"/>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ins>
    </w:p>
    <w:p w14:paraId="2912D349" w14:textId="0A479C40" w:rsidR="0015174A" w:rsidRPr="0059548D" w:rsidRDefault="0015174A">
      <w:pPr>
        <w:pStyle w:val="Caption"/>
        <w:numPr>
          <w:ilvl w:val="0"/>
          <w:numId w:val="15"/>
        </w:numPr>
        <w:spacing w:after="120"/>
        <w:rPr>
          <w:rFonts w:ascii="Calibri" w:eastAsia="Calibri" w:hAnsi="Calibri" w:cs="Calibri"/>
          <w:i w:val="0"/>
          <w:iCs w:val="0"/>
          <w:color w:val="000000" w:themeColor="text1"/>
          <w:sz w:val="24"/>
          <w:szCs w:val="24"/>
          <w:lang w:val="el-GR"/>
        </w:rPr>
        <w:pPrChange w:id="1487" w:author="GEORGILAS STYLIANOS" w:date="2021-08-06T22:06:00Z">
          <w:pPr>
            <w:pStyle w:val="Caption"/>
            <w:numPr>
              <w:numId w:val="15"/>
            </w:numPr>
            <w:ind w:left="720" w:hanging="360"/>
          </w:pPr>
        </w:pPrChange>
      </w:pPr>
      <w:del w:id="1488" w:author="GEORGILAS STYLIANOS" w:date="2021-08-06T22:05:00Z">
        <w:r w:rsidRPr="0059548D" w:rsidDel="005C6444">
          <w:rPr>
            <w:rFonts w:ascii="Calibri" w:eastAsia="Calibri" w:hAnsi="Calibri" w:cs="Calibri"/>
            <w:i w:val="0"/>
            <w:iCs w:val="0"/>
            <w:color w:val="000000" w:themeColor="text1"/>
            <w:sz w:val="24"/>
            <w:szCs w:val="24"/>
          </w:rPr>
          <w:delText>Link</w:delText>
        </w:r>
      </w:del>
      <w:ins w:id="1489" w:author="GEORGILAS STYLIANOS" w:date="2021-08-06T22:05:00Z">
        <w:r w:rsidR="005C6444">
          <w:rPr>
            <w:rFonts w:ascii="Calibri" w:eastAsia="Calibri" w:hAnsi="Calibri" w:cs="Calibri"/>
            <w:i w:val="0"/>
            <w:iCs w:val="0"/>
            <w:color w:val="000000" w:themeColor="text1"/>
            <w:sz w:val="24"/>
            <w:szCs w:val="24"/>
          </w:rPr>
          <w:t>l</w:t>
        </w:r>
        <w:r w:rsidR="005C6444" w:rsidRPr="0059548D">
          <w:rPr>
            <w:rFonts w:ascii="Calibri" w:eastAsia="Calibri" w:hAnsi="Calibri" w:cs="Calibri"/>
            <w:i w:val="0"/>
            <w:iCs w:val="0"/>
            <w:color w:val="000000" w:themeColor="text1"/>
            <w:sz w:val="24"/>
            <w:szCs w:val="24"/>
          </w:rPr>
          <w:t>ink</w:t>
        </w:r>
      </w:ins>
      <w:r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Pr="0059548D">
        <w:rPr>
          <w:rFonts w:ascii="Calibri" w:eastAsia="Calibri" w:hAnsi="Calibri" w:cs="Calibri"/>
          <w:i w:val="0"/>
          <w:iCs w:val="0"/>
          <w:color w:val="000000" w:themeColor="text1"/>
          <w:sz w:val="24"/>
          <w:szCs w:val="24"/>
          <w:lang w:val="el-GR"/>
        </w:rPr>
        <w:t xml:space="preserve"> Ο μοναδικός αύξων αριθμός του </w:t>
      </w:r>
      <w:del w:id="1490" w:author="GEORGILAS STYLIANOS" w:date="2021-08-07T14:49:00Z">
        <w:r w:rsidRPr="0059548D" w:rsidDel="00A7121A">
          <w:rPr>
            <w:rFonts w:ascii="Calibri" w:eastAsia="Calibri" w:hAnsi="Calibri" w:cs="Calibri"/>
            <w:i w:val="0"/>
            <w:iCs w:val="0"/>
            <w:color w:val="000000" w:themeColor="text1"/>
            <w:sz w:val="24"/>
            <w:szCs w:val="24"/>
          </w:rPr>
          <w:delText>link</w:delText>
        </w:r>
        <w:r w:rsidRPr="0059548D" w:rsidDel="00A7121A">
          <w:rPr>
            <w:rFonts w:ascii="Calibri" w:eastAsia="Calibri" w:hAnsi="Calibri" w:cs="Calibri"/>
            <w:i w:val="0"/>
            <w:iCs w:val="0"/>
            <w:color w:val="000000" w:themeColor="text1"/>
            <w:sz w:val="24"/>
            <w:szCs w:val="24"/>
            <w:lang w:val="el-GR"/>
          </w:rPr>
          <w:delText xml:space="preserve"> </w:delText>
        </w:r>
      </w:del>
      <w:proofErr w:type="spellStart"/>
      <w:ins w:id="1491" w:author="GEORGILAS STYLIANOS" w:date="2021-08-07T14:49:00Z">
        <w:r w:rsidR="00A7121A">
          <w:rPr>
            <w:rFonts w:ascii="Calibri" w:eastAsia="Calibri" w:hAnsi="Calibri" w:cs="Calibri"/>
            <w:i w:val="0"/>
            <w:iCs w:val="0"/>
            <w:color w:val="000000" w:themeColor="text1"/>
            <w:sz w:val="24"/>
            <w:szCs w:val="24"/>
            <w:lang w:val="el-GR"/>
          </w:rPr>
          <w:t>υπερσυνδέσμου</w:t>
        </w:r>
        <w:proofErr w:type="spellEnd"/>
        <w:r w:rsidR="00A7121A" w:rsidRPr="0059548D">
          <w:rPr>
            <w:rFonts w:ascii="Calibri" w:eastAsia="Calibri" w:hAnsi="Calibri" w:cs="Calibri"/>
            <w:i w:val="0"/>
            <w:iCs w:val="0"/>
            <w:color w:val="000000" w:themeColor="text1"/>
            <w:sz w:val="24"/>
            <w:szCs w:val="24"/>
            <w:lang w:val="el-GR"/>
          </w:rPr>
          <w:t xml:space="preserve"> </w:t>
        </w:r>
      </w:ins>
      <w:r w:rsidRPr="0059548D">
        <w:rPr>
          <w:rFonts w:ascii="Calibri" w:eastAsia="Calibri" w:hAnsi="Calibri" w:cs="Calibri"/>
          <w:i w:val="0"/>
          <w:iCs w:val="0"/>
          <w:color w:val="000000" w:themeColor="text1"/>
          <w:sz w:val="24"/>
          <w:szCs w:val="24"/>
          <w:lang w:val="el-GR"/>
        </w:rPr>
        <w:t xml:space="preserve">που υπάρχει στον πίνακα </w:t>
      </w:r>
      <w:r w:rsidRPr="0059548D">
        <w:rPr>
          <w:rFonts w:ascii="Calibri" w:eastAsia="Calibri" w:hAnsi="Calibri" w:cs="Calibri"/>
          <w:i w:val="0"/>
          <w:iCs w:val="0"/>
          <w:color w:val="000000" w:themeColor="text1"/>
          <w:sz w:val="24"/>
          <w:szCs w:val="24"/>
        </w:rPr>
        <w:t>Links</w:t>
      </w:r>
      <w:ins w:id="1492" w:author="Razis" w:date="2021-08-01T12:44:00Z">
        <w:del w:id="1493" w:author="GEORGILAS STYLIANOS" w:date="2021-08-06T22:05:00Z">
          <w:r w:rsidR="004E0DF9" w:rsidDel="005C6444">
            <w:rPr>
              <w:rFonts w:ascii="Calibri" w:eastAsia="Calibri" w:hAnsi="Calibri" w:cs="Calibri"/>
              <w:i w:val="0"/>
              <w:iCs w:val="0"/>
              <w:color w:val="000000" w:themeColor="text1"/>
              <w:sz w:val="24"/>
              <w:szCs w:val="24"/>
              <w:lang w:val="el-GR"/>
            </w:rPr>
            <w:delText>++ ΞΚ</w:delText>
          </w:r>
        </w:del>
      </w:ins>
      <w:ins w:id="1494" w:author="GEORGILAS STYLIANOS" w:date="2021-08-06T22:05:00Z">
        <w:r w:rsidR="005C6444" w:rsidRPr="005C6444">
          <w:rPr>
            <w:rFonts w:ascii="Calibri" w:eastAsia="Calibri" w:hAnsi="Calibri" w:cs="Calibri"/>
            <w:i w:val="0"/>
            <w:iCs w:val="0"/>
            <w:color w:val="000000" w:themeColor="text1"/>
            <w:sz w:val="24"/>
            <w:szCs w:val="24"/>
            <w:lang w:val="el-GR"/>
            <w:rPrChange w:id="1495" w:author="GEORGILAS STYLIANOS" w:date="2021-08-06T22:05:00Z">
              <w:rPr>
                <w:rFonts w:ascii="Calibri" w:eastAsia="Calibri" w:hAnsi="Calibri" w:cs="Calibri"/>
                <w:i w:val="0"/>
                <w:iCs w:val="0"/>
                <w:color w:val="000000" w:themeColor="text1"/>
                <w:sz w:val="24"/>
                <w:szCs w:val="24"/>
              </w:rPr>
            </w:rPrChange>
          </w:rPr>
          <w:t xml:space="preserve">, </w:t>
        </w:r>
        <w:r w:rsidR="005C6444">
          <w:rPr>
            <w:rFonts w:ascii="Calibri" w:eastAsia="Calibri" w:hAnsi="Calibri" w:cs="Calibri"/>
            <w:i w:val="0"/>
            <w:iCs w:val="0"/>
            <w:color w:val="000000" w:themeColor="text1"/>
            <w:sz w:val="24"/>
            <w:szCs w:val="24"/>
            <w:lang w:val="el-GR"/>
          </w:rPr>
          <w:t xml:space="preserve">ξένο κλειδί για τον πίνακα </w:t>
        </w:r>
        <w:r w:rsidR="005C6444" w:rsidRPr="00AA5D52">
          <w:rPr>
            <w:rFonts w:ascii="Calibri" w:eastAsia="Calibri" w:hAnsi="Calibri" w:cs="Calibri"/>
            <w:i w:val="0"/>
            <w:iCs w:val="0"/>
            <w:color w:val="000000" w:themeColor="text1"/>
            <w:sz w:val="24"/>
            <w:szCs w:val="24"/>
            <w:lang w:val="el-GR"/>
          </w:rPr>
          <w:t>“</w:t>
        </w:r>
        <w:r w:rsidR="005C6444">
          <w:rPr>
            <w:rFonts w:ascii="Calibri" w:eastAsia="Calibri" w:hAnsi="Calibri" w:cs="Calibri"/>
            <w:i w:val="0"/>
            <w:iCs w:val="0"/>
            <w:color w:val="000000" w:themeColor="text1"/>
            <w:sz w:val="24"/>
            <w:szCs w:val="24"/>
          </w:rPr>
          <w:t>Links</w:t>
        </w:r>
        <w:r w:rsidR="005C6444" w:rsidRPr="00AA5D52">
          <w:rPr>
            <w:rFonts w:ascii="Calibri" w:eastAsia="Calibri" w:hAnsi="Calibri" w:cs="Calibri"/>
            <w:i w:val="0"/>
            <w:iCs w:val="0"/>
            <w:color w:val="000000" w:themeColor="text1"/>
            <w:sz w:val="24"/>
            <w:szCs w:val="24"/>
            <w:lang w:val="el-GR"/>
          </w:rPr>
          <w:t>”</w:t>
        </w:r>
      </w:ins>
      <w:ins w:id="1496" w:author="GEORGILAS STYLIANOS" w:date="2021-08-07T15:15:00Z">
        <w:r w:rsidR="00432C7D">
          <w:rPr>
            <w:rFonts w:ascii="Calibri" w:eastAsia="Calibri" w:hAnsi="Calibri" w:cs="Calibri"/>
            <w:i w:val="0"/>
            <w:iCs w:val="0"/>
            <w:color w:val="000000" w:themeColor="text1"/>
            <w:sz w:val="24"/>
            <w:szCs w:val="24"/>
            <w:lang w:val="el-GR"/>
          </w:rPr>
          <w:t xml:space="preserve"> (</w:t>
        </w:r>
        <w:r w:rsidR="00432C7D">
          <w:rPr>
            <w:rFonts w:ascii="Calibri" w:eastAsia="Calibri" w:hAnsi="Calibri" w:cs="Calibri"/>
            <w:i w:val="0"/>
            <w:iCs w:val="0"/>
            <w:color w:val="000000" w:themeColor="text1"/>
            <w:sz w:val="24"/>
            <w:szCs w:val="24"/>
            <w:lang w:val="el-GR"/>
          </w:rPr>
          <w:fldChar w:fldCharType="begin"/>
        </w:r>
        <w:r w:rsidR="00432C7D">
          <w:rPr>
            <w:rFonts w:ascii="Calibri" w:eastAsia="Calibri" w:hAnsi="Calibri" w:cs="Calibri"/>
            <w:i w:val="0"/>
            <w:iCs w:val="0"/>
            <w:color w:val="000000" w:themeColor="text1"/>
            <w:sz w:val="24"/>
            <w:szCs w:val="24"/>
            <w:lang w:val="el-GR"/>
          </w:rPr>
          <w:instrText xml:space="preserve"> REF _Ref78469414 \h </w:instrText>
        </w:r>
      </w:ins>
      <w:r w:rsidR="00432C7D">
        <w:rPr>
          <w:rFonts w:ascii="Calibri" w:eastAsia="Calibri" w:hAnsi="Calibri" w:cs="Calibri"/>
          <w:i w:val="0"/>
          <w:iCs w:val="0"/>
          <w:color w:val="000000" w:themeColor="text1"/>
          <w:sz w:val="24"/>
          <w:szCs w:val="24"/>
          <w:lang w:val="el-GR"/>
        </w:rPr>
      </w:r>
      <w:r w:rsidR="00432C7D">
        <w:rPr>
          <w:rFonts w:ascii="Calibri" w:eastAsia="Calibri" w:hAnsi="Calibri" w:cs="Calibri"/>
          <w:i w:val="0"/>
          <w:iCs w:val="0"/>
          <w:color w:val="000000" w:themeColor="text1"/>
          <w:sz w:val="24"/>
          <w:szCs w:val="24"/>
          <w:lang w:val="el-GR"/>
        </w:rPr>
        <w:fldChar w:fldCharType="separate"/>
      </w:r>
      <w:ins w:id="1497" w:author="GEORGILAS STYLIANOS" w:date="2021-08-07T15:15:00Z">
        <w:r w:rsidR="00432C7D" w:rsidRPr="00F646E5">
          <w:rPr>
            <w:b/>
            <w:bCs/>
            <w:sz w:val="24"/>
            <w:szCs w:val="24"/>
            <w:lang w:val="el-GR"/>
          </w:rPr>
          <w:t xml:space="preserve">Εικόνα </w:t>
        </w:r>
        <w:r w:rsidR="00432C7D" w:rsidRPr="00582156">
          <w:rPr>
            <w:b/>
            <w:bCs/>
            <w:noProof/>
            <w:sz w:val="24"/>
            <w:szCs w:val="24"/>
            <w:lang w:val="el-GR"/>
          </w:rPr>
          <w:t>5</w:t>
        </w:r>
        <w:r w:rsidR="00432C7D">
          <w:rPr>
            <w:rFonts w:ascii="Calibri" w:eastAsia="Calibri" w:hAnsi="Calibri" w:cs="Calibri"/>
            <w:i w:val="0"/>
            <w:iCs w:val="0"/>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ins>
    </w:p>
    <w:p w14:paraId="52405C27" w14:textId="77777777" w:rsidR="0015174A" w:rsidRPr="0087388F" w:rsidRDefault="0015174A" w:rsidP="0015174A">
      <w:pPr>
        <w:pStyle w:val="Caption"/>
        <w:rPr>
          <w:rFonts w:ascii="Calibri" w:eastAsia="Calibri" w:hAnsi="Calibri" w:cs="Calibri"/>
          <w:lang w:val="el-GR"/>
        </w:rPr>
      </w:pPr>
    </w:p>
    <w:p w14:paraId="0176410B" w14:textId="77777777" w:rsidR="008B07C8" w:rsidRDefault="008B07C8" w:rsidP="0059548D">
      <w:pPr>
        <w:keepNext/>
        <w:jc w:val="center"/>
      </w:pPr>
      <w:r>
        <w:rPr>
          <w:noProof/>
        </w:rPr>
        <w:drawing>
          <wp:inline distT="0" distB="0" distL="0" distR="0" wp14:anchorId="460716AA" wp14:editId="534F6D78">
            <wp:extent cx="1600423" cy="943107"/>
            <wp:effectExtent l="0" t="0" r="0" b="0"/>
            <wp:docPr id="107" name="Picture 10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600423" cy="943107"/>
                    </a:xfrm>
                    <a:prstGeom prst="rect">
                      <a:avLst/>
                    </a:prstGeom>
                  </pic:spPr>
                </pic:pic>
              </a:graphicData>
            </a:graphic>
          </wp:inline>
        </w:drawing>
      </w:r>
    </w:p>
    <w:p w14:paraId="27E7D37A" w14:textId="0AB581BB" w:rsidR="005619ED" w:rsidRPr="00B07088" w:rsidRDefault="008B07C8" w:rsidP="0059548D">
      <w:pPr>
        <w:pStyle w:val="Caption"/>
        <w:jc w:val="center"/>
        <w:rPr>
          <w:b/>
          <w:bCs/>
          <w:color w:val="auto"/>
          <w:sz w:val="24"/>
          <w:szCs w:val="24"/>
        </w:rPr>
      </w:pPr>
      <w:bookmarkStart w:id="1498" w:name="_Ref78469523"/>
      <w:bookmarkStart w:id="1499" w:name="_Toc78469289"/>
      <w:bookmarkStart w:id="1500" w:name="_Toc78589175"/>
      <w:bookmarkStart w:id="1501" w:name="_Toc78604265"/>
      <w:r w:rsidRPr="008B07C8">
        <w:rPr>
          <w:b/>
          <w:bCs/>
          <w:color w:val="auto"/>
          <w:sz w:val="24"/>
          <w:szCs w:val="24"/>
        </w:rPr>
        <w:t xml:space="preserve">Εικόνα </w:t>
      </w:r>
      <w:r w:rsidRPr="008B07C8">
        <w:rPr>
          <w:b/>
          <w:bCs/>
          <w:color w:val="auto"/>
          <w:sz w:val="24"/>
          <w:szCs w:val="24"/>
        </w:rPr>
        <w:fldChar w:fldCharType="begin"/>
      </w:r>
      <w:r w:rsidRPr="008B07C8">
        <w:rPr>
          <w:b/>
          <w:bCs/>
          <w:color w:val="auto"/>
          <w:sz w:val="24"/>
          <w:szCs w:val="24"/>
        </w:rPr>
        <w:instrText xml:space="preserve"> SEQ Εικόνα \* ARABIC </w:instrText>
      </w:r>
      <w:r w:rsidRPr="008B07C8">
        <w:rPr>
          <w:b/>
          <w:bCs/>
          <w:color w:val="auto"/>
          <w:sz w:val="24"/>
          <w:szCs w:val="24"/>
        </w:rPr>
        <w:fldChar w:fldCharType="separate"/>
      </w:r>
      <w:r w:rsidR="00145C75">
        <w:rPr>
          <w:b/>
          <w:bCs/>
          <w:noProof/>
          <w:color w:val="auto"/>
          <w:sz w:val="24"/>
          <w:szCs w:val="24"/>
        </w:rPr>
        <w:t>18</w:t>
      </w:r>
      <w:r w:rsidRPr="008B07C8">
        <w:rPr>
          <w:b/>
          <w:bCs/>
          <w:color w:val="auto"/>
          <w:sz w:val="24"/>
          <w:szCs w:val="24"/>
        </w:rPr>
        <w:fldChar w:fldCharType="end"/>
      </w:r>
      <w:bookmarkEnd w:id="1498"/>
      <w:r w:rsidRPr="008B07C8">
        <w:rPr>
          <w:b/>
          <w:bCs/>
          <w:color w:val="auto"/>
          <w:sz w:val="24"/>
          <w:szCs w:val="24"/>
        </w:rPr>
        <w:t xml:space="preserve">: </w:t>
      </w:r>
      <w:r w:rsidRPr="008B07C8">
        <w:rPr>
          <w:b/>
          <w:bCs/>
          <w:color w:val="auto"/>
          <w:sz w:val="24"/>
          <w:szCs w:val="24"/>
          <w:lang w:val="el-GR"/>
        </w:rPr>
        <w:t>Πίνακας</w:t>
      </w:r>
      <w:r w:rsidRPr="008B07C8">
        <w:rPr>
          <w:b/>
          <w:bCs/>
          <w:color w:val="auto"/>
          <w:sz w:val="24"/>
          <w:szCs w:val="24"/>
        </w:rPr>
        <w:t xml:space="preserve"> Links2Insta</w:t>
      </w:r>
      <w:bookmarkEnd w:id="1499"/>
      <w:bookmarkEnd w:id="1500"/>
      <w:bookmarkEnd w:id="1501"/>
    </w:p>
    <w:p w14:paraId="0A1C2CB2" w14:textId="49B5A20F" w:rsidR="0015174A" w:rsidRPr="004E2A3D" w:rsidRDefault="0015174A" w:rsidP="0015174A">
      <w:pPr>
        <w:rPr>
          <w:rFonts w:ascii="Calibri" w:eastAsia="Calibri" w:hAnsi="Calibri" w:cs="Calibri"/>
          <w:sz w:val="24"/>
          <w:szCs w:val="24"/>
          <w:rPrChange w:id="1502" w:author="GEORGILAS STYLIANOS" w:date="2021-08-08T12:57:00Z">
            <w:rPr>
              <w:rFonts w:ascii="Calibri" w:eastAsia="Calibri" w:hAnsi="Calibri" w:cs="Calibri"/>
              <w:sz w:val="24"/>
              <w:szCs w:val="24"/>
              <w:lang w:val="el-GR"/>
            </w:rPr>
          </w:rPrChange>
        </w:rPr>
      </w:pPr>
      <w:r w:rsidRPr="0059548D">
        <w:rPr>
          <w:rFonts w:ascii="Calibri" w:eastAsia="Calibri" w:hAnsi="Calibri" w:cs="Calibri"/>
          <w:sz w:val="24"/>
          <w:szCs w:val="24"/>
          <w:lang w:val="el-GR"/>
        </w:rPr>
        <w:t>Ο</w:t>
      </w:r>
      <w:r w:rsidRPr="004E2A3D">
        <w:rPr>
          <w:rFonts w:ascii="Calibri" w:eastAsia="Calibri" w:hAnsi="Calibri" w:cs="Calibri"/>
          <w:sz w:val="24"/>
          <w:szCs w:val="24"/>
          <w:rPrChange w:id="1503"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πίνακας</w:t>
      </w:r>
      <w:r w:rsidRPr="004E2A3D">
        <w:rPr>
          <w:rFonts w:ascii="Calibri" w:eastAsia="Calibri" w:hAnsi="Calibri" w:cs="Calibri"/>
          <w:sz w:val="24"/>
          <w:szCs w:val="24"/>
          <w:rPrChange w:id="1504" w:author="GEORGILAS STYLIANOS" w:date="2021-08-08T12:57:00Z">
            <w:rPr>
              <w:rFonts w:ascii="Calibri" w:eastAsia="Calibri" w:hAnsi="Calibri" w:cs="Calibri"/>
              <w:sz w:val="24"/>
              <w:szCs w:val="24"/>
              <w:lang w:val="el-GR"/>
            </w:rPr>
          </w:rPrChange>
        </w:rPr>
        <w:t xml:space="preserve"> </w:t>
      </w:r>
      <w:ins w:id="1505" w:author="GEORGILAS STYLIANOS" w:date="2021-08-06T22:06:00Z">
        <w:r w:rsidR="005C6444" w:rsidRPr="004E2A3D">
          <w:rPr>
            <w:rFonts w:ascii="Calibri" w:eastAsia="Calibri" w:hAnsi="Calibri" w:cs="Calibri"/>
            <w:sz w:val="24"/>
            <w:szCs w:val="24"/>
          </w:rPr>
          <w:t>“</w:t>
        </w:r>
      </w:ins>
      <w:r w:rsidRPr="0059548D">
        <w:rPr>
          <w:rFonts w:ascii="Calibri" w:eastAsia="Calibri" w:hAnsi="Calibri" w:cs="Calibri"/>
          <w:sz w:val="24"/>
          <w:szCs w:val="24"/>
        </w:rPr>
        <w:t>Media</w:t>
      </w:r>
      <w:r w:rsidRPr="004E2A3D">
        <w:rPr>
          <w:rFonts w:ascii="Calibri" w:eastAsia="Calibri" w:hAnsi="Calibri" w:cs="Calibri"/>
          <w:sz w:val="24"/>
          <w:szCs w:val="24"/>
          <w:rPrChange w:id="1506" w:author="GEORGILAS STYLIANOS" w:date="2021-08-08T12:57:00Z">
            <w:rPr>
              <w:rFonts w:ascii="Calibri" w:eastAsia="Calibri" w:hAnsi="Calibri" w:cs="Calibri"/>
              <w:sz w:val="24"/>
              <w:szCs w:val="24"/>
              <w:lang w:val="el-GR"/>
            </w:rPr>
          </w:rPrChange>
        </w:rPr>
        <w:t>2</w:t>
      </w:r>
      <w:r w:rsidRPr="0059548D">
        <w:rPr>
          <w:rFonts w:ascii="Calibri" w:eastAsia="Calibri" w:hAnsi="Calibri" w:cs="Calibri"/>
          <w:sz w:val="24"/>
          <w:szCs w:val="24"/>
        </w:rPr>
        <w:t>Insta</w:t>
      </w:r>
      <w:ins w:id="1507" w:author="GEORGILAS STYLIANOS" w:date="2021-08-06T22:06:00Z">
        <w:r w:rsidR="005C6444" w:rsidRPr="004E2A3D">
          <w:rPr>
            <w:rFonts w:ascii="Calibri" w:eastAsia="Calibri" w:hAnsi="Calibri" w:cs="Calibri"/>
            <w:sz w:val="24"/>
            <w:szCs w:val="24"/>
          </w:rPr>
          <w:t>”</w:t>
        </w:r>
      </w:ins>
      <w:r w:rsidRPr="004E2A3D">
        <w:rPr>
          <w:rFonts w:ascii="Calibri" w:eastAsia="Calibri" w:hAnsi="Calibri" w:cs="Calibri"/>
          <w:sz w:val="24"/>
          <w:szCs w:val="24"/>
          <w:rPrChange w:id="1508" w:author="GEORGILAS STYLIANOS" w:date="2021-08-08T12:57:00Z">
            <w:rPr>
              <w:rFonts w:ascii="Calibri" w:eastAsia="Calibri" w:hAnsi="Calibri" w:cs="Calibri"/>
              <w:sz w:val="24"/>
              <w:szCs w:val="24"/>
              <w:lang w:val="el-GR"/>
            </w:rPr>
          </w:rPrChange>
        </w:rPr>
        <w:t xml:space="preserve"> (</w:t>
      </w:r>
      <w:r w:rsidR="00D72061" w:rsidRPr="0059548D">
        <w:rPr>
          <w:rFonts w:ascii="Calibri" w:eastAsia="Calibri" w:hAnsi="Calibri" w:cs="Calibri"/>
          <w:sz w:val="24"/>
          <w:szCs w:val="24"/>
          <w:lang w:val="el-GR"/>
        </w:rPr>
        <w:fldChar w:fldCharType="begin"/>
      </w:r>
      <w:r w:rsidR="00D72061" w:rsidRPr="004E2A3D">
        <w:rPr>
          <w:rFonts w:ascii="Calibri" w:eastAsia="Calibri" w:hAnsi="Calibri" w:cs="Calibri"/>
          <w:sz w:val="24"/>
          <w:szCs w:val="24"/>
          <w:rPrChange w:id="1509" w:author="GEORGILAS STYLIANOS" w:date="2021-08-08T12:57:00Z">
            <w:rPr>
              <w:rFonts w:ascii="Calibri" w:eastAsia="Calibri" w:hAnsi="Calibri" w:cs="Calibri"/>
              <w:sz w:val="24"/>
              <w:szCs w:val="24"/>
              <w:lang w:val="el-GR"/>
            </w:rPr>
          </w:rPrChange>
        </w:rPr>
        <w:instrText xml:space="preserve"> </w:instrText>
      </w:r>
      <w:r w:rsidR="00D72061" w:rsidRPr="0059548D">
        <w:rPr>
          <w:rFonts w:ascii="Calibri" w:eastAsia="Calibri" w:hAnsi="Calibri" w:cs="Calibri"/>
          <w:sz w:val="24"/>
          <w:szCs w:val="24"/>
        </w:rPr>
        <w:instrText>REF</w:instrText>
      </w:r>
      <w:r w:rsidR="00D72061" w:rsidRPr="004E2A3D">
        <w:rPr>
          <w:rFonts w:ascii="Calibri" w:eastAsia="Calibri" w:hAnsi="Calibri" w:cs="Calibri"/>
          <w:sz w:val="24"/>
          <w:szCs w:val="24"/>
          <w:rPrChange w:id="1510" w:author="GEORGILAS STYLIANOS" w:date="2021-08-08T12:57:00Z">
            <w:rPr>
              <w:rFonts w:ascii="Calibri" w:eastAsia="Calibri" w:hAnsi="Calibri" w:cs="Calibri"/>
              <w:sz w:val="24"/>
              <w:szCs w:val="24"/>
              <w:lang w:val="el-GR"/>
            </w:rPr>
          </w:rPrChange>
        </w:rPr>
        <w:instrText xml:space="preserve"> _</w:instrText>
      </w:r>
      <w:r w:rsidR="00D72061" w:rsidRPr="0059548D">
        <w:rPr>
          <w:rFonts w:ascii="Calibri" w:eastAsia="Calibri" w:hAnsi="Calibri" w:cs="Calibri"/>
          <w:sz w:val="24"/>
          <w:szCs w:val="24"/>
        </w:rPr>
        <w:instrText>Ref</w:instrText>
      </w:r>
      <w:r w:rsidR="00D72061" w:rsidRPr="004E2A3D">
        <w:rPr>
          <w:rFonts w:ascii="Calibri" w:eastAsia="Calibri" w:hAnsi="Calibri" w:cs="Calibri"/>
          <w:sz w:val="24"/>
          <w:szCs w:val="24"/>
          <w:rPrChange w:id="1511" w:author="GEORGILAS STYLIANOS" w:date="2021-08-08T12:57:00Z">
            <w:rPr>
              <w:rFonts w:ascii="Calibri" w:eastAsia="Calibri" w:hAnsi="Calibri" w:cs="Calibri"/>
              <w:sz w:val="24"/>
              <w:szCs w:val="24"/>
              <w:lang w:val="el-GR"/>
            </w:rPr>
          </w:rPrChange>
        </w:rPr>
        <w:instrText>78469532 \</w:instrText>
      </w:r>
      <w:r w:rsidR="00D72061" w:rsidRPr="0059548D">
        <w:rPr>
          <w:rFonts w:ascii="Calibri" w:eastAsia="Calibri" w:hAnsi="Calibri" w:cs="Calibri"/>
          <w:sz w:val="24"/>
          <w:szCs w:val="24"/>
        </w:rPr>
        <w:instrText>h</w:instrText>
      </w:r>
      <w:r w:rsidR="00D72061" w:rsidRPr="004E2A3D">
        <w:rPr>
          <w:rFonts w:ascii="Calibri" w:eastAsia="Calibri" w:hAnsi="Calibri" w:cs="Calibri"/>
          <w:sz w:val="24"/>
          <w:szCs w:val="24"/>
          <w:rPrChange w:id="1512" w:author="GEORGILAS STYLIANOS" w:date="2021-08-08T12:57:00Z">
            <w:rPr>
              <w:rFonts w:ascii="Calibri" w:eastAsia="Calibri" w:hAnsi="Calibri" w:cs="Calibri"/>
              <w:sz w:val="24"/>
              <w:szCs w:val="24"/>
              <w:lang w:val="el-GR"/>
            </w:rPr>
          </w:rPrChange>
        </w:rPr>
        <w:instrText xml:space="preserve"> </w:instrText>
      </w:r>
      <w:r w:rsidR="0059548D" w:rsidRPr="004E2A3D">
        <w:rPr>
          <w:rFonts w:ascii="Calibri" w:eastAsia="Calibri" w:hAnsi="Calibri" w:cs="Calibri"/>
          <w:sz w:val="24"/>
          <w:szCs w:val="24"/>
          <w:rPrChange w:id="1513" w:author="GEORGILAS STYLIANOS" w:date="2021-08-08T12:57:00Z">
            <w:rPr>
              <w:rFonts w:ascii="Calibri" w:eastAsia="Calibri" w:hAnsi="Calibri" w:cs="Calibri"/>
              <w:sz w:val="24"/>
              <w:szCs w:val="24"/>
              <w:lang w:val="el-GR"/>
            </w:rPr>
          </w:rPrChange>
        </w:rPr>
        <w:instrText xml:space="preserve"> \* </w:instrText>
      </w:r>
      <w:r w:rsidR="0059548D" w:rsidRPr="00582156">
        <w:rPr>
          <w:rFonts w:ascii="Calibri" w:eastAsia="Calibri" w:hAnsi="Calibri" w:cs="Calibri"/>
          <w:sz w:val="24"/>
          <w:szCs w:val="24"/>
        </w:rPr>
        <w:instrText>MERGEFORMAT</w:instrText>
      </w:r>
      <w:r w:rsidR="0059548D" w:rsidRPr="004E2A3D">
        <w:rPr>
          <w:rFonts w:ascii="Calibri" w:eastAsia="Calibri" w:hAnsi="Calibri" w:cs="Calibri"/>
          <w:sz w:val="24"/>
          <w:szCs w:val="24"/>
          <w:rPrChange w:id="1514" w:author="GEORGILAS STYLIANOS" w:date="2021-08-08T12:57:00Z">
            <w:rPr>
              <w:rFonts w:ascii="Calibri" w:eastAsia="Calibri" w:hAnsi="Calibri" w:cs="Calibri"/>
              <w:sz w:val="24"/>
              <w:szCs w:val="24"/>
              <w:lang w:val="el-GR"/>
            </w:rPr>
          </w:rPrChange>
        </w:rPr>
        <w:instrText xml:space="preserve"> </w:instrText>
      </w:r>
      <w:r w:rsidR="00D72061" w:rsidRPr="0059548D">
        <w:rPr>
          <w:rFonts w:ascii="Calibri" w:eastAsia="Calibri" w:hAnsi="Calibri" w:cs="Calibri"/>
          <w:sz w:val="24"/>
          <w:szCs w:val="24"/>
          <w:lang w:val="el-GR"/>
        </w:rPr>
      </w:r>
      <w:r w:rsidR="00D72061" w:rsidRPr="0059548D">
        <w:rPr>
          <w:rFonts w:ascii="Calibri" w:eastAsia="Calibri" w:hAnsi="Calibri" w:cs="Calibri"/>
          <w:sz w:val="24"/>
          <w:szCs w:val="24"/>
          <w:lang w:val="el-GR"/>
        </w:rPr>
        <w:fldChar w:fldCharType="separate"/>
      </w:r>
      <w:r w:rsidR="00D72061" w:rsidRPr="0059548D">
        <w:rPr>
          <w:b/>
          <w:bCs/>
          <w:sz w:val="24"/>
          <w:szCs w:val="24"/>
          <w:lang w:val="el-GR"/>
        </w:rPr>
        <w:t>Εικόνα</w:t>
      </w:r>
      <w:r w:rsidR="00D72061" w:rsidRPr="004E2A3D">
        <w:rPr>
          <w:b/>
          <w:bCs/>
          <w:sz w:val="24"/>
          <w:szCs w:val="24"/>
          <w:rPrChange w:id="1515" w:author="GEORGILAS STYLIANOS" w:date="2021-08-08T12:57:00Z">
            <w:rPr>
              <w:b/>
              <w:bCs/>
              <w:sz w:val="24"/>
              <w:szCs w:val="24"/>
              <w:lang w:val="el-GR"/>
            </w:rPr>
          </w:rPrChange>
        </w:rPr>
        <w:t xml:space="preserve"> </w:t>
      </w:r>
      <w:r w:rsidR="00D72061" w:rsidRPr="004E2A3D">
        <w:rPr>
          <w:b/>
          <w:bCs/>
          <w:noProof/>
          <w:sz w:val="24"/>
          <w:szCs w:val="24"/>
          <w:rPrChange w:id="1516" w:author="GEORGILAS STYLIANOS" w:date="2021-08-08T12:57:00Z">
            <w:rPr>
              <w:b/>
              <w:bCs/>
              <w:noProof/>
              <w:sz w:val="24"/>
              <w:szCs w:val="24"/>
              <w:lang w:val="el-GR"/>
            </w:rPr>
          </w:rPrChange>
        </w:rPr>
        <w:t>19</w:t>
      </w:r>
      <w:r w:rsidR="00D72061" w:rsidRPr="0059548D">
        <w:rPr>
          <w:rFonts w:ascii="Calibri" w:eastAsia="Calibri" w:hAnsi="Calibri" w:cs="Calibri"/>
          <w:sz w:val="24"/>
          <w:szCs w:val="24"/>
          <w:lang w:val="el-GR"/>
        </w:rPr>
        <w:fldChar w:fldCharType="end"/>
      </w:r>
      <w:r w:rsidRPr="004E2A3D">
        <w:rPr>
          <w:rFonts w:ascii="Calibri" w:eastAsia="Calibri" w:hAnsi="Calibri" w:cs="Calibri"/>
          <w:sz w:val="24"/>
          <w:szCs w:val="24"/>
          <w:rPrChange w:id="1517"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συνδέει</w:t>
      </w:r>
      <w:r w:rsidRPr="004E2A3D">
        <w:rPr>
          <w:rFonts w:ascii="Calibri" w:eastAsia="Calibri" w:hAnsi="Calibri" w:cs="Calibri"/>
          <w:sz w:val="24"/>
          <w:szCs w:val="24"/>
          <w:rPrChange w:id="1518"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τους</w:t>
      </w:r>
      <w:r w:rsidRPr="004E2A3D">
        <w:rPr>
          <w:rFonts w:ascii="Calibri" w:eastAsia="Calibri" w:hAnsi="Calibri" w:cs="Calibri"/>
          <w:sz w:val="24"/>
          <w:szCs w:val="24"/>
          <w:rPrChange w:id="1519"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πίνακες</w:t>
      </w:r>
      <w:r w:rsidRPr="004E2A3D">
        <w:rPr>
          <w:rFonts w:ascii="Calibri" w:eastAsia="Calibri" w:hAnsi="Calibri" w:cs="Calibri"/>
          <w:sz w:val="24"/>
          <w:szCs w:val="24"/>
          <w:rPrChange w:id="1520" w:author="GEORGILAS STYLIANOS" w:date="2021-08-08T12:57:00Z">
            <w:rPr>
              <w:rFonts w:ascii="Calibri" w:eastAsia="Calibri" w:hAnsi="Calibri" w:cs="Calibri"/>
              <w:sz w:val="24"/>
              <w:szCs w:val="24"/>
              <w:lang w:val="el-GR"/>
            </w:rPr>
          </w:rPrChange>
        </w:rPr>
        <w:t xml:space="preserve"> </w:t>
      </w:r>
      <w:ins w:id="1521" w:author="GEORGILAS STYLIANOS" w:date="2021-08-06T22:06:00Z">
        <w:r w:rsidR="005C6444" w:rsidRPr="004E2A3D">
          <w:rPr>
            <w:rFonts w:ascii="Calibri" w:eastAsia="Calibri" w:hAnsi="Calibri" w:cs="Calibri"/>
            <w:sz w:val="24"/>
            <w:szCs w:val="24"/>
          </w:rPr>
          <w:t>“</w:t>
        </w:r>
      </w:ins>
      <w:r w:rsidRPr="0059548D">
        <w:rPr>
          <w:rFonts w:ascii="Calibri" w:eastAsia="Calibri" w:hAnsi="Calibri" w:cs="Calibri"/>
          <w:sz w:val="24"/>
          <w:szCs w:val="24"/>
        </w:rPr>
        <w:t>Media</w:t>
      </w:r>
      <w:ins w:id="1522" w:author="GEORGILAS STYLIANOS" w:date="2021-08-06T22:06:00Z">
        <w:r w:rsidR="005C6444" w:rsidRPr="004E2A3D">
          <w:rPr>
            <w:rFonts w:ascii="Calibri" w:eastAsia="Calibri" w:hAnsi="Calibri" w:cs="Calibri"/>
            <w:sz w:val="24"/>
            <w:szCs w:val="24"/>
          </w:rPr>
          <w:t>”</w:t>
        </w:r>
      </w:ins>
      <w:r w:rsidRPr="004E2A3D">
        <w:rPr>
          <w:rFonts w:ascii="Calibri" w:eastAsia="Calibri" w:hAnsi="Calibri" w:cs="Calibri"/>
          <w:sz w:val="24"/>
          <w:szCs w:val="24"/>
          <w:rPrChange w:id="1523"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και</w:t>
      </w:r>
      <w:r w:rsidRPr="004E2A3D">
        <w:rPr>
          <w:rFonts w:ascii="Calibri" w:eastAsia="Calibri" w:hAnsi="Calibri" w:cs="Calibri"/>
          <w:sz w:val="24"/>
          <w:szCs w:val="24"/>
          <w:rPrChange w:id="1524" w:author="GEORGILAS STYLIANOS" w:date="2021-08-08T12:57:00Z">
            <w:rPr>
              <w:rFonts w:ascii="Calibri" w:eastAsia="Calibri" w:hAnsi="Calibri" w:cs="Calibri"/>
              <w:sz w:val="24"/>
              <w:szCs w:val="24"/>
              <w:lang w:val="el-GR"/>
            </w:rPr>
          </w:rPrChange>
        </w:rPr>
        <w:t xml:space="preserve"> </w:t>
      </w:r>
      <w:ins w:id="1525" w:author="GEORGILAS STYLIANOS" w:date="2021-08-06T22:06:00Z">
        <w:r w:rsidR="005C6444" w:rsidRPr="004E2A3D">
          <w:rPr>
            <w:rFonts w:ascii="Calibri" w:eastAsia="Calibri" w:hAnsi="Calibri" w:cs="Calibri"/>
            <w:sz w:val="24"/>
            <w:szCs w:val="24"/>
          </w:rPr>
          <w:t>“</w:t>
        </w:r>
      </w:ins>
      <w:r w:rsidRPr="0059548D">
        <w:rPr>
          <w:rFonts w:ascii="Calibri" w:eastAsia="Calibri" w:hAnsi="Calibri" w:cs="Calibri"/>
          <w:sz w:val="24"/>
          <w:szCs w:val="24"/>
        </w:rPr>
        <w:t>Instagram</w:t>
      </w:r>
      <w:r w:rsidRPr="004E2A3D">
        <w:rPr>
          <w:rFonts w:ascii="Calibri" w:eastAsia="Calibri" w:hAnsi="Calibri" w:cs="Calibri"/>
          <w:sz w:val="24"/>
          <w:szCs w:val="24"/>
          <w:rPrChange w:id="1526" w:author="GEORGILAS STYLIANOS" w:date="2021-08-08T12:57:00Z">
            <w:rPr>
              <w:rFonts w:ascii="Calibri" w:eastAsia="Calibri" w:hAnsi="Calibri" w:cs="Calibri"/>
              <w:sz w:val="24"/>
              <w:szCs w:val="24"/>
              <w:lang w:val="el-GR"/>
            </w:rPr>
          </w:rPrChange>
        </w:rPr>
        <w:t>_</w:t>
      </w:r>
      <w:r w:rsidRPr="0059548D">
        <w:rPr>
          <w:rFonts w:ascii="Calibri" w:eastAsia="Calibri" w:hAnsi="Calibri" w:cs="Calibri"/>
          <w:sz w:val="24"/>
          <w:szCs w:val="24"/>
        </w:rPr>
        <w:t>Posts</w:t>
      </w:r>
      <w:ins w:id="1527" w:author="GEORGILAS STYLIANOS" w:date="2021-08-06T22:06:00Z">
        <w:r w:rsidR="005C6444" w:rsidRPr="004E2A3D">
          <w:rPr>
            <w:rFonts w:ascii="Calibri" w:eastAsia="Calibri" w:hAnsi="Calibri" w:cs="Calibri"/>
            <w:sz w:val="24"/>
            <w:szCs w:val="24"/>
          </w:rPr>
          <w:t>”</w:t>
        </w:r>
      </w:ins>
      <w:r w:rsidRPr="004E2A3D">
        <w:rPr>
          <w:rFonts w:ascii="Calibri" w:eastAsia="Calibri" w:hAnsi="Calibri" w:cs="Calibri"/>
          <w:sz w:val="24"/>
          <w:szCs w:val="24"/>
          <w:rPrChange w:id="1528"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και</w:t>
      </w:r>
      <w:r w:rsidRPr="004E2A3D">
        <w:rPr>
          <w:rFonts w:ascii="Calibri" w:eastAsia="Calibri" w:hAnsi="Calibri" w:cs="Calibri"/>
          <w:sz w:val="24"/>
          <w:szCs w:val="24"/>
          <w:rPrChange w:id="1529"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αναλύεται</w:t>
      </w:r>
      <w:r w:rsidRPr="004E2A3D">
        <w:rPr>
          <w:rFonts w:ascii="Calibri" w:eastAsia="Calibri" w:hAnsi="Calibri" w:cs="Calibri"/>
          <w:sz w:val="24"/>
          <w:szCs w:val="24"/>
          <w:rPrChange w:id="1530"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ως</w:t>
      </w:r>
      <w:r w:rsidRPr="004E2A3D">
        <w:rPr>
          <w:rFonts w:ascii="Calibri" w:eastAsia="Calibri" w:hAnsi="Calibri" w:cs="Calibri"/>
          <w:sz w:val="24"/>
          <w:szCs w:val="24"/>
          <w:rPrChange w:id="1531"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εξής</w:t>
      </w:r>
      <w:r w:rsidRPr="004E2A3D">
        <w:rPr>
          <w:rFonts w:ascii="Calibri" w:eastAsia="Calibri" w:hAnsi="Calibri" w:cs="Calibri"/>
          <w:sz w:val="24"/>
          <w:szCs w:val="24"/>
          <w:rPrChange w:id="1532" w:author="GEORGILAS STYLIANOS" w:date="2021-08-08T12:57:00Z">
            <w:rPr>
              <w:rFonts w:ascii="Calibri" w:eastAsia="Calibri" w:hAnsi="Calibri" w:cs="Calibri"/>
              <w:sz w:val="24"/>
              <w:szCs w:val="24"/>
              <w:lang w:val="el-GR"/>
            </w:rPr>
          </w:rPrChange>
        </w:rPr>
        <w:t xml:space="preserve">: </w:t>
      </w:r>
    </w:p>
    <w:p w14:paraId="75EB6B0C" w14:textId="48CB0735" w:rsidR="0015174A" w:rsidRPr="0059548D" w:rsidRDefault="0015174A">
      <w:pPr>
        <w:pStyle w:val="Caption"/>
        <w:numPr>
          <w:ilvl w:val="0"/>
          <w:numId w:val="15"/>
        </w:numPr>
        <w:spacing w:after="120"/>
        <w:rPr>
          <w:rFonts w:ascii="Calibri" w:eastAsia="Calibri" w:hAnsi="Calibri" w:cs="Calibri"/>
          <w:i w:val="0"/>
          <w:iCs w:val="0"/>
          <w:color w:val="000000" w:themeColor="text1"/>
          <w:sz w:val="24"/>
          <w:szCs w:val="24"/>
          <w:lang w:val="el-GR"/>
        </w:rPr>
        <w:pPrChange w:id="1533" w:author="GEORGILAS STYLIANOS" w:date="2021-08-06T22:07:00Z">
          <w:pPr>
            <w:pStyle w:val="Caption"/>
            <w:numPr>
              <w:numId w:val="15"/>
            </w:numPr>
            <w:ind w:left="720" w:hanging="360"/>
          </w:pPr>
        </w:pPrChange>
      </w:pPr>
      <w:del w:id="1534" w:author="GEORGILAS STYLIANOS" w:date="2021-08-06T22:06:00Z">
        <w:r w:rsidRPr="0059548D" w:rsidDel="005C6444">
          <w:rPr>
            <w:rFonts w:ascii="Calibri" w:eastAsia="Calibri" w:hAnsi="Calibri" w:cs="Calibri"/>
            <w:i w:val="0"/>
            <w:iCs w:val="0"/>
            <w:color w:val="000000" w:themeColor="text1"/>
            <w:sz w:val="24"/>
            <w:szCs w:val="24"/>
          </w:rPr>
          <w:delText>Instagram</w:delText>
        </w:r>
      </w:del>
      <w:proofErr w:type="spellStart"/>
      <w:ins w:id="1535" w:author="GEORGILAS STYLIANOS" w:date="2021-08-06T22:06:00Z">
        <w:r w:rsidR="005C6444">
          <w:rPr>
            <w:rFonts w:ascii="Calibri" w:eastAsia="Calibri" w:hAnsi="Calibri" w:cs="Calibri"/>
            <w:i w:val="0"/>
            <w:iCs w:val="0"/>
            <w:color w:val="000000" w:themeColor="text1"/>
            <w:sz w:val="24"/>
            <w:szCs w:val="24"/>
          </w:rPr>
          <w:t>i</w:t>
        </w:r>
        <w:r w:rsidR="005C6444" w:rsidRPr="0059548D">
          <w:rPr>
            <w:rFonts w:ascii="Calibri" w:eastAsia="Calibri" w:hAnsi="Calibri" w:cs="Calibri"/>
            <w:i w:val="0"/>
            <w:iCs w:val="0"/>
            <w:color w:val="000000" w:themeColor="text1"/>
            <w:sz w:val="24"/>
            <w:szCs w:val="24"/>
          </w:rPr>
          <w:t>nstagram</w:t>
        </w:r>
      </w:ins>
      <w:proofErr w:type="spellEnd"/>
      <w:r w:rsidRPr="0059548D">
        <w:rPr>
          <w:rFonts w:ascii="Calibri" w:eastAsia="Calibri" w:hAnsi="Calibri" w:cs="Calibri"/>
          <w:i w:val="0"/>
          <w:iCs w:val="0"/>
          <w:color w:val="000000" w:themeColor="text1"/>
          <w:sz w:val="24"/>
          <w:szCs w:val="24"/>
          <w:lang w:val="el-GR"/>
        </w:rPr>
        <w:t>_</w:t>
      </w:r>
      <w:r w:rsidRPr="0059548D">
        <w:rPr>
          <w:rFonts w:ascii="Calibri" w:eastAsia="Calibri" w:hAnsi="Calibri" w:cs="Calibri"/>
          <w:i w:val="0"/>
          <w:iCs w:val="0"/>
          <w:color w:val="000000" w:themeColor="text1"/>
          <w:sz w:val="24"/>
          <w:szCs w:val="24"/>
        </w:rPr>
        <w:t>post</w:t>
      </w:r>
      <w:r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Pr="0059548D">
        <w:rPr>
          <w:rFonts w:ascii="Calibri" w:eastAsia="Calibri" w:hAnsi="Calibri" w:cs="Calibri"/>
          <w:i w:val="0"/>
          <w:iCs w:val="0"/>
          <w:color w:val="000000" w:themeColor="text1"/>
          <w:sz w:val="24"/>
          <w:szCs w:val="24"/>
          <w:lang w:val="el-GR"/>
        </w:rPr>
        <w:t xml:space="preserve"> </w:t>
      </w:r>
      <w:del w:id="1536" w:author="GEORGILAS STYLIANOS" w:date="2021-08-06T19:40:00Z">
        <w:r w:rsidRPr="0059548D" w:rsidDel="004508FB">
          <w:rPr>
            <w:rFonts w:ascii="Calibri" w:eastAsia="Calibri" w:hAnsi="Calibri" w:cs="Calibri"/>
            <w:i w:val="0"/>
            <w:iCs w:val="0"/>
            <w:color w:val="000000" w:themeColor="text1"/>
            <w:sz w:val="24"/>
            <w:szCs w:val="24"/>
            <w:lang w:val="el-GR"/>
          </w:rPr>
          <w:delText xml:space="preserve"> </w:delText>
        </w:r>
      </w:del>
      <w:ins w:id="1537" w:author="GEORGILAS STYLIANOS" w:date="2021-08-07T14:33: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1538" w:author="GEORGILAS STYLIANOS" w:date="2021-08-07T14:33: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1539" w:author="GEORGILAS STYLIANOS" w:date="2021-08-07T14:33:00Z">
        <w:r w:rsidRPr="0059548D" w:rsidDel="00D36AFE">
          <w:rPr>
            <w:rFonts w:ascii="Calibri" w:eastAsia="Calibri" w:hAnsi="Calibri" w:cs="Calibri"/>
            <w:i w:val="0"/>
            <w:iCs w:val="0"/>
            <w:color w:val="000000" w:themeColor="text1"/>
            <w:sz w:val="24"/>
            <w:szCs w:val="24"/>
            <w:lang w:val="el-GR"/>
          </w:rPr>
          <w:delText xml:space="preserve">Το </w:delText>
        </w:r>
        <w:r w:rsidRPr="0059548D" w:rsidDel="00D36AFE">
          <w:rPr>
            <w:rFonts w:ascii="Calibri" w:eastAsia="Calibri" w:hAnsi="Calibri" w:cs="Calibri"/>
            <w:i w:val="0"/>
            <w:iCs w:val="0"/>
            <w:color w:val="000000" w:themeColor="text1"/>
            <w:sz w:val="24"/>
            <w:szCs w:val="24"/>
          </w:rPr>
          <w:delText>id</w:delText>
        </w:r>
        <w:r w:rsidRPr="0059548D" w:rsidDel="00D36AFE">
          <w:rPr>
            <w:rFonts w:ascii="Calibri" w:eastAsia="Calibri" w:hAnsi="Calibri" w:cs="Calibri"/>
            <w:i w:val="0"/>
            <w:iCs w:val="0"/>
            <w:color w:val="000000" w:themeColor="text1"/>
            <w:sz w:val="24"/>
            <w:szCs w:val="24"/>
            <w:lang w:val="el-GR"/>
          </w:rPr>
          <w:delText xml:space="preserve"> </w:delText>
        </w:r>
      </w:del>
      <w:del w:id="1540" w:author="GEORGILAS STYLIANOS" w:date="2021-08-07T14:58:00Z">
        <w:r w:rsidRPr="0059548D" w:rsidDel="006A65D5">
          <w:rPr>
            <w:rFonts w:ascii="Calibri" w:eastAsia="Calibri" w:hAnsi="Calibri" w:cs="Calibri"/>
            <w:i w:val="0"/>
            <w:iCs w:val="0"/>
            <w:color w:val="000000" w:themeColor="text1"/>
            <w:sz w:val="24"/>
            <w:szCs w:val="24"/>
            <w:lang w:val="el-GR"/>
          </w:rPr>
          <w:delText xml:space="preserve">του </w:delText>
        </w:r>
        <w:r w:rsidRPr="0059548D" w:rsidDel="006A65D5">
          <w:rPr>
            <w:rFonts w:ascii="Calibri" w:eastAsia="Calibri" w:hAnsi="Calibri" w:cs="Calibri"/>
            <w:i w:val="0"/>
            <w:iCs w:val="0"/>
            <w:color w:val="000000" w:themeColor="text1"/>
            <w:sz w:val="24"/>
            <w:szCs w:val="24"/>
          </w:rPr>
          <w:delText>post</w:delText>
        </w:r>
      </w:del>
      <w:ins w:id="1541" w:author="GEORGILAS STYLIANOS" w:date="2021-08-07T14:58:00Z">
        <w:r w:rsidR="006A65D5">
          <w:rPr>
            <w:rFonts w:ascii="Calibri" w:eastAsia="Calibri" w:hAnsi="Calibri" w:cs="Calibri"/>
            <w:i w:val="0"/>
            <w:iCs w:val="0"/>
            <w:color w:val="000000" w:themeColor="text1"/>
            <w:sz w:val="24"/>
            <w:szCs w:val="24"/>
            <w:lang w:val="el-GR"/>
          </w:rPr>
          <w:t>της δημοσίευσης</w:t>
        </w:r>
      </w:ins>
      <w:r w:rsidRPr="0059548D">
        <w:rPr>
          <w:rFonts w:ascii="Calibri" w:eastAsia="Calibri" w:hAnsi="Calibri" w:cs="Calibri"/>
          <w:i w:val="0"/>
          <w:iCs w:val="0"/>
          <w:color w:val="000000" w:themeColor="text1"/>
          <w:sz w:val="24"/>
          <w:szCs w:val="24"/>
          <w:lang w:val="el-GR"/>
        </w:rPr>
        <w:t xml:space="preserve"> που υπάρχει το </w:t>
      </w:r>
      <w:ins w:id="1542" w:author="GEORGILAS STYLIANOS" w:date="2021-08-07T14:41:00Z">
        <w:r w:rsidR="00A7121A">
          <w:rPr>
            <w:rFonts w:ascii="Calibri" w:eastAsia="Calibri" w:hAnsi="Calibri" w:cs="Calibri"/>
            <w:i w:val="0"/>
            <w:iCs w:val="0"/>
            <w:color w:val="000000" w:themeColor="text1"/>
            <w:sz w:val="24"/>
            <w:szCs w:val="24"/>
            <w:lang w:val="el-GR"/>
          </w:rPr>
          <w:t>πολυμέσο</w:t>
        </w:r>
      </w:ins>
      <w:del w:id="1543" w:author="GEORGILAS STYLIANOS" w:date="2021-08-07T14:41:00Z">
        <w:r w:rsidRPr="0059548D" w:rsidDel="00A7121A">
          <w:rPr>
            <w:rFonts w:ascii="Calibri" w:eastAsia="Calibri" w:hAnsi="Calibri" w:cs="Calibri"/>
            <w:i w:val="0"/>
            <w:iCs w:val="0"/>
            <w:color w:val="000000" w:themeColor="text1"/>
            <w:sz w:val="24"/>
            <w:szCs w:val="24"/>
          </w:rPr>
          <w:delText>media</w:delText>
        </w:r>
      </w:del>
      <w:ins w:id="1544" w:author="Razis" w:date="2021-08-01T12:44:00Z">
        <w:del w:id="1545" w:author="GEORGILAS STYLIANOS" w:date="2021-08-06T22:06:00Z">
          <w:r w:rsidR="004E0DF9" w:rsidDel="005C6444">
            <w:rPr>
              <w:rFonts w:ascii="Calibri" w:eastAsia="Calibri" w:hAnsi="Calibri" w:cs="Calibri"/>
              <w:i w:val="0"/>
              <w:iCs w:val="0"/>
              <w:color w:val="000000" w:themeColor="text1"/>
              <w:sz w:val="24"/>
              <w:szCs w:val="24"/>
              <w:lang w:val="el-GR"/>
            </w:rPr>
            <w:delText>++ ΞΚ</w:delText>
          </w:r>
        </w:del>
      </w:ins>
      <w:ins w:id="1546" w:author="GEORGILAS STYLIANOS" w:date="2021-08-06T22:06:00Z">
        <w:r w:rsidR="005C6444" w:rsidRPr="005C6444">
          <w:rPr>
            <w:rFonts w:ascii="Calibri" w:eastAsia="Calibri" w:hAnsi="Calibri" w:cs="Calibri"/>
            <w:i w:val="0"/>
            <w:iCs w:val="0"/>
            <w:color w:val="000000" w:themeColor="text1"/>
            <w:sz w:val="24"/>
            <w:szCs w:val="24"/>
            <w:lang w:val="el-GR"/>
            <w:rPrChange w:id="1547" w:author="GEORGILAS STYLIANOS" w:date="2021-08-06T22:06:00Z">
              <w:rPr>
                <w:rFonts w:ascii="Calibri" w:eastAsia="Calibri" w:hAnsi="Calibri" w:cs="Calibri"/>
                <w:i w:val="0"/>
                <w:iCs w:val="0"/>
                <w:color w:val="000000" w:themeColor="text1"/>
                <w:sz w:val="24"/>
                <w:szCs w:val="24"/>
              </w:rPr>
            </w:rPrChange>
          </w:rPr>
          <w:t xml:space="preserve">, </w:t>
        </w:r>
        <w:r w:rsidR="005C6444">
          <w:rPr>
            <w:rFonts w:ascii="Calibri" w:eastAsia="Calibri" w:hAnsi="Calibri" w:cs="Calibri"/>
            <w:i w:val="0"/>
            <w:iCs w:val="0"/>
            <w:color w:val="000000" w:themeColor="text1"/>
            <w:sz w:val="24"/>
            <w:szCs w:val="24"/>
            <w:lang w:val="el-GR"/>
          </w:rPr>
          <w:t xml:space="preserve">ξένο κλειδί για τον πίνακα </w:t>
        </w:r>
        <w:r w:rsidR="005C6444" w:rsidRPr="00AA5D52">
          <w:rPr>
            <w:rFonts w:ascii="Calibri" w:eastAsia="Calibri" w:hAnsi="Calibri" w:cs="Calibri"/>
            <w:i w:val="0"/>
            <w:iCs w:val="0"/>
            <w:color w:val="000000" w:themeColor="text1"/>
            <w:sz w:val="24"/>
            <w:szCs w:val="24"/>
            <w:lang w:val="el-GR"/>
          </w:rPr>
          <w:t>“</w:t>
        </w:r>
        <w:r w:rsidR="005C6444">
          <w:rPr>
            <w:rFonts w:ascii="Calibri" w:eastAsia="Calibri" w:hAnsi="Calibri" w:cs="Calibri"/>
            <w:i w:val="0"/>
            <w:iCs w:val="0"/>
            <w:color w:val="000000" w:themeColor="text1"/>
            <w:sz w:val="24"/>
            <w:szCs w:val="24"/>
          </w:rPr>
          <w:t>Instagram</w:t>
        </w:r>
        <w:r w:rsidR="005C6444" w:rsidRPr="00AA5D52">
          <w:rPr>
            <w:rFonts w:ascii="Calibri" w:eastAsia="Calibri" w:hAnsi="Calibri" w:cs="Calibri"/>
            <w:i w:val="0"/>
            <w:iCs w:val="0"/>
            <w:color w:val="000000" w:themeColor="text1"/>
            <w:sz w:val="24"/>
            <w:szCs w:val="24"/>
            <w:lang w:val="el-GR"/>
          </w:rPr>
          <w:t>”</w:t>
        </w:r>
      </w:ins>
      <w:ins w:id="1548" w:author="GEORGILAS STYLIANOS" w:date="2021-08-07T15:15:00Z">
        <w:r w:rsidR="00432C7D">
          <w:rPr>
            <w:rFonts w:ascii="Calibri" w:eastAsia="Calibri" w:hAnsi="Calibri" w:cs="Calibri"/>
            <w:i w:val="0"/>
            <w:iCs w:val="0"/>
            <w:color w:val="000000" w:themeColor="text1"/>
            <w:sz w:val="24"/>
            <w:szCs w:val="24"/>
            <w:lang w:val="el-GR"/>
          </w:rPr>
          <w:t xml:space="preserve"> (</w:t>
        </w:r>
        <w:r w:rsidR="00432C7D">
          <w:rPr>
            <w:rFonts w:ascii="Calibri" w:eastAsia="Calibri" w:hAnsi="Calibri" w:cs="Calibri"/>
            <w:i w:val="0"/>
            <w:iCs w:val="0"/>
            <w:color w:val="000000" w:themeColor="text1"/>
            <w:sz w:val="24"/>
            <w:szCs w:val="24"/>
            <w:lang w:val="el-GR"/>
          </w:rPr>
          <w:fldChar w:fldCharType="begin"/>
        </w:r>
        <w:r w:rsidR="00432C7D">
          <w:rPr>
            <w:rFonts w:ascii="Calibri" w:eastAsia="Calibri" w:hAnsi="Calibri" w:cs="Calibri"/>
            <w:i w:val="0"/>
            <w:iCs w:val="0"/>
            <w:color w:val="000000" w:themeColor="text1"/>
            <w:sz w:val="24"/>
            <w:szCs w:val="24"/>
            <w:lang w:val="el-GR"/>
          </w:rPr>
          <w:instrText xml:space="preserve"> REF _Ref78469382 \h </w:instrText>
        </w:r>
      </w:ins>
      <w:r w:rsidR="00432C7D">
        <w:rPr>
          <w:rFonts w:ascii="Calibri" w:eastAsia="Calibri" w:hAnsi="Calibri" w:cs="Calibri"/>
          <w:i w:val="0"/>
          <w:iCs w:val="0"/>
          <w:color w:val="000000" w:themeColor="text1"/>
          <w:sz w:val="24"/>
          <w:szCs w:val="24"/>
          <w:lang w:val="el-GR"/>
        </w:rPr>
      </w:r>
      <w:r w:rsidR="00432C7D">
        <w:rPr>
          <w:rFonts w:ascii="Calibri" w:eastAsia="Calibri" w:hAnsi="Calibri" w:cs="Calibri"/>
          <w:i w:val="0"/>
          <w:iCs w:val="0"/>
          <w:color w:val="000000" w:themeColor="text1"/>
          <w:sz w:val="24"/>
          <w:szCs w:val="24"/>
          <w:lang w:val="el-GR"/>
        </w:rPr>
        <w:fldChar w:fldCharType="separate"/>
      </w:r>
      <w:ins w:id="1549" w:author="GEORGILAS STYLIANOS" w:date="2021-08-07T15:15:00Z">
        <w:r w:rsidR="00432C7D" w:rsidRPr="001713E4">
          <w:rPr>
            <w:b/>
            <w:bCs/>
            <w:color w:val="auto"/>
            <w:sz w:val="24"/>
            <w:szCs w:val="24"/>
            <w:lang w:val="el-GR"/>
          </w:rPr>
          <w:t xml:space="preserve">Εικόνα </w:t>
        </w:r>
        <w:r w:rsidR="00432C7D" w:rsidRPr="00582156">
          <w:rPr>
            <w:b/>
            <w:bCs/>
            <w:noProof/>
            <w:color w:val="auto"/>
            <w:sz w:val="24"/>
            <w:szCs w:val="24"/>
            <w:lang w:val="el-GR"/>
          </w:rPr>
          <w:t>3</w:t>
        </w:r>
        <w:r w:rsidR="00432C7D">
          <w:rPr>
            <w:rFonts w:ascii="Calibri" w:eastAsia="Calibri" w:hAnsi="Calibri" w:cs="Calibri"/>
            <w:i w:val="0"/>
            <w:iCs w:val="0"/>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ins>
    </w:p>
    <w:p w14:paraId="6376A903" w14:textId="0F104CB2" w:rsidR="0015174A" w:rsidRPr="0059548D" w:rsidRDefault="0015174A">
      <w:pPr>
        <w:pStyle w:val="Caption"/>
        <w:numPr>
          <w:ilvl w:val="0"/>
          <w:numId w:val="15"/>
        </w:numPr>
        <w:spacing w:after="120"/>
        <w:rPr>
          <w:rFonts w:ascii="Calibri" w:eastAsia="Calibri" w:hAnsi="Calibri" w:cs="Calibri"/>
          <w:i w:val="0"/>
          <w:iCs w:val="0"/>
          <w:color w:val="000000" w:themeColor="text1"/>
          <w:sz w:val="24"/>
          <w:szCs w:val="24"/>
          <w:lang w:val="el-GR"/>
        </w:rPr>
        <w:pPrChange w:id="1550" w:author="GEORGILAS STYLIANOS" w:date="2021-08-06T22:07:00Z">
          <w:pPr>
            <w:pStyle w:val="Caption"/>
            <w:numPr>
              <w:numId w:val="15"/>
            </w:numPr>
            <w:ind w:left="720" w:hanging="360"/>
          </w:pPr>
        </w:pPrChange>
      </w:pPr>
      <w:del w:id="1551" w:author="GEORGILAS STYLIANOS" w:date="2021-08-06T22:06:00Z">
        <w:r w:rsidRPr="0059548D" w:rsidDel="005C6444">
          <w:rPr>
            <w:rFonts w:ascii="Calibri" w:eastAsia="Calibri" w:hAnsi="Calibri" w:cs="Calibri"/>
            <w:i w:val="0"/>
            <w:iCs w:val="0"/>
            <w:color w:val="000000" w:themeColor="text1"/>
            <w:sz w:val="24"/>
            <w:szCs w:val="24"/>
          </w:rPr>
          <w:lastRenderedPageBreak/>
          <w:delText>Media</w:delText>
        </w:r>
      </w:del>
      <w:ins w:id="1552" w:author="GEORGILAS STYLIANOS" w:date="2021-08-06T22:06:00Z">
        <w:r w:rsidR="005C6444">
          <w:rPr>
            <w:rFonts w:ascii="Calibri" w:eastAsia="Calibri" w:hAnsi="Calibri" w:cs="Calibri"/>
            <w:i w:val="0"/>
            <w:iCs w:val="0"/>
            <w:color w:val="000000" w:themeColor="text1"/>
            <w:sz w:val="24"/>
            <w:szCs w:val="24"/>
          </w:rPr>
          <w:t>m</w:t>
        </w:r>
        <w:r w:rsidR="005C6444" w:rsidRPr="0059548D">
          <w:rPr>
            <w:rFonts w:ascii="Calibri" w:eastAsia="Calibri" w:hAnsi="Calibri" w:cs="Calibri"/>
            <w:i w:val="0"/>
            <w:iCs w:val="0"/>
            <w:color w:val="000000" w:themeColor="text1"/>
            <w:sz w:val="24"/>
            <w:szCs w:val="24"/>
          </w:rPr>
          <w:t>edia</w:t>
        </w:r>
      </w:ins>
      <w:r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Pr="0059548D">
        <w:rPr>
          <w:rFonts w:ascii="Calibri" w:eastAsia="Calibri" w:hAnsi="Calibri" w:cs="Calibri"/>
          <w:i w:val="0"/>
          <w:iCs w:val="0"/>
          <w:color w:val="000000" w:themeColor="text1"/>
          <w:sz w:val="24"/>
          <w:szCs w:val="24"/>
          <w:lang w:val="el-GR"/>
        </w:rPr>
        <w:t xml:space="preserve"> Ο μοναδικός αύξων αριθμός του </w:t>
      </w:r>
      <w:del w:id="1553" w:author="GEORGILAS STYLIANOS" w:date="2021-08-07T14:41:00Z">
        <w:r w:rsidRPr="0059548D" w:rsidDel="00A7121A">
          <w:rPr>
            <w:rFonts w:ascii="Calibri" w:eastAsia="Calibri" w:hAnsi="Calibri" w:cs="Calibri"/>
            <w:i w:val="0"/>
            <w:iCs w:val="0"/>
            <w:color w:val="000000" w:themeColor="text1"/>
            <w:sz w:val="24"/>
            <w:szCs w:val="24"/>
          </w:rPr>
          <w:delText>media</w:delText>
        </w:r>
        <w:r w:rsidRPr="0059548D" w:rsidDel="00A7121A">
          <w:rPr>
            <w:rFonts w:ascii="Calibri" w:eastAsia="Calibri" w:hAnsi="Calibri" w:cs="Calibri"/>
            <w:i w:val="0"/>
            <w:iCs w:val="0"/>
            <w:color w:val="000000" w:themeColor="text1"/>
            <w:sz w:val="24"/>
            <w:szCs w:val="24"/>
            <w:lang w:val="el-GR"/>
          </w:rPr>
          <w:delText xml:space="preserve"> </w:delText>
        </w:r>
      </w:del>
      <w:ins w:id="1554" w:author="GEORGILAS STYLIANOS" w:date="2021-08-07T14:41:00Z">
        <w:r w:rsidR="00A7121A">
          <w:rPr>
            <w:rFonts w:ascii="Calibri" w:eastAsia="Calibri" w:hAnsi="Calibri" w:cs="Calibri"/>
            <w:i w:val="0"/>
            <w:iCs w:val="0"/>
            <w:color w:val="000000" w:themeColor="text1"/>
            <w:sz w:val="24"/>
            <w:szCs w:val="24"/>
            <w:lang w:val="el-GR"/>
          </w:rPr>
          <w:t>πολυμέσου</w:t>
        </w:r>
        <w:r w:rsidR="00A7121A" w:rsidRPr="0059548D">
          <w:rPr>
            <w:rFonts w:ascii="Calibri" w:eastAsia="Calibri" w:hAnsi="Calibri" w:cs="Calibri"/>
            <w:i w:val="0"/>
            <w:iCs w:val="0"/>
            <w:color w:val="000000" w:themeColor="text1"/>
            <w:sz w:val="24"/>
            <w:szCs w:val="24"/>
            <w:lang w:val="el-GR"/>
          </w:rPr>
          <w:t xml:space="preserve"> </w:t>
        </w:r>
      </w:ins>
      <w:r w:rsidRPr="0059548D">
        <w:rPr>
          <w:rFonts w:ascii="Calibri" w:eastAsia="Calibri" w:hAnsi="Calibri" w:cs="Calibri"/>
          <w:i w:val="0"/>
          <w:iCs w:val="0"/>
          <w:color w:val="000000" w:themeColor="text1"/>
          <w:sz w:val="24"/>
          <w:szCs w:val="24"/>
          <w:lang w:val="el-GR"/>
        </w:rPr>
        <w:t xml:space="preserve">που υπάρχει στον πίνακα </w:t>
      </w:r>
      <w:r w:rsidRPr="0059548D">
        <w:rPr>
          <w:rFonts w:ascii="Calibri" w:eastAsia="Calibri" w:hAnsi="Calibri" w:cs="Calibri"/>
          <w:i w:val="0"/>
          <w:iCs w:val="0"/>
          <w:color w:val="000000" w:themeColor="text1"/>
          <w:sz w:val="24"/>
          <w:szCs w:val="24"/>
        </w:rPr>
        <w:t>Media</w:t>
      </w:r>
      <w:ins w:id="1555" w:author="Razis" w:date="2021-08-01T12:44:00Z">
        <w:del w:id="1556" w:author="GEORGILAS STYLIANOS" w:date="2021-08-06T22:06:00Z">
          <w:r w:rsidR="004E0DF9" w:rsidDel="005C6444">
            <w:rPr>
              <w:rFonts w:ascii="Calibri" w:eastAsia="Calibri" w:hAnsi="Calibri" w:cs="Calibri"/>
              <w:i w:val="0"/>
              <w:iCs w:val="0"/>
              <w:color w:val="000000" w:themeColor="text1"/>
              <w:sz w:val="24"/>
              <w:szCs w:val="24"/>
              <w:lang w:val="el-GR"/>
            </w:rPr>
            <w:delText>++ ΞΚ</w:delText>
          </w:r>
        </w:del>
      </w:ins>
      <w:ins w:id="1557" w:author="GEORGILAS STYLIANOS" w:date="2021-08-06T22:06:00Z">
        <w:r w:rsidR="005C6444" w:rsidRPr="005C6444">
          <w:rPr>
            <w:rFonts w:ascii="Calibri" w:eastAsia="Calibri" w:hAnsi="Calibri" w:cs="Calibri"/>
            <w:i w:val="0"/>
            <w:iCs w:val="0"/>
            <w:color w:val="000000" w:themeColor="text1"/>
            <w:sz w:val="24"/>
            <w:szCs w:val="24"/>
            <w:lang w:val="el-GR"/>
            <w:rPrChange w:id="1558" w:author="GEORGILAS STYLIANOS" w:date="2021-08-06T22:06:00Z">
              <w:rPr>
                <w:rFonts w:ascii="Calibri" w:eastAsia="Calibri" w:hAnsi="Calibri" w:cs="Calibri"/>
                <w:i w:val="0"/>
                <w:iCs w:val="0"/>
                <w:color w:val="000000" w:themeColor="text1"/>
                <w:sz w:val="24"/>
                <w:szCs w:val="24"/>
              </w:rPr>
            </w:rPrChange>
          </w:rPr>
          <w:t xml:space="preserve">, </w:t>
        </w:r>
        <w:r w:rsidR="005C6444">
          <w:rPr>
            <w:rFonts w:ascii="Calibri" w:eastAsia="Calibri" w:hAnsi="Calibri" w:cs="Calibri"/>
            <w:i w:val="0"/>
            <w:iCs w:val="0"/>
            <w:color w:val="000000" w:themeColor="text1"/>
            <w:sz w:val="24"/>
            <w:szCs w:val="24"/>
            <w:lang w:val="el-GR"/>
          </w:rPr>
          <w:t xml:space="preserve">ξένο κλειδί για τον πίνακα </w:t>
        </w:r>
        <w:r w:rsidR="005C6444" w:rsidRPr="00AA5D52">
          <w:rPr>
            <w:rFonts w:ascii="Calibri" w:eastAsia="Calibri" w:hAnsi="Calibri" w:cs="Calibri"/>
            <w:i w:val="0"/>
            <w:iCs w:val="0"/>
            <w:color w:val="000000" w:themeColor="text1"/>
            <w:sz w:val="24"/>
            <w:szCs w:val="24"/>
            <w:lang w:val="el-GR"/>
          </w:rPr>
          <w:t>“</w:t>
        </w:r>
        <w:r w:rsidR="005C6444">
          <w:rPr>
            <w:rFonts w:ascii="Calibri" w:eastAsia="Calibri" w:hAnsi="Calibri" w:cs="Calibri"/>
            <w:i w:val="0"/>
            <w:iCs w:val="0"/>
            <w:color w:val="000000" w:themeColor="text1"/>
            <w:sz w:val="24"/>
            <w:szCs w:val="24"/>
          </w:rPr>
          <w:t>Media</w:t>
        </w:r>
        <w:r w:rsidR="005C6444" w:rsidRPr="00AA5D52">
          <w:rPr>
            <w:rFonts w:ascii="Calibri" w:eastAsia="Calibri" w:hAnsi="Calibri" w:cs="Calibri"/>
            <w:i w:val="0"/>
            <w:iCs w:val="0"/>
            <w:color w:val="000000" w:themeColor="text1"/>
            <w:sz w:val="24"/>
            <w:szCs w:val="24"/>
            <w:lang w:val="el-GR"/>
          </w:rPr>
          <w:t>”</w:t>
        </w:r>
      </w:ins>
      <w:ins w:id="1559" w:author="GEORGILAS STYLIANOS" w:date="2021-08-07T15:15:00Z">
        <w:r w:rsidR="00432C7D">
          <w:rPr>
            <w:rFonts w:ascii="Calibri" w:eastAsia="Calibri" w:hAnsi="Calibri" w:cs="Calibri"/>
            <w:i w:val="0"/>
            <w:iCs w:val="0"/>
            <w:color w:val="000000" w:themeColor="text1"/>
            <w:sz w:val="24"/>
            <w:szCs w:val="24"/>
            <w:lang w:val="el-GR"/>
          </w:rPr>
          <w:t xml:space="preserve"> (</w:t>
        </w:r>
        <w:r w:rsidR="00432C7D">
          <w:rPr>
            <w:rFonts w:ascii="Calibri" w:eastAsia="Calibri" w:hAnsi="Calibri" w:cs="Calibri"/>
            <w:i w:val="0"/>
            <w:iCs w:val="0"/>
            <w:color w:val="000000" w:themeColor="text1"/>
            <w:sz w:val="24"/>
            <w:szCs w:val="24"/>
            <w:lang w:val="el-GR"/>
          </w:rPr>
          <w:fldChar w:fldCharType="begin"/>
        </w:r>
        <w:r w:rsidR="00432C7D">
          <w:rPr>
            <w:rFonts w:ascii="Calibri" w:eastAsia="Calibri" w:hAnsi="Calibri" w:cs="Calibri"/>
            <w:i w:val="0"/>
            <w:iCs w:val="0"/>
            <w:color w:val="000000" w:themeColor="text1"/>
            <w:sz w:val="24"/>
            <w:szCs w:val="24"/>
            <w:lang w:val="el-GR"/>
          </w:rPr>
          <w:instrText xml:space="preserve"> REF _Ref78469425 \h </w:instrText>
        </w:r>
      </w:ins>
      <w:r w:rsidR="00432C7D">
        <w:rPr>
          <w:rFonts w:ascii="Calibri" w:eastAsia="Calibri" w:hAnsi="Calibri" w:cs="Calibri"/>
          <w:i w:val="0"/>
          <w:iCs w:val="0"/>
          <w:color w:val="000000" w:themeColor="text1"/>
          <w:sz w:val="24"/>
          <w:szCs w:val="24"/>
          <w:lang w:val="el-GR"/>
        </w:rPr>
      </w:r>
      <w:r w:rsidR="00432C7D">
        <w:rPr>
          <w:rFonts w:ascii="Calibri" w:eastAsia="Calibri" w:hAnsi="Calibri" w:cs="Calibri"/>
          <w:i w:val="0"/>
          <w:iCs w:val="0"/>
          <w:color w:val="000000" w:themeColor="text1"/>
          <w:sz w:val="24"/>
          <w:szCs w:val="24"/>
          <w:lang w:val="el-GR"/>
        </w:rPr>
        <w:fldChar w:fldCharType="separate"/>
      </w:r>
      <w:ins w:id="1560" w:author="GEORGILAS STYLIANOS" w:date="2021-08-07T15:15:00Z">
        <w:r w:rsidR="00432C7D" w:rsidRPr="001713E4">
          <w:rPr>
            <w:b/>
            <w:bCs/>
            <w:color w:val="auto"/>
            <w:sz w:val="24"/>
            <w:szCs w:val="24"/>
            <w:lang w:val="el-GR"/>
          </w:rPr>
          <w:t xml:space="preserve">Εικόνα </w:t>
        </w:r>
        <w:r w:rsidR="00432C7D" w:rsidRPr="00582156">
          <w:rPr>
            <w:b/>
            <w:bCs/>
            <w:noProof/>
            <w:color w:val="auto"/>
            <w:sz w:val="24"/>
            <w:szCs w:val="24"/>
            <w:lang w:val="el-GR"/>
          </w:rPr>
          <w:t>6</w:t>
        </w:r>
        <w:r w:rsidR="00432C7D">
          <w:rPr>
            <w:rFonts w:ascii="Calibri" w:eastAsia="Calibri" w:hAnsi="Calibri" w:cs="Calibri"/>
            <w:i w:val="0"/>
            <w:iCs w:val="0"/>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ins>
    </w:p>
    <w:p w14:paraId="4BA3BAA3" w14:textId="77777777" w:rsidR="008B07C8" w:rsidRDefault="008B07C8" w:rsidP="0059548D">
      <w:pPr>
        <w:keepNext/>
        <w:jc w:val="center"/>
      </w:pPr>
      <w:r>
        <w:rPr>
          <w:noProof/>
        </w:rPr>
        <w:drawing>
          <wp:inline distT="0" distB="0" distL="0" distR="0" wp14:anchorId="757251C0" wp14:editId="3447F923">
            <wp:extent cx="1619476" cy="933580"/>
            <wp:effectExtent l="0" t="0" r="0" b="0"/>
            <wp:docPr id="108" name="Picture 108" descr="Graphical user interface, text,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tabl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1619476" cy="933580"/>
                    </a:xfrm>
                    <a:prstGeom prst="rect">
                      <a:avLst/>
                    </a:prstGeom>
                  </pic:spPr>
                </pic:pic>
              </a:graphicData>
            </a:graphic>
          </wp:inline>
        </w:drawing>
      </w:r>
    </w:p>
    <w:p w14:paraId="3E806A04" w14:textId="2FDAB996" w:rsidR="005619ED" w:rsidRPr="00B07088" w:rsidRDefault="008B07C8" w:rsidP="0059548D">
      <w:pPr>
        <w:pStyle w:val="Caption"/>
        <w:jc w:val="center"/>
        <w:rPr>
          <w:b/>
          <w:bCs/>
          <w:color w:val="auto"/>
          <w:sz w:val="24"/>
          <w:szCs w:val="24"/>
        </w:rPr>
      </w:pPr>
      <w:bookmarkStart w:id="1561" w:name="_Ref78469532"/>
      <w:bookmarkStart w:id="1562" w:name="_Toc78469290"/>
      <w:bookmarkStart w:id="1563" w:name="_Toc78589176"/>
      <w:bookmarkStart w:id="1564" w:name="_Toc78604266"/>
      <w:r w:rsidRPr="008B07C8">
        <w:rPr>
          <w:b/>
          <w:bCs/>
          <w:color w:val="auto"/>
          <w:sz w:val="24"/>
          <w:szCs w:val="24"/>
        </w:rPr>
        <w:t xml:space="preserve">Εικόνα </w:t>
      </w:r>
      <w:r w:rsidRPr="008B07C8">
        <w:rPr>
          <w:b/>
          <w:bCs/>
          <w:color w:val="auto"/>
          <w:sz w:val="24"/>
          <w:szCs w:val="24"/>
        </w:rPr>
        <w:fldChar w:fldCharType="begin"/>
      </w:r>
      <w:r w:rsidRPr="008B07C8">
        <w:rPr>
          <w:b/>
          <w:bCs/>
          <w:color w:val="auto"/>
          <w:sz w:val="24"/>
          <w:szCs w:val="24"/>
        </w:rPr>
        <w:instrText xml:space="preserve"> SEQ Εικόνα \* ARABIC </w:instrText>
      </w:r>
      <w:r w:rsidRPr="008B07C8">
        <w:rPr>
          <w:b/>
          <w:bCs/>
          <w:color w:val="auto"/>
          <w:sz w:val="24"/>
          <w:szCs w:val="24"/>
        </w:rPr>
        <w:fldChar w:fldCharType="separate"/>
      </w:r>
      <w:r w:rsidR="00145C75">
        <w:rPr>
          <w:b/>
          <w:bCs/>
          <w:noProof/>
          <w:color w:val="auto"/>
          <w:sz w:val="24"/>
          <w:szCs w:val="24"/>
        </w:rPr>
        <w:t>19</w:t>
      </w:r>
      <w:r w:rsidRPr="008B07C8">
        <w:rPr>
          <w:b/>
          <w:bCs/>
          <w:color w:val="auto"/>
          <w:sz w:val="24"/>
          <w:szCs w:val="24"/>
        </w:rPr>
        <w:fldChar w:fldCharType="end"/>
      </w:r>
      <w:bookmarkEnd w:id="1561"/>
      <w:r w:rsidRPr="008B07C8">
        <w:rPr>
          <w:b/>
          <w:bCs/>
          <w:color w:val="auto"/>
          <w:sz w:val="24"/>
          <w:szCs w:val="24"/>
        </w:rPr>
        <w:t xml:space="preserve">: </w:t>
      </w:r>
      <w:r w:rsidRPr="008B07C8">
        <w:rPr>
          <w:b/>
          <w:bCs/>
          <w:color w:val="auto"/>
          <w:sz w:val="24"/>
          <w:szCs w:val="24"/>
          <w:lang w:val="el-GR"/>
        </w:rPr>
        <w:t>Πίνακας</w:t>
      </w:r>
      <w:r w:rsidRPr="008B07C8">
        <w:rPr>
          <w:b/>
          <w:bCs/>
          <w:color w:val="auto"/>
          <w:sz w:val="24"/>
          <w:szCs w:val="24"/>
        </w:rPr>
        <w:t xml:space="preserve"> Media2Insta</w:t>
      </w:r>
      <w:bookmarkEnd w:id="1562"/>
      <w:bookmarkEnd w:id="1563"/>
      <w:bookmarkEnd w:id="1564"/>
    </w:p>
    <w:p w14:paraId="5A3EC974" w14:textId="44B31848" w:rsidR="0015174A" w:rsidRPr="004E2A3D" w:rsidRDefault="0015174A" w:rsidP="0015174A">
      <w:pPr>
        <w:rPr>
          <w:rFonts w:ascii="Calibri" w:eastAsia="Calibri" w:hAnsi="Calibri" w:cs="Calibri"/>
          <w:sz w:val="24"/>
          <w:szCs w:val="24"/>
          <w:rPrChange w:id="1565" w:author="GEORGILAS STYLIANOS" w:date="2021-08-08T12:57:00Z">
            <w:rPr>
              <w:rFonts w:ascii="Calibri" w:eastAsia="Calibri" w:hAnsi="Calibri" w:cs="Calibri"/>
              <w:sz w:val="24"/>
              <w:szCs w:val="24"/>
              <w:lang w:val="el-GR"/>
            </w:rPr>
          </w:rPrChange>
        </w:rPr>
      </w:pPr>
      <w:r w:rsidRPr="0059548D">
        <w:rPr>
          <w:rFonts w:ascii="Calibri" w:eastAsia="Calibri" w:hAnsi="Calibri" w:cs="Calibri"/>
          <w:sz w:val="24"/>
          <w:szCs w:val="24"/>
          <w:lang w:val="el-GR"/>
        </w:rPr>
        <w:t>Ο</w:t>
      </w:r>
      <w:r w:rsidRPr="004E2A3D">
        <w:rPr>
          <w:rFonts w:ascii="Calibri" w:eastAsia="Calibri" w:hAnsi="Calibri" w:cs="Calibri"/>
          <w:sz w:val="24"/>
          <w:szCs w:val="24"/>
          <w:rPrChange w:id="1566"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πίνακας</w:t>
      </w:r>
      <w:r w:rsidRPr="004E2A3D">
        <w:rPr>
          <w:rFonts w:ascii="Calibri" w:eastAsia="Calibri" w:hAnsi="Calibri" w:cs="Calibri"/>
          <w:sz w:val="24"/>
          <w:szCs w:val="24"/>
          <w:rPrChange w:id="1567" w:author="GEORGILAS STYLIANOS" w:date="2021-08-08T12:57:00Z">
            <w:rPr>
              <w:rFonts w:ascii="Calibri" w:eastAsia="Calibri" w:hAnsi="Calibri" w:cs="Calibri"/>
              <w:sz w:val="24"/>
              <w:szCs w:val="24"/>
              <w:lang w:val="el-GR"/>
            </w:rPr>
          </w:rPrChange>
        </w:rPr>
        <w:t xml:space="preserve"> </w:t>
      </w:r>
      <w:ins w:id="1568" w:author="GEORGILAS STYLIANOS" w:date="2021-08-06T22:07:00Z">
        <w:r w:rsidR="005C6444" w:rsidRPr="004E2A3D">
          <w:rPr>
            <w:rFonts w:ascii="Calibri" w:eastAsia="Calibri" w:hAnsi="Calibri" w:cs="Calibri"/>
            <w:sz w:val="24"/>
            <w:szCs w:val="24"/>
          </w:rPr>
          <w:t>“</w:t>
        </w:r>
      </w:ins>
      <w:r w:rsidRPr="0059548D">
        <w:rPr>
          <w:rFonts w:ascii="Calibri" w:eastAsia="Calibri" w:hAnsi="Calibri" w:cs="Calibri"/>
          <w:sz w:val="24"/>
          <w:szCs w:val="24"/>
        </w:rPr>
        <w:t>Hash</w:t>
      </w:r>
      <w:r w:rsidRPr="004E2A3D">
        <w:rPr>
          <w:rFonts w:ascii="Calibri" w:eastAsia="Calibri" w:hAnsi="Calibri" w:cs="Calibri"/>
          <w:sz w:val="24"/>
          <w:szCs w:val="24"/>
          <w:rPrChange w:id="1569" w:author="GEORGILAS STYLIANOS" w:date="2021-08-08T12:57:00Z">
            <w:rPr>
              <w:rFonts w:ascii="Calibri" w:eastAsia="Calibri" w:hAnsi="Calibri" w:cs="Calibri"/>
              <w:sz w:val="24"/>
              <w:szCs w:val="24"/>
              <w:lang w:val="el-GR"/>
            </w:rPr>
          </w:rPrChange>
        </w:rPr>
        <w:t>2</w:t>
      </w:r>
      <w:r w:rsidRPr="0059548D">
        <w:rPr>
          <w:rFonts w:ascii="Calibri" w:eastAsia="Calibri" w:hAnsi="Calibri" w:cs="Calibri"/>
          <w:sz w:val="24"/>
          <w:szCs w:val="24"/>
        </w:rPr>
        <w:t>Insta</w:t>
      </w:r>
      <w:ins w:id="1570" w:author="GEORGILAS STYLIANOS" w:date="2021-08-06T22:07:00Z">
        <w:r w:rsidR="005C6444" w:rsidRPr="004E2A3D">
          <w:rPr>
            <w:rFonts w:ascii="Calibri" w:eastAsia="Calibri" w:hAnsi="Calibri" w:cs="Calibri"/>
            <w:sz w:val="24"/>
            <w:szCs w:val="24"/>
          </w:rPr>
          <w:t>”</w:t>
        </w:r>
      </w:ins>
      <w:r w:rsidRPr="004E2A3D">
        <w:rPr>
          <w:rFonts w:ascii="Calibri" w:eastAsia="Calibri" w:hAnsi="Calibri" w:cs="Calibri"/>
          <w:sz w:val="24"/>
          <w:szCs w:val="24"/>
          <w:rPrChange w:id="1571" w:author="GEORGILAS STYLIANOS" w:date="2021-08-08T12:57:00Z">
            <w:rPr>
              <w:rFonts w:ascii="Calibri" w:eastAsia="Calibri" w:hAnsi="Calibri" w:cs="Calibri"/>
              <w:sz w:val="24"/>
              <w:szCs w:val="24"/>
              <w:lang w:val="el-GR"/>
            </w:rPr>
          </w:rPrChange>
        </w:rPr>
        <w:t xml:space="preserve"> (</w:t>
      </w:r>
      <w:r w:rsidR="00D72061" w:rsidRPr="0059548D">
        <w:rPr>
          <w:rFonts w:ascii="Calibri" w:eastAsia="Calibri" w:hAnsi="Calibri" w:cs="Calibri"/>
          <w:sz w:val="24"/>
          <w:szCs w:val="24"/>
          <w:lang w:val="el-GR"/>
        </w:rPr>
        <w:fldChar w:fldCharType="begin"/>
      </w:r>
      <w:r w:rsidR="00D72061" w:rsidRPr="004E2A3D">
        <w:rPr>
          <w:rFonts w:ascii="Calibri" w:eastAsia="Calibri" w:hAnsi="Calibri" w:cs="Calibri"/>
          <w:sz w:val="24"/>
          <w:szCs w:val="24"/>
          <w:rPrChange w:id="1572" w:author="GEORGILAS STYLIANOS" w:date="2021-08-08T12:57:00Z">
            <w:rPr>
              <w:rFonts w:ascii="Calibri" w:eastAsia="Calibri" w:hAnsi="Calibri" w:cs="Calibri"/>
              <w:sz w:val="24"/>
              <w:szCs w:val="24"/>
              <w:lang w:val="el-GR"/>
            </w:rPr>
          </w:rPrChange>
        </w:rPr>
        <w:instrText xml:space="preserve"> </w:instrText>
      </w:r>
      <w:r w:rsidR="00D72061" w:rsidRPr="0059548D">
        <w:rPr>
          <w:rFonts w:ascii="Calibri" w:eastAsia="Calibri" w:hAnsi="Calibri" w:cs="Calibri"/>
          <w:sz w:val="24"/>
          <w:szCs w:val="24"/>
        </w:rPr>
        <w:instrText>REF</w:instrText>
      </w:r>
      <w:r w:rsidR="00D72061" w:rsidRPr="004E2A3D">
        <w:rPr>
          <w:rFonts w:ascii="Calibri" w:eastAsia="Calibri" w:hAnsi="Calibri" w:cs="Calibri"/>
          <w:sz w:val="24"/>
          <w:szCs w:val="24"/>
          <w:rPrChange w:id="1573" w:author="GEORGILAS STYLIANOS" w:date="2021-08-08T12:57:00Z">
            <w:rPr>
              <w:rFonts w:ascii="Calibri" w:eastAsia="Calibri" w:hAnsi="Calibri" w:cs="Calibri"/>
              <w:sz w:val="24"/>
              <w:szCs w:val="24"/>
              <w:lang w:val="el-GR"/>
            </w:rPr>
          </w:rPrChange>
        </w:rPr>
        <w:instrText xml:space="preserve"> _</w:instrText>
      </w:r>
      <w:r w:rsidR="00D72061" w:rsidRPr="0059548D">
        <w:rPr>
          <w:rFonts w:ascii="Calibri" w:eastAsia="Calibri" w:hAnsi="Calibri" w:cs="Calibri"/>
          <w:sz w:val="24"/>
          <w:szCs w:val="24"/>
        </w:rPr>
        <w:instrText>Ref</w:instrText>
      </w:r>
      <w:r w:rsidR="00D72061" w:rsidRPr="004E2A3D">
        <w:rPr>
          <w:rFonts w:ascii="Calibri" w:eastAsia="Calibri" w:hAnsi="Calibri" w:cs="Calibri"/>
          <w:sz w:val="24"/>
          <w:szCs w:val="24"/>
          <w:rPrChange w:id="1574" w:author="GEORGILAS STYLIANOS" w:date="2021-08-08T12:57:00Z">
            <w:rPr>
              <w:rFonts w:ascii="Calibri" w:eastAsia="Calibri" w:hAnsi="Calibri" w:cs="Calibri"/>
              <w:sz w:val="24"/>
              <w:szCs w:val="24"/>
              <w:lang w:val="el-GR"/>
            </w:rPr>
          </w:rPrChange>
        </w:rPr>
        <w:instrText>78469539 \</w:instrText>
      </w:r>
      <w:r w:rsidR="00D72061" w:rsidRPr="0059548D">
        <w:rPr>
          <w:rFonts w:ascii="Calibri" w:eastAsia="Calibri" w:hAnsi="Calibri" w:cs="Calibri"/>
          <w:sz w:val="24"/>
          <w:szCs w:val="24"/>
        </w:rPr>
        <w:instrText>h</w:instrText>
      </w:r>
      <w:r w:rsidR="00D72061" w:rsidRPr="004E2A3D">
        <w:rPr>
          <w:rFonts w:ascii="Calibri" w:eastAsia="Calibri" w:hAnsi="Calibri" w:cs="Calibri"/>
          <w:sz w:val="24"/>
          <w:szCs w:val="24"/>
          <w:rPrChange w:id="1575" w:author="GEORGILAS STYLIANOS" w:date="2021-08-08T12:57:00Z">
            <w:rPr>
              <w:rFonts w:ascii="Calibri" w:eastAsia="Calibri" w:hAnsi="Calibri" w:cs="Calibri"/>
              <w:sz w:val="24"/>
              <w:szCs w:val="24"/>
              <w:lang w:val="el-GR"/>
            </w:rPr>
          </w:rPrChange>
        </w:rPr>
        <w:instrText xml:space="preserve"> </w:instrText>
      </w:r>
      <w:r w:rsidR="0059548D" w:rsidRPr="004E2A3D">
        <w:rPr>
          <w:rFonts w:ascii="Calibri" w:eastAsia="Calibri" w:hAnsi="Calibri" w:cs="Calibri"/>
          <w:sz w:val="24"/>
          <w:szCs w:val="24"/>
          <w:rPrChange w:id="1576" w:author="GEORGILAS STYLIANOS" w:date="2021-08-08T12:57:00Z">
            <w:rPr>
              <w:rFonts w:ascii="Calibri" w:eastAsia="Calibri" w:hAnsi="Calibri" w:cs="Calibri"/>
              <w:sz w:val="24"/>
              <w:szCs w:val="24"/>
              <w:lang w:val="el-GR"/>
            </w:rPr>
          </w:rPrChange>
        </w:rPr>
        <w:instrText xml:space="preserve"> \* </w:instrText>
      </w:r>
      <w:r w:rsidR="0059548D" w:rsidRPr="00582156">
        <w:rPr>
          <w:rFonts w:ascii="Calibri" w:eastAsia="Calibri" w:hAnsi="Calibri" w:cs="Calibri"/>
          <w:sz w:val="24"/>
          <w:szCs w:val="24"/>
        </w:rPr>
        <w:instrText>MERGEFORMAT</w:instrText>
      </w:r>
      <w:r w:rsidR="0059548D" w:rsidRPr="004E2A3D">
        <w:rPr>
          <w:rFonts w:ascii="Calibri" w:eastAsia="Calibri" w:hAnsi="Calibri" w:cs="Calibri"/>
          <w:sz w:val="24"/>
          <w:szCs w:val="24"/>
          <w:rPrChange w:id="1577" w:author="GEORGILAS STYLIANOS" w:date="2021-08-08T12:57:00Z">
            <w:rPr>
              <w:rFonts w:ascii="Calibri" w:eastAsia="Calibri" w:hAnsi="Calibri" w:cs="Calibri"/>
              <w:sz w:val="24"/>
              <w:szCs w:val="24"/>
              <w:lang w:val="el-GR"/>
            </w:rPr>
          </w:rPrChange>
        </w:rPr>
        <w:instrText xml:space="preserve"> </w:instrText>
      </w:r>
      <w:r w:rsidR="00D72061" w:rsidRPr="0059548D">
        <w:rPr>
          <w:rFonts w:ascii="Calibri" w:eastAsia="Calibri" w:hAnsi="Calibri" w:cs="Calibri"/>
          <w:sz w:val="24"/>
          <w:szCs w:val="24"/>
          <w:lang w:val="el-GR"/>
        </w:rPr>
      </w:r>
      <w:r w:rsidR="00D72061" w:rsidRPr="0059548D">
        <w:rPr>
          <w:rFonts w:ascii="Calibri" w:eastAsia="Calibri" w:hAnsi="Calibri" w:cs="Calibri"/>
          <w:sz w:val="24"/>
          <w:szCs w:val="24"/>
          <w:lang w:val="el-GR"/>
        </w:rPr>
        <w:fldChar w:fldCharType="separate"/>
      </w:r>
      <w:r w:rsidR="00D72061" w:rsidRPr="0059548D">
        <w:rPr>
          <w:b/>
          <w:bCs/>
          <w:sz w:val="24"/>
          <w:szCs w:val="24"/>
          <w:lang w:val="el-GR"/>
        </w:rPr>
        <w:t>Εικόνα</w:t>
      </w:r>
      <w:r w:rsidR="00D72061" w:rsidRPr="004E2A3D">
        <w:rPr>
          <w:b/>
          <w:bCs/>
          <w:sz w:val="24"/>
          <w:szCs w:val="24"/>
          <w:rPrChange w:id="1578" w:author="GEORGILAS STYLIANOS" w:date="2021-08-08T12:57:00Z">
            <w:rPr>
              <w:b/>
              <w:bCs/>
              <w:sz w:val="24"/>
              <w:szCs w:val="24"/>
              <w:lang w:val="el-GR"/>
            </w:rPr>
          </w:rPrChange>
        </w:rPr>
        <w:t xml:space="preserve"> </w:t>
      </w:r>
      <w:r w:rsidR="00D72061" w:rsidRPr="004E2A3D">
        <w:rPr>
          <w:b/>
          <w:bCs/>
          <w:noProof/>
          <w:sz w:val="24"/>
          <w:szCs w:val="24"/>
          <w:rPrChange w:id="1579" w:author="GEORGILAS STYLIANOS" w:date="2021-08-08T12:57:00Z">
            <w:rPr>
              <w:b/>
              <w:bCs/>
              <w:noProof/>
              <w:sz w:val="24"/>
              <w:szCs w:val="24"/>
              <w:lang w:val="el-GR"/>
            </w:rPr>
          </w:rPrChange>
        </w:rPr>
        <w:t>20</w:t>
      </w:r>
      <w:r w:rsidR="00D72061" w:rsidRPr="0059548D">
        <w:rPr>
          <w:rFonts w:ascii="Calibri" w:eastAsia="Calibri" w:hAnsi="Calibri" w:cs="Calibri"/>
          <w:sz w:val="24"/>
          <w:szCs w:val="24"/>
          <w:lang w:val="el-GR"/>
        </w:rPr>
        <w:fldChar w:fldCharType="end"/>
      </w:r>
      <w:r w:rsidRPr="004E2A3D">
        <w:rPr>
          <w:rFonts w:ascii="Calibri" w:eastAsia="Calibri" w:hAnsi="Calibri" w:cs="Calibri"/>
          <w:sz w:val="24"/>
          <w:szCs w:val="24"/>
          <w:rPrChange w:id="1580"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συνδέει</w:t>
      </w:r>
      <w:r w:rsidRPr="004E2A3D">
        <w:rPr>
          <w:rFonts w:ascii="Calibri" w:eastAsia="Calibri" w:hAnsi="Calibri" w:cs="Calibri"/>
          <w:sz w:val="24"/>
          <w:szCs w:val="24"/>
          <w:rPrChange w:id="1581"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τους</w:t>
      </w:r>
      <w:r w:rsidRPr="004E2A3D">
        <w:rPr>
          <w:rFonts w:ascii="Calibri" w:eastAsia="Calibri" w:hAnsi="Calibri" w:cs="Calibri"/>
          <w:sz w:val="24"/>
          <w:szCs w:val="24"/>
          <w:rPrChange w:id="1582"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πίνακες</w:t>
      </w:r>
      <w:r w:rsidRPr="004E2A3D">
        <w:rPr>
          <w:rFonts w:ascii="Calibri" w:eastAsia="Calibri" w:hAnsi="Calibri" w:cs="Calibri"/>
          <w:sz w:val="24"/>
          <w:szCs w:val="24"/>
          <w:rPrChange w:id="1583" w:author="GEORGILAS STYLIANOS" w:date="2021-08-08T12:57:00Z">
            <w:rPr>
              <w:rFonts w:ascii="Calibri" w:eastAsia="Calibri" w:hAnsi="Calibri" w:cs="Calibri"/>
              <w:sz w:val="24"/>
              <w:szCs w:val="24"/>
              <w:lang w:val="el-GR"/>
            </w:rPr>
          </w:rPrChange>
        </w:rPr>
        <w:t xml:space="preserve"> </w:t>
      </w:r>
      <w:ins w:id="1584" w:author="GEORGILAS STYLIANOS" w:date="2021-08-06T22:07:00Z">
        <w:r w:rsidR="005C6444" w:rsidRPr="004E2A3D">
          <w:rPr>
            <w:rFonts w:ascii="Calibri" w:eastAsia="Calibri" w:hAnsi="Calibri" w:cs="Calibri"/>
            <w:sz w:val="24"/>
            <w:szCs w:val="24"/>
          </w:rPr>
          <w:t>“</w:t>
        </w:r>
      </w:ins>
      <w:r w:rsidRPr="0059548D">
        <w:rPr>
          <w:rFonts w:ascii="Calibri" w:eastAsia="Calibri" w:hAnsi="Calibri" w:cs="Calibri"/>
          <w:sz w:val="24"/>
          <w:szCs w:val="24"/>
        </w:rPr>
        <w:t>Hashtag</w:t>
      </w:r>
      <w:ins w:id="1585" w:author="GEORGILAS STYLIANOS" w:date="2021-08-06T22:07:00Z">
        <w:r w:rsidR="005C6444" w:rsidRPr="004E2A3D">
          <w:rPr>
            <w:rFonts w:ascii="Calibri" w:eastAsia="Calibri" w:hAnsi="Calibri" w:cs="Calibri"/>
            <w:sz w:val="24"/>
            <w:szCs w:val="24"/>
          </w:rPr>
          <w:t>”</w:t>
        </w:r>
      </w:ins>
      <w:r w:rsidRPr="004E2A3D">
        <w:rPr>
          <w:rFonts w:ascii="Calibri" w:eastAsia="Calibri" w:hAnsi="Calibri" w:cs="Calibri"/>
          <w:sz w:val="24"/>
          <w:szCs w:val="24"/>
          <w:rPrChange w:id="1586"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και</w:t>
      </w:r>
      <w:r w:rsidRPr="004E2A3D">
        <w:rPr>
          <w:rFonts w:ascii="Calibri" w:eastAsia="Calibri" w:hAnsi="Calibri" w:cs="Calibri"/>
          <w:sz w:val="24"/>
          <w:szCs w:val="24"/>
          <w:rPrChange w:id="1587" w:author="GEORGILAS STYLIANOS" w:date="2021-08-08T12:57:00Z">
            <w:rPr>
              <w:rFonts w:ascii="Calibri" w:eastAsia="Calibri" w:hAnsi="Calibri" w:cs="Calibri"/>
              <w:sz w:val="24"/>
              <w:szCs w:val="24"/>
              <w:lang w:val="el-GR"/>
            </w:rPr>
          </w:rPrChange>
        </w:rPr>
        <w:t xml:space="preserve"> </w:t>
      </w:r>
      <w:ins w:id="1588" w:author="GEORGILAS STYLIANOS" w:date="2021-08-06T22:07:00Z">
        <w:r w:rsidR="005C6444" w:rsidRPr="004E2A3D">
          <w:rPr>
            <w:rFonts w:ascii="Calibri" w:eastAsia="Calibri" w:hAnsi="Calibri" w:cs="Calibri"/>
            <w:sz w:val="24"/>
            <w:szCs w:val="24"/>
          </w:rPr>
          <w:t>“</w:t>
        </w:r>
      </w:ins>
      <w:r w:rsidRPr="0059548D">
        <w:rPr>
          <w:rFonts w:ascii="Calibri" w:eastAsia="Calibri" w:hAnsi="Calibri" w:cs="Calibri"/>
          <w:sz w:val="24"/>
          <w:szCs w:val="24"/>
        </w:rPr>
        <w:t>Instagram</w:t>
      </w:r>
      <w:r w:rsidRPr="004E2A3D">
        <w:rPr>
          <w:rFonts w:ascii="Calibri" w:eastAsia="Calibri" w:hAnsi="Calibri" w:cs="Calibri"/>
          <w:sz w:val="24"/>
          <w:szCs w:val="24"/>
          <w:rPrChange w:id="1589" w:author="GEORGILAS STYLIANOS" w:date="2021-08-08T12:57:00Z">
            <w:rPr>
              <w:rFonts w:ascii="Calibri" w:eastAsia="Calibri" w:hAnsi="Calibri" w:cs="Calibri"/>
              <w:sz w:val="24"/>
              <w:szCs w:val="24"/>
              <w:lang w:val="el-GR"/>
            </w:rPr>
          </w:rPrChange>
        </w:rPr>
        <w:t>_</w:t>
      </w:r>
      <w:r w:rsidRPr="0059548D">
        <w:rPr>
          <w:rFonts w:ascii="Calibri" w:eastAsia="Calibri" w:hAnsi="Calibri" w:cs="Calibri"/>
          <w:sz w:val="24"/>
          <w:szCs w:val="24"/>
        </w:rPr>
        <w:t>Posts</w:t>
      </w:r>
      <w:ins w:id="1590" w:author="GEORGILAS STYLIANOS" w:date="2021-08-06T22:07:00Z">
        <w:r w:rsidR="005C6444" w:rsidRPr="004E2A3D">
          <w:rPr>
            <w:rFonts w:ascii="Calibri" w:eastAsia="Calibri" w:hAnsi="Calibri" w:cs="Calibri"/>
            <w:sz w:val="24"/>
            <w:szCs w:val="24"/>
          </w:rPr>
          <w:t>”</w:t>
        </w:r>
      </w:ins>
      <w:r w:rsidRPr="004E2A3D">
        <w:rPr>
          <w:rFonts w:ascii="Calibri" w:eastAsia="Calibri" w:hAnsi="Calibri" w:cs="Calibri"/>
          <w:sz w:val="24"/>
          <w:szCs w:val="24"/>
          <w:rPrChange w:id="1591"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και</w:t>
      </w:r>
      <w:r w:rsidRPr="004E2A3D">
        <w:rPr>
          <w:rFonts w:ascii="Calibri" w:eastAsia="Calibri" w:hAnsi="Calibri" w:cs="Calibri"/>
          <w:sz w:val="24"/>
          <w:szCs w:val="24"/>
          <w:rPrChange w:id="1592"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αναλύεται</w:t>
      </w:r>
      <w:r w:rsidRPr="004E2A3D">
        <w:rPr>
          <w:rFonts w:ascii="Calibri" w:eastAsia="Calibri" w:hAnsi="Calibri" w:cs="Calibri"/>
          <w:sz w:val="24"/>
          <w:szCs w:val="24"/>
          <w:rPrChange w:id="1593"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ως</w:t>
      </w:r>
      <w:r w:rsidRPr="004E2A3D">
        <w:rPr>
          <w:rFonts w:ascii="Calibri" w:eastAsia="Calibri" w:hAnsi="Calibri" w:cs="Calibri"/>
          <w:sz w:val="24"/>
          <w:szCs w:val="24"/>
          <w:rPrChange w:id="1594" w:author="GEORGILAS STYLIANOS" w:date="2021-08-08T12:57:00Z">
            <w:rPr>
              <w:rFonts w:ascii="Calibri" w:eastAsia="Calibri" w:hAnsi="Calibri" w:cs="Calibri"/>
              <w:sz w:val="24"/>
              <w:szCs w:val="24"/>
              <w:lang w:val="el-GR"/>
            </w:rPr>
          </w:rPrChange>
        </w:rPr>
        <w:t xml:space="preserve"> </w:t>
      </w:r>
      <w:r w:rsidRPr="0059548D">
        <w:rPr>
          <w:rFonts w:ascii="Calibri" w:eastAsia="Calibri" w:hAnsi="Calibri" w:cs="Calibri"/>
          <w:sz w:val="24"/>
          <w:szCs w:val="24"/>
          <w:lang w:val="el-GR"/>
        </w:rPr>
        <w:t>εξής</w:t>
      </w:r>
      <w:r w:rsidRPr="004E2A3D">
        <w:rPr>
          <w:rFonts w:ascii="Calibri" w:eastAsia="Calibri" w:hAnsi="Calibri" w:cs="Calibri"/>
          <w:sz w:val="24"/>
          <w:szCs w:val="24"/>
          <w:rPrChange w:id="1595" w:author="GEORGILAS STYLIANOS" w:date="2021-08-08T12:57:00Z">
            <w:rPr>
              <w:rFonts w:ascii="Calibri" w:eastAsia="Calibri" w:hAnsi="Calibri" w:cs="Calibri"/>
              <w:sz w:val="24"/>
              <w:szCs w:val="24"/>
              <w:lang w:val="el-GR"/>
            </w:rPr>
          </w:rPrChange>
        </w:rPr>
        <w:t xml:space="preserve">: </w:t>
      </w:r>
    </w:p>
    <w:p w14:paraId="35C36087" w14:textId="362C4A4B" w:rsidR="0015174A" w:rsidRPr="005C6444" w:rsidRDefault="0015174A" w:rsidP="0015174A">
      <w:pPr>
        <w:pStyle w:val="Caption"/>
        <w:numPr>
          <w:ilvl w:val="0"/>
          <w:numId w:val="15"/>
        </w:numPr>
        <w:rPr>
          <w:rFonts w:ascii="Calibri" w:eastAsia="Calibri" w:hAnsi="Calibri" w:cs="Calibri"/>
          <w:i w:val="0"/>
          <w:iCs w:val="0"/>
          <w:color w:val="000000" w:themeColor="text1"/>
          <w:sz w:val="24"/>
          <w:szCs w:val="24"/>
          <w:lang w:val="el-GR"/>
        </w:rPr>
      </w:pPr>
      <w:del w:id="1596" w:author="GEORGILAS STYLIANOS" w:date="2021-08-06T22:07:00Z">
        <w:r w:rsidRPr="0059548D" w:rsidDel="005C6444">
          <w:rPr>
            <w:rFonts w:ascii="Calibri" w:eastAsia="Calibri" w:hAnsi="Calibri" w:cs="Calibri"/>
            <w:i w:val="0"/>
            <w:iCs w:val="0"/>
            <w:color w:val="000000" w:themeColor="text1"/>
            <w:sz w:val="24"/>
            <w:szCs w:val="24"/>
          </w:rPr>
          <w:delText>Instagram</w:delText>
        </w:r>
      </w:del>
      <w:proofErr w:type="spellStart"/>
      <w:ins w:id="1597" w:author="GEORGILAS STYLIANOS" w:date="2021-08-06T22:07:00Z">
        <w:r w:rsidR="005C6444">
          <w:rPr>
            <w:rFonts w:ascii="Calibri" w:eastAsia="Calibri" w:hAnsi="Calibri" w:cs="Calibri"/>
            <w:i w:val="0"/>
            <w:iCs w:val="0"/>
            <w:color w:val="000000" w:themeColor="text1"/>
            <w:sz w:val="24"/>
            <w:szCs w:val="24"/>
          </w:rPr>
          <w:t>i</w:t>
        </w:r>
        <w:r w:rsidR="005C6444" w:rsidRPr="0059548D">
          <w:rPr>
            <w:rFonts w:ascii="Calibri" w:eastAsia="Calibri" w:hAnsi="Calibri" w:cs="Calibri"/>
            <w:i w:val="0"/>
            <w:iCs w:val="0"/>
            <w:color w:val="000000" w:themeColor="text1"/>
            <w:sz w:val="24"/>
            <w:szCs w:val="24"/>
          </w:rPr>
          <w:t>nstagram</w:t>
        </w:r>
      </w:ins>
      <w:proofErr w:type="spellEnd"/>
      <w:r w:rsidRPr="005C6444">
        <w:rPr>
          <w:rFonts w:ascii="Calibri" w:eastAsia="Calibri" w:hAnsi="Calibri" w:cs="Calibri"/>
          <w:i w:val="0"/>
          <w:iCs w:val="0"/>
          <w:color w:val="000000" w:themeColor="text1"/>
          <w:sz w:val="24"/>
          <w:szCs w:val="24"/>
          <w:lang w:val="el-GR"/>
        </w:rPr>
        <w:t>_</w:t>
      </w:r>
      <w:r w:rsidRPr="0059548D">
        <w:rPr>
          <w:rFonts w:ascii="Calibri" w:eastAsia="Calibri" w:hAnsi="Calibri" w:cs="Calibri"/>
          <w:i w:val="0"/>
          <w:iCs w:val="0"/>
          <w:color w:val="000000" w:themeColor="text1"/>
          <w:sz w:val="24"/>
          <w:szCs w:val="24"/>
        </w:rPr>
        <w:t>post</w:t>
      </w:r>
      <w:r w:rsidRPr="005C6444">
        <w:rPr>
          <w:rFonts w:ascii="Calibri" w:eastAsia="Calibri" w:hAnsi="Calibri" w:cs="Calibri"/>
          <w:i w:val="0"/>
          <w:iCs w:val="0"/>
          <w:color w:val="000000" w:themeColor="text1"/>
          <w:sz w:val="24"/>
          <w:szCs w:val="24"/>
          <w:lang w:val="el-GR"/>
        </w:rPr>
        <w:t>_</w:t>
      </w:r>
      <w:r w:rsidRPr="0059548D">
        <w:rPr>
          <w:rFonts w:ascii="Calibri" w:eastAsia="Calibri" w:hAnsi="Calibri" w:cs="Calibri"/>
          <w:i w:val="0"/>
          <w:iCs w:val="0"/>
          <w:color w:val="000000" w:themeColor="text1"/>
          <w:sz w:val="24"/>
          <w:szCs w:val="24"/>
        </w:rPr>
        <w:t>id</w:t>
      </w:r>
      <w:r w:rsidRPr="005C6444">
        <w:rPr>
          <w:rFonts w:ascii="Calibri" w:eastAsia="Calibri" w:hAnsi="Calibri" w:cs="Calibri"/>
          <w:i w:val="0"/>
          <w:iCs w:val="0"/>
          <w:color w:val="000000" w:themeColor="text1"/>
          <w:sz w:val="24"/>
          <w:szCs w:val="24"/>
          <w:lang w:val="el-GR"/>
        </w:rPr>
        <w:t xml:space="preserve">: </w:t>
      </w:r>
      <w:ins w:id="1598" w:author="GEORGILAS STYLIANOS" w:date="2021-08-07T14:33:00Z">
        <w:r w:rsidR="00D36AFE">
          <w:rPr>
            <w:rFonts w:ascii="Calibri" w:eastAsia="Calibri" w:hAnsi="Calibri" w:cs="Calibri"/>
            <w:i w:val="0"/>
            <w:iCs w:val="0"/>
            <w:color w:val="000000" w:themeColor="text1"/>
            <w:sz w:val="24"/>
            <w:szCs w:val="24"/>
          </w:rPr>
          <w:t>O</w:t>
        </w:r>
        <w:r w:rsidR="00D36AFE" w:rsidRPr="00D36AFE">
          <w:rPr>
            <w:rFonts w:ascii="Calibri" w:eastAsia="Calibri" w:hAnsi="Calibri" w:cs="Calibri"/>
            <w:i w:val="0"/>
            <w:iCs w:val="0"/>
            <w:color w:val="000000" w:themeColor="text1"/>
            <w:sz w:val="24"/>
            <w:szCs w:val="24"/>
            <w:lang w:val="el-GR"/>
            <w:rPrChange w:id="1599" w:author="GEORGILAS STYLIANOS" w:date="2021-08-07T14:33:00Z">
              <w:rPr>
                <w:rFonts w:ascii="Calibri" w:eastAsia="Calibri" w:hAnsi="Calibri" w:cs="Calibri"/>
                <w:i w:val="0"/>
                <w:iCs w:val="0"/>
                <w:color w:val="000000" w:themeColor="text1"/>
                <w:sz w:val="24"/>
                <w:szCs w:val="24"/>
              </w:rPr>
            </w:rPrChange>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ins>
      <w:del w:id="1600" w:author="GEORGILAS STYLIANOS" w:date="2021-08-07T14:33:00Z">
        <w:r w:rsidRPr="0059548D" w:rsidDel="00D36AFE">
          <w:rPr>
            <w:rFonts w:ascii="Calibri" w:eastAsia="Calibri" w:hAnsi="Calibri" w:cs="Calibri"/>
            <w:i w:val="0"/>
            <w:iCs w:val="0"/>
            <w:color w:val="000000" w:themeColor="text1"/>
            <w:sz w:val="24"/>
            <w:szCs w:val="24"/>
            <w:lang w:val="el-GR"/>
          </w:rPr>
          <w:delText>Το</w:delText>
        </w:r>
        <w:r w:rsidRPr="005C6444" w:rsidDel="00D36AFE">
          <w:rPr>
            <w:rFonts w:ascii="Calibri" w:eastAsia="Calibri" w:hAnsi="Calibri" w:cs="Calibri"/>
            <w:i w:val="0"/>
            <w:iCs w:val="0"/>
            <w:color w:val="000000" w:themeColor="text1"/>
            <w:sz w:val="24"/>
            <w:szCs w:val="24"/>
            <w:lang w:val="el-GR"/>
          </w:rPr>
          <w:delText xml:space="preserve"> </w:delText>
        </w:r>
        <w:r w:rsidRPr="0059548D" w:rsidDel="00D36AFE">
          <w:rPr>
            <w:rFonts w:ascii="Calibri" w:eastAsia="Calibri" w:hAnsi="Calibri" w:cs="Calibri"/>
            <w:i w:val="0"/>
            <w:iCs w:val="0"/>
            <w:color w:val="000000" w:themeColor="text1"/>
            <w:sz w:val="24"/>
            <w:szCs w:val="24"/>
          </w:rPr>
          <w:delText>id</w:delText>
        </w:r>
        <w:r w:rsidRPr="005C6444" w:rsidDel="00D36AFE">
          <w:rPr>
            <w:rFonts w:ascii="Calibri" w:eastAsia="Calibri" w:hAnsi="Calibri" w:cs="Calibri"/>
            <w:i w:val="0"/>
            <w:iCs w:val="0"/>
            <w:color w:val="000000" w:themeColor="text1"/>
            <w:sz w:val="24"/>
            <w:szCs w:val="24"/>
            <w:lang w:val="el-GR"/>
          </w:rPr>
          <w:delText xml:space="preserve"> </w:delText>
        </w:r>
      </w:del>
      <w:del w:id="1601" w:author="GEORGILAS STYLIANOS" w:date="2021-08-07T14:58:00Z">
        <w:r w:rsidRPr="0059548D" w:rsidDel="006A65D5">
          <w:rPr>
            <w:rFonts w:ascii="Calibri" w:eastAsia="Calibri" w:hAnsi="Calibri" w:cs="Calibri"/>
            <w:i w:val="0"/>
            <w:iCs w:val="0"/>
            <w:color w:val="000000" w:themeColor="text1"/>
            <w:sz w:val="24"/>
            <w:szCs w:val="24"/>
            <w:lang w:val="el-GR"/>
          </w:rPr>
          <w:delText>του</w:delText>
        </w:r>
        <w:r w:rsidRPr="005C6444" w:rsidDel="006A65D5">
          <w:rPr>
            <w:rFonts w:ascii="Calibri" w:eastAsia="Calibri" w:hAnsi="Calibri" w:cs="Calibri"/>
            <w:i w:val="0"/>
            <w:iCs w:val="0"/>
            <w:color w:val="000000" w:themeColor="text1"/>
            <w:sz w:val="24"/>
            <w:szCs w:val="24"/>
            <w:lang w:val="el-GR"/>
          </w:rPr>
          <w:delText xml:space="preserve"> </w:delText>
        </w:r>
        <w:r w:rsidRPr="0059548D" w:rsidDel="006A65D5">
          <w:rPr>
            <w:rFonts w:ascii="Calibri" w:eastAsia="Calibri" w:hAnsi="Calibri" w:cs="Calibri"/>
            <w:i w:val="0"/>
            <w:iCs w:val="0"/>
            <w:color w:val="000000" w:themeColor="text1"/>
            <w:sz w:val="24"/>
            <w:szCs w:val="24"/>
          </w:rPr>
          <w:delText>post</w:delText>
        </w:r>
      </w:del>
      <w:ins w:id="1602" w:author="GEORGILAS STYLIANOS" w:date="2021-08-07T14:58:00Z">
        <w:r w:rsidR="006A65D5">
          <w:rPr>
            <w:rFonts w:ascii="Calibri" w:eastAsia="Calibri" w:hAnsi="Calibri" w:cs="Calibri"/>
            <w:i w:val="0"/>
            <w:iCs w:val="0"/>
            <w:color w:val="000000" w:themeColor="text1"/>
            <w:sz w:val="24"/>
            <w:szCs w:val="24"/>
            <w:lang w:val="el-GR"/>
          </w:rPr>
          <w:t>της δημοσίευσης</w:t>
        </w:r>
      </w:ins>
      <w:r w:rsidRPr="005C6444">
        <w:rPr>
          <w:rFonts w:ascii="Calibri" w:eastAsia="Calibri" w:hAnsi="Calibri" w:cs="Calibri"/>
          <w:i w:val="0"/>
          <w:iCs w:val="0"/>
          <w:color w:val="000000" w:themeColor="text1"/>
          <w:sz w:val="24"/>
          <w:szCs w:val="24"/>
          <w:lang w:val="el-GR"/>
        </w:rPr>
        <w:t xml:space="preserve"> </w:t>
      </w:r>
      <w:r w:rsidRPr="0059548D">
        <w:rPr>
          <w:rFonts w:ascii="Calibri" w:eastAsia="Calibri" w:hAnsi="Calibri" w:cs="Calibri"/>
          <w:i w:val="0"/>
          <w:iCs w:val="0"/>
          <w:color w:val="000000" w:themeColor="text1"/>
          <w:sz w:val="24"/>
          <w:szCs w:val="24"/>
          <w:lang w:val="el-GR"/>
        </w:rPr>
        <w:t>που</w:t>
      </w:r>
      <w:r w:rsidRPr="005C6444">
        <w:rPr>
          <w:rFonts w:ascii="Calibri" w:eastAsia="Calibri" w:hAnsi="Calibri" w:cs="Calibri"/>
          <w:i w:val="0"/>
          <w:iCs w:val="0"/>
          <w:color w:val="000000" w:themeColor="text1"/>
          <w:sz w:val="24"/>
          <w:szCs w:val="24"/>
          <w:lang w:val="el-GR"/>
        </w:rPr>
        <w:t xml:space="preserve"> </w:t>
      </w:r>
      <w:r w:rsidRPr="0059548D">
        <w:rPr>
          <w:rFonts w:ascii="Calibri" w:eastAsia="Calibri" w:hAnsi="Calibri" w:cs="Calibri"/>
          <w:i w:val="0"/>
          <w:iCs w:val="0"/>
          <w:color w:val="000000" w:themeColor="text1"/>
          <w:sz w:val="24"/>
          <w:szCs w:val="24"/>
          <w:lang w:val="el-GR"/>
        </w:rPr>
        <w:t>υπάρχει</w:t>
      </w:r>
      <w:r w:rsidRPr="005C6444">
        <w:rPr>
          <w:rFonts w:ascii="Calibri" w:eastAsia="Calibri" w:hAnsi="Calibri" w:cs="Calibri"/>
          <w:i w:val="0"/>
          <w:iCs w:val="0"/>
          <w:color w:val="000000" w:themeColor="text1"/>
          <w:sz w:val="24"/>
          <w:szCs w:val="24"/>
          <w:lang w:val="el-GR"/>
        </w:rPr>
        <w:t xml:space="preserve"> </w:t>
      </w:r>
      <w:r w:rsidRPr="0059548D">
        <w:rPr>
          <w:rFonts w:ascii="Calibri" w:eastAsia="Calibri" w:hAnsi="Calibri" w:cs="Calibri"/>
          <w:i w:val="0"/>
          <w:iCs w:val="0"/>
          <w:color w:val="000000" w:themeColor="text1"/>
          <w:sz w:val="24"/>
          <w:szCs w:val="24"/>
          <w:lang w:val="el-GR"/>
        </w:rPr>
        <w:t>το</w:t>
      </w:r>
      <w:r w:rsidRPr="005C6444">
        <w:rPr>
          <w:rFonts w:ascii="Calibri" w:eastAsia="Calibri" w:hAnsi="Calibri" w:cs="Calibri"/>
          <w:i w:val="0"/>
          <w:iCs w:val="0"/>
          <w:color w:val="000000" w:themeColor="text1"/>
          <w:sz w:val="24"/>
          <w:szCs w:val="24"/>
          <w:lang w:val="el-GR"/>
        </w:rPr>
        <w:t xml:space="preserve"> </w:t>
      </w:r>
      <w:r w:rsidRPr="0059548D">
        <w:rPr>
          <w:rFonts w:ascii="Calibri" w:eastAsia="Calibri" w:hAnsi="Calibri" w:cs="Calibri"/>
          <w:i w:val="0"/>
          <w:iCs w:val="0"/>
          <w:color w:val="000000" w:themeColor="text1"/>
          <w:sz w:val="24"/>
          <w:szCs w:val="24"/>
        </w:rPr>
        <w:t>hashtag</w:t>
      </w:r>
      <w:ins w:id="1603" w:author="Razis" w:date="2021-08-01T12:44:00Z">
        <w:del w:id="1604" w:author="GEORGILAS STYLIANOS" w:date="2021-08-06T22:07:00Z">
          <w:r w:rsidR="004E0DF9" w:rsidRPr="005C6444" w:rsidDel="005C6444">
            <w:rPr>
              <w:rFonts w:ascii="Calibri" w:eastAsia="Calibri" w:hAnsi="Calibri" w:cs="Calibri"/>
              <w:i w:val="0"/>
              <w:iCs w:val="0"/>
              <w:color w:val="000000" w:themeColor="text1"/>
              <w:sz w:val="24"/>
              <w:szCs w:val="24"/>
              <w:lang w:val="el-GR"/>
            </w:rPr>
            <w:delText xml:space="preserve">++ </w:delText>
          </w:r>
          <w:r w:rsidR="004E0DF9" w:rsidDel="005C6444">
            <w:rPr>
              <w:rFonts w:ascii="Calibri" w:eastAsia="Calibri" w:hAnsi="Calibri" w:cs="Calibri"/>
              <w:i w:val="0"/>
              <w:iCs w:val="0"/>
              <w:color w:val="000000" w:themeColor="text1"/>
              <w:sz w:val="24"/>
              <w:szCs w:val="24"/>
              <w:lang w:val="el-GR"/>
            </w:rPr>
            <w:delText>ΞΚ</w:delText>
          </w:r>
        </w:del>
      </w:ins>
      <w:ins w:id="1605" w:author="GEORGILAS STYLIANOS" w:date="2021-08-06T22:07:00Z">
        <w:r w:rsidR="005C6444" w:rsidRPr="005C6444">
          <w:rPr>
            <w:rFonts w:ascii="Calibri" w:eastAsia="Calibri" w:hAnsi="Calibri" w:cs="Calibri"/>
            <w:i w:val="0"/>
            <w:iCs w:val="0"/>
            <w:color w:val="000000" w:themeColor="text1"/>
            <w:sz w:val="24"/>
            <w:szCs w:val="24"/>
            <w:lang w:val="el-GR"/>
            <w:rPrChange w:id="1606" w:author="GEORGILAS STYLIANOS" w:date="2021-08-06T22:07:00Z">
              <w:rPr>
                <w:rFonts w:ascii="Calibri" w:eastAsia="Calibri" w:hAnsi="Calibri" w:cs="Calibri"/>
                <w:i w:val="0"/>
                <w:iCs w:val="0"/>
                <w:color w:val="000000" w:themeColor="text1"/>
                <w:sz w:val="24"/>
                <w:szCs w:val="24"/>
              </w:rPr>
            </w:rPrChange>
          </w:rPr>
          <w:t xml:space="preserve">, </w:t>
        </w:r>
        <w:r w:rsidR="005C6444">
          <w:rPr>
            <w:rFonts w:ascii="Calibri" w:eastAsia="Calibri" w:hAnsi="Calibri" w:cs="Calibri"/>
            <w:i w:val="0"/>
            <w:iCs w:val="0"/>
            <w:color w:val="000000" w:themeColor="text1"/>
            <w:sz w:val="24"/>
            <w:szCs w:val="24"/>
            <w:lang w:val="el-GR"/>
          </w:rPr>
          <w:t xml:space="preserve">ξένο κλειδί για τον πίνακα </w:t>
        </w:r>
        <w:r w:rsidR="005C6444" w:rsidRPr="00AA5D52">
          <w:rPr>
            <w:rFonts w:ascii="Calibri" w:eastAsia="Calibri" w:hAnsi="Calibri" w:cs="Calibri"/>
            <w:i w:val="0"/>
            <w:iCs w:val="0"/>
            <w:color w:val="000000" w:themeColor="text1"/>
            <w:sz w:val="24"/>
            <w:szCs w:val="24"/>
            <w:lang w:val="el-GR"/>
          </w:rPr>
          <w:t>“</w:t>
        </w:r>
        <w:r w:rsidR="005C6444">
          <w:rPr>
            <w:rFonts w:ascii="Calibri" w:eastAsia="Calibri" w:hAnsi="Calibri" w:cs="Calibri"/>
            <w:i w:val="0"/>
            <w:iCs w:val="0"/>
            <w:color w:val="000000" w:themeColor="text1"/>
            <w:sz w:val="24"/>
            <w:szCs w:val="24"/>
          </w:rPr>
          <w:t>Instagram</w:t>
        </w:r>
        <w:r w:rsidR="005C6444" w:rsidRPr="00AA5D52">
          <w:rPr>
            <w:rFonts w:ascii="Calibri" w:eastAsia="Calibri" w:hAnsi="Calibri" w:cs="Calibri"/>
            <w:i w:val="0"/>
            <w:iCs w:val="0"/>
            <w:color w:val="000000" w:themeColor="text1"/>
            <w:sz w:val="24"/>
            <w:szCs w:val="24"/>
            <w:lang w:val="el-GR"/>
          </w:rPr>
          <w:t>”</w:t>
        </w:r>
      </w:ins>
      <w:ins w:id="1607" w:author="GEORGILAS STYLIANOS" w:date="2021-08-07T15:15:00Z">
        <w:r w:rsidR="00432C7D">
          <w:rPr>
            <w:rFonts w:ascii="Calibri" w:eastAsia="Calibri" w:hAnsi="Calibri" w:cs="Calibri"/>
            <w:i w:val="0"/>
            <w:iCs w:val="0"/>
            <w:color w:val="000000" w:themeColor="text1"/>
            <w:sz w:val="24"/>
            <w:szCs w:val="24"/>
            <w:lang w:val="el-GR"/>
          </w:rPr>
          <w:t xml:space="preserve"> (</w:t>
        </w:r>
        <w:r w:rsidR="00432C7D">
          <w:rPr>
            <w:rFonts w:ascii="Calibri" w:eastAsia="Calibri" w:hAnsi="Calibri" w:cs="Calibri"/>
            <w:i w:val="0"/>
            <w:iCs w:val="0"/>
            <w:color w:val="000000" w:themeColor="text1"/>
            <w:sz w:val="24"/>
            <w:szCs w:val="24"/>
            <w:lang w:val="el-GR"/>
          </w:rPr>
          <w:fldChar w:fldCharType="begin"/>
        </w:r>
        <w:r w:rsidR="00432C7D">
          <w:rPr>
            <w:rFonts w:ascii="Calibri" w:eastAsia="Calibri" w:hAnsi="Calibri" w:cs="Calibri"/>
            <w:i w:val="0"/>
            <w:iCs w:val="0"/>
            <w:color w:val="000000" w:themeColor="text1"/>
            <w:sz w:val="24"/>
            <w:szCs w:val="24"/>
            <w:lang w:val="el-GR"/>
          </w:rPr>
          <w:instrText xml:space="preserve"> REF _Ref78469382 \h </w:instrText>
        </w:r>
      </w:ins>
      <w:r w:rsidR="00432C7D">
        <w:rPr>
          <w:rFonts w:ascii="Calibri" w:eastAsia="Calibri" w:hAnsi="Calibri" w:cs="Calibri"/>
          <w:i w:val="0"/>
          <w:iCs w:val="0"/>
          <w:color w:val="000000" w:themeColor="text1"/>
          <w:sz w:val="24"/>
          <w:szCs w:val="24"/>
          <w:lang w:val="el-GR"/>
        </w:rPr>
      </w:r>
      <w:r w:rsidR="00432C7D">
        <w:rPr>
          <w:rFonts w:ascii="Calibri" w:eastAsia="Calibri" w:hAnsi="Calibri" w:cs="Calibri"/>
          <w:i w:val="0"/>
          <w:iCs w:val="0"/>
          <w:color w:val="000000" w:themeColor="text1"/>
          <w:sz w:val="24"/>
          <w:szCs w:val="24"/>
          <w:lang w:val="el-GR"/>
        </w:rPr>
        <w:fldChar w:fldCharType="separate"/>
      </w:r>
      <w:ins w:id="1608" w:author="GEORGILAS STYLIANOS" w:date="2021-08-07T15:15:00Z">
        <w:r w:rsidR="00432C7D" w:rsidRPr="001713E4">
          <w:rPr>
            <w:b/>
            <w:bCs/>
            <w:color w:val="auto"/>
            <w:sz w:val="24"/>
            <w:szCs w:val="24"/>
            <w:lang w:val="el-GR"/>
          </w:rPr>
          <w:t xml:space="preserve">Εικόνα </w:t>
        </w:r>
        <w:r w:rsidR="00432C7D" w:rsidRPr="00582156">
          <w:rPr>
            <w:b/>
            <w:bCs/>
            <w:noProof/>
            <w:color w:val="auto"/>
            <w:sz w:val="24"/>
            <w:szCs w:val="24"/>
            <w:lang w:val="el-GR"/>
          </w:rPr>
          <w:t>3</w:t>
        </w:r>
        <w:r w:rsidR="00432C7D">
          <w:rPr>
            <w:rFonts w:ascii="Calibri" w:eastAsia="Calibri" w:hAnsi="Calibri" w:cs="Calibri"/>
            <w:i w:val="0"/>
            <w:iCs w:val="0"/>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ins>
    </w:p>
    <w:p w14:paraId="235AD869" w14:textId="0309545C" w:rsidR="0015174A" w:rsidRPr="0059548D" w:rsidRDefault="0015174A" w:rsidP="0015174A">
      <w:pPr>
        <w:pStyle w:val="Caption"/>
        <w:numPr>
          <w:ilvl w:val="0"/>
          <w:numId w:val="15"/>
        </w:numPr>
        <w:rPr>
          <w:rFonts w:ascii="Calibri" w:eastAsia="Calibri" w:hAnsi="Calibri" w:cs="Calibri"/>
          <w:i w:val="0"/>
          <w:iCs w:val="0"/>
          <w:color w:val="000000" w:themeColor="text1"/>
          <w:sz w:val="24"/>
          <w:szCs w:val="24"/>
          <w:lang w:val="el-GR"/>
        </w:rPr>
      </w:pPr>
      <w:del w:id="1609" w:author="GEORGILAS STYLIANOS" w:date="2021-08-06T22:07:00Z">
        <w:r w:rsidRPr="0059548D" w:rsidDel="005C6444">
          <w:rPr>
            <w:rFonts w:ascii="Calibri" w:eastAsia="Calibri" w:hAnsi="Calibri" w:cs="Calibri"/>
            <w:i w:val="0"/>
            <w:iCs w:val="0"/>
            <w:color w:val="000000" w:themeColor="text1"/>
            <w:sz w:val="24"/>
            <w:szCs w:val="24"/>
          </w:rPr>
          <w:delText>Hash</w:delText>
        </w:r>
      </w:del>
      <w:ins w:id="1610" w:author="GEORGILAS STYLIANOS" w:date="2021-08-06T22:07:00Z">
        <w:r w:rsidR="005C6444">
          <w:rPr>
            <w:rFonts w:ascii="Calibri" w:eastAsia="Calibri" w:hAnsi="Calibri" w:cs="Calibri"/>
            <w:i w:val="0"/>
            <w:iCs w:val="0"/>
            <w:color w:val="000000" w:themeColor="text1"/>
            <w:sz w:val="24"/>
            <w:szCs w:val="24"/>
          </w:rPr>
          <w:t>h</w:t>
        </w:r>
        <w:r w:rsidR="005C6444" w:rsidRPr="0059548D">
          <w:rPr>
            <w:rFonts w:ascii="Calibri" w:eastAsia="Calibri" w:hAnsi="Calibri" w:cs="Calibri"/>
            <w:i w:val="0"/>
            <w:iCs w:val="0"/>
            <w:color w:val="000000" w:themeColor="text1"/>
            <w:sz w:val="24"/>
            <w:szCs w:val="24"/>
          </w:rPr>
          <w:t>ash</w:t>
        </w:r>
      </w:ins>
      <w:r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Pr="0059548D">
        <w:rPr>
          <w:rFonts w:ascii="Calibri" w:eastAsia="Calibri" w:hAnsi="Calibri" w:cs="Calibri"/>
          <w:i w:val="0"/>
          <w:iCs w:val="0"/>
          <w:color w:val="000000" w:themeColor="text1"/>
          <w:sz w:val="24"/>
          <w:szCs w:val="24"/>
          <w:lang w:val="el-GR"/>
        </w:rPr>
        <w:t xml:space="preserve"> Ο μοναδικός αύξων αριθμός του </w:t>
      </w:r>
      <w:r w:rsidRPr="0059548D">
        <w:rPr>
          <w:rFonts w:ascii="Calibri" w:eastAsia="Calibri" w:hAnsi="Calibri" w:cs="Calibri"/>
          <w:i w:val="0"/>
          <w:iCs w:val="0"/>
          <w:color w:val="000000" w:themeColor="text1"/>
          <w:sz w:val="24"/>
          <w:szCs w:val="24"/>
        </w:rPr>
        <w:t>hashtag</w:t>
      </w:r>
      <w:r w:rsidRPr="0059548D">
        <w:rPr>
          <w:rFonts w:ascii="Calibri" w:eastAsia="Calibri" w:hAnsi="Calibri" w:cs="Calibri"/>
          <w:i w:val="0"/>
          <w:iCs w:val="0"/>
          <w:color w:val="000000" w:themeColor="text1"/>
          <w:sz w:val="24"/>
          <w:szCs w:val="24"/>
          <w:lang w:val="el-GR"/>
        </w:rPr>
        <w:t xml:space="preserve"> που υπάρχει στον πίνακα </w:t>
      </w:r>
      <w:r w:rsidRPr="0059548D">
        <w:rPr>
          <w:rFonts w:ascii="Calibri" w:eastAsia="Calibri" w:hAnsi="Calibri" w:cs="Calibri"/>
          <w:i w:val="0"/>
          <w:iCs w:val="0"/>
          <w:color w:val="000000" w:themeColor="text1"/>
          <w:sz w:val="24"/>
          <w:szCs w:val="24"/>
        </w:rPr>
        <w:t>Hashtag</w:t>
      </w:r>
      <w:ins w:id="1611" w:author="Razis" w:date="2021-08-01T12:44:00Z">
        <w:del w:id="1612" w:author="GEORGILAS STYLIANOS" w:date="2021-08-06T22:07:00Z">
          <w:r w:rsidR="004E0DF9" w:rsidDel="005C6444">
            <w:rPr>
              <w:rFonts w:ascii="Calibri" w:eastAsia="Calibri" w:hAnsi="Calibri" w:cs="Calibri"/>
              <w:i w:val="0"/>
              <w:iCs w:val="0"/>
              <w:color w:val="000000" w:themeColor="text1"/>
              <w:sz w:val="24"/>
              <w:szCs w:val="24"/>
              <w:lang w:val="el-GR"/>
            </w:rPr>
            <w:delText>++ ΞΚ</w:delText>
          </w:r>
        </w:del>
      </w:ins>
      <w:ins w:id="1613" w:author="GEORGILAS STYLIANOS" w:date="2021-08-06T22:07:00Z">
        <w:r w:rsidR="005C6444" w:rsidRPr="005C6444">
          <w:rPr>
            <w:rFonts w:ascii="Calibri" w:eastAsia="Calibri" w:hAnsi="Calibri" w:cs="Calibri"/>
            <w:i w:val="0"/>
            <w:iCs w:val="0"/>
            <w:color w:val="000000" w:themeColor="text1"/>
            <w:sz w:val="24"/>
            <w:szCs w:val="24"/>
            <w:lang w:val="el-GR"/>
            <w:rPrChange w:id="1614" w:author="GEORGILAS STYLIANOS" w:date="2021-08-06T22:07:00Z">
              <w:rPr>
                <w:rFonts w:ascii="Calibri" w:eastAsia="Calibri" w:hAnsi="Calibri" w:cs="Calibri"/>
                <w:i w:val="0"/>
                <w:iCs w:val="0"/>
                <w:color w:val="000000" w:themeColor="text1"/>
                <w:sz w:val="24"/>
                <w:szCs w:val="24"/>
              </w:rPr>
            </w:rPrChange>
          </w:rPr>
          <w:t xml:space="preserve">, </w:t>
        </w:r>
        <w:r w:rsidR="005C6444">
          <w:rPr>
            <w:rFonts w:ascii="Calibri" w:eastAsia="Calibri" w:hAnsi="Calibri" w:cs="Calibri"/>
            <w:i w:val="0"/>
            <w:iCs w:val="0"/>
            <w:color w:val="000000" w:themeColor="text1"/>
            <w:sz w:val="24"/>
            <w:szCs w:val="24"/>
            <w:lang w:val="el-GR"/>
          </w:rPr>
          <w:t xml:space="preserve">ξένο κλειδί για τον πίνακα </w:t>
        </w:r>
        <w:r w:rsidR="005C6444" w:rsidRPr="00AA5D52">
          <w:rPr>
            <w:rFonts w:ascii="Calibri" w:eastAsia="Calibri" w:hAnsi="Calibri" w:cs="Calibri"/>
            <w:i w:val="0"/>
            <w:iCs w:val="0"/>
            <w:color w:val="000000" w:themeColor="text1"/>
            <w:sz w:val="24"/>
            <w:szCs w:val="24"/>
            <w:lang w:val="el-GR"/>
          </w:rPr>
          <w:t>“</w:t>
        </w:r>
        <w:r w:rsidR="005C6444">
          <w:rPr>
            <w:rFonts w:ascii="Calibri" w:eastAsia="Calibri" w:hAnsi="Calibri" w:cs="Calibri"/>
            <w:i w:val="0"/>
            <w:iCs w:val="0"/>
            <w:color w:val="000000" w:themeColor="text1"/>
            <w:sz w:val="24"/>
            <w:szCs w:val="24"/>
          </w:rPr>
          <w:t>Hashtag</w:t>
        </w:r>
        <w:r w:rsidR="005C6444" w:rsidRPr="00AA5D52">
          <w:rPr>
            <w:rFonts w:ascii="Calibri" w:eastAsia="Calibri" w:hAnsi="Calibri" w:cs="Calibri"/>
            <w:i w:val="0"/>
            <w:iCs w:val="0"/>
            <w:color w:val="000000" w:themeColor="text1"/>
            <w:sz w:val="24"/>
            <w:szCs w:val="24"/>
            <w:lang w:val="el-GR"/>
          </w:rPr>
          <w:t>”</w:t>
        </w:r>
      </w:ins>
      <w:ins w:id="1615" w:author="GEORGILAS STYLIANOS" w:date="2021-08-07T15:15:00Z">
        <w:r w:rsidR="00432C7D">
          <w:rPr>
            <w:rFonts w:ascii="Calibri" w:eastAsia="Calibri" w:hAnsi="Calibri" w:cs="Calibri"/>
            <w:i w:val="0"/>
            <w:iCs w:val="0"/>
            <w:color w:val="000000" w:themeColor="text1"/>
            <w:sz w:val="24"/>
            <w:szCs w:val="24"/>
            <w:lang w:val="el-GR"/>
          </w:rPr>
          <w:t xml:space="preserve"> (</w:t>
        </w:r>
        <w:r w:rsidR="00432C7D">
          <w:rPr>
            <w:rFonts w:ascii="Calibri" w:eastAsia="Calibri" w:hAnsi="Calibri" w:cs="Calibri"/>
            <w:i w:val="0"/>
            <w:iCs w:val="0"/>
            <w:color w:val="000000" w:themeColor="text1"/>
            <w:sz w:val="24"/>
            <w:szCs w:val="24"/>
            <w:lang w:val="el-GR"/>
          </w:rPr>
          <w:fldChar w:fldCharType="begin"/>
        </w:r>
        <w:r w:rsidR="00432C7D">
          <w:rPr>
            <w:rFonts w:ascii="Calibri" w:eastAsia="Calibri" w:hAnsi="Calibri" w:cs="Calibri"/>
            <w:i w:val="0"/>
            <w:iCs w:val="0"/>
            <w:color w:val="000000" w:themeColor="text1"/>
            <w:sz w:val="24"/>
            <w:szCs w:val="24"/>
            <w:lang w:val="el-GR"/>
          </w:rPr>
          <w:instrText xml:space="preserve"> REF _Ref78469434 \h </w:instrText>
        </w:r>
      </w:ins>
      <w:r w:rsidR="00432C7D">
        <w:rPr>
          <w:rFonts w:ascii="Calibri" w:eastAsia="Calibri" w:hAnsi="Calibri" w:cs="Calibri"/>
          <w:i w:val="0"/>
          <w:iCs w:val="0"/>
          <w:color w:val="000000" w:themeColor="text1"/>
          <w:sz w:val="24"/>
          <w:szCs w:val="24"/>
          <w:lang w:val="el-GR"/>
        </w:rPr>
      </w:r>
      <w:r w:rsidR="00432C7D">
        <w:rPr>
          <w:rFonts w:ascii="Calibri" w:eastAsia="Calibri" w:hAnsi="Calibri" w:cs="Calibri"/>
          <w:i w:val="0"/>
          <w:iCs w:val="0"/>
          <w:color w:val="000000" w:themeColor="text1"/>
          <w:sz w:val="24"/>
          <w:szCs w:val="24"/>
          <w:lang w:val="el-GR"/>
        </w:rPr>
        <w:fldChar w:fldCharType="separate"/>
      </w:r>
      <w:ins w:id="1616" w:author="GEORGILAS STYLIANOS" w:date="2021-08-07T15:15:00Z">
        <w:r w:rsidR="00432C7D" w:rsidRPr="001713E4">
          <w:rPr>
            <w:b/>
            <w:bCs/>
            <w:sz w:val="24"/>
            <w:szCs w:val="24"/>
            <w:lang w:val="el-GR"/>
          </w:rPr>
          <w:t xml:space="preserve">Εικόνα </w:t>
        </w:r>
        <w:r w:rsidR="00432C7D" w:rsidRPr="00582156">
          <w:rPr>
            <w:b/>
            <w:bCs/>
            <w:noProof/>
            <w:sz w:val="24"/>
            <w:szCs w:val="24"/>
            <w:lang w:val="el-GR"/>
          </w:rPr>
          <w:t>7</w:t>
        </w:r>
        <w:r w:rsidR="00432C7D">
          <w:rPr>
            <w:rFonts w:ascii="Calibri" w:eastAsia="Calibri" w:hAnsi="Calibri" w:cs="Calibri"/>
            <w:i w:val="0"/>
            <w:iCs w:val="0"/>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ins>
    </w:p>
    <w:p w14:paraId="1D313D07" w14:textId="77777777" w:rsidR="008B07C8" w:rsidRDefault="008B07C8" w:rsidP="0059548D">
      <w:pPr>
        <w:keepNext/>
        <w:jc w:val="center"/>
      </w:pPr>
      <w:r>
        <w:rPr>
          <w:rFonts w:ascii="Calibri" w:eastAsia="Calibri" w:hAnsi="Calibri" w:cs="Calibri"/>
          <w:noProof/>
          <w:lang w:val="el-GR"/>
        </w:rPr>
        <w:drawing>
          <wp:inline distT="0" distB="0" distL="0" distR="0" wp14:anchorId="06012757" wp14:editId="1F98EC6B">
            <wp:extent cx="1619476" cy="933580"/>
            <wp:effectExtent l="0" t="0" r="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619476" cy="933580"/>
                    </a:xfrm>
                    <a:prstGeom prst="rect">
                      <a:avLst/>
                    </a:prstGeom>
                  </pic:spPr>
                </pic:pic>
              </a:graphicData>
            </a:graphic>
          </wp:inline>
        </w:drawing>
      </w:r>
    </w:p>
    <w:p w14:paraId="7CC3BA9A" w14:textId="4F68D46F" w:rsidR="0087388F" w:rsidRPr="008B07C8" w:rsidRDefault="008B07C8" w:rsidP="0059548D">
      <w:pPr>
        <w:pStyle w:val="Caption"/>
        <w:jc w:val="center"/>
        <w:rPr>
          <w:rFonts w:ascii="Calibri" w:eastAsia="Calibri" w:hAnsi="Calibri" w:cs="Calibri"/>
          <w:b/>
          <w:bCs/>
          <w:color w:val="auto"/>
          <w:sz w:val="24"/>
          <w:szCs w:val="24"/>
          <w:lang w:val="el-GR"/>
        </w:rPr>
      </w:pPr>
      <w:bookmarkStart w:id="1617" w:name="_Ref78469539"/>
      <w:bookmarkStart w:id="1618" w:name="_Toc78469291"/>
      <w:bookmarkStart w:id="1619" w:name="_Toc78589177"/>
      <w:bookmarkStart w:id="1620" w:name="_Toc78604267"/>
      <w:r w:rsidRPr="008B07C8">
        <w:rPr>
          <w:b/>
          <w:bCs/>
          <w:color w:val="auto"/>
          <w:sz w:val="24"/>
          <w:szCs w:val="24"/>
          <w:lang w:val="el-GR"/>
        </w:rPr>
        <w:t xml:space="preserve">Εικόνα </w:t>
      </w:r>
      <w:r w:rsidRPr="008B07C8">
        <w:rPr>
          <w:b/>
          <w:bCs/>
          <w:color w:val="auto"/>
          <w:sz w:val="24"/>
          <w:szCs w:val="24"/>
        </w:rPr>
        <w:fldChar w:fldCharType="begin"/>
      </w:r>
      <w:r w:rsidRPr="008B07C8">
        <w:rPr>
          <w:b/>
          <w:bCs/>
          <w:color w:val="auto"/>
          <w:sz w:val="24"/>
          <w:szCs w:val="24"/>
          <w:lang w:val="el-GR"/>
        </w:rPr>
        <w:instrText xml:space="preserve"> </w:instrText>
      </w:r>
      <w:r w:rsidRPr="008B07C8">
        <w:rPr>
          <w:b/>
          <w:bCs/>
          <w:color w:val="auto"/>
          <w:sz w:val="24"/>
          <w:szCs w:val="24"/>
        </w:rPr>
        <w:instrText>SEQ</w:instrText>
      </w:r>
      <w:r w:rsidRPr="008B07C8">
        <w:rPr>
          <w:b/>
          <w:bCs/>
          <w:color w:val="auto"/>
          <w:sz w:val="24"/>
          <w:szCs w:val="24"/>
          <w:lang w:val="el-GR"/>
        </w:rPr>
        <w:instrText xml:space="preserve"> Εικόνα \* </w:instrText>
      </w:r>
      <w:r w:rsidRPr="008B07C8">
        <w:rPr>
          <w:b/>
          <w:bCs/>
          <w:color w:val="auto"/>
          <w:sz w:val="24"/>
          <w:szCs w:val="24"/>
        </w:rPr>
        <w:instrText>ARABIC</w:instrText>
      </w:r>
      <w:r w:rsidRPr="008B07C8">
        <w:rPr>
          <w:b/>
          <w:bCs/>
          <w:color w:val="auto"/>
          <w:sz w:val="24"/>
          <w:szCs w:val="24"/>
          <w:lang w:val="el-GR"/>
        </w:rPr>
        <w:instrText xml:space="preserve"> </w:instrText>
      </w:r>
      <w:r w:rsidRPr="008B07C8">
        <w:rPr>
          <w:b/>
          <w:bCs/>
          <w:color w:val="auto"/>
          <w:sz w:val="24"/>
          <w:szCs w:val="24"/>
        </w:rPr>
        <w:fldChar w:fldCharType="separate"/>
      </w:r>
      <w:ins w:id="1621" w:author="GEORGILAS STYLIANOS" w:date="2021-08-07T20:37:00Z">
        <w:r w:rsidR="00145C75" w:rsidRPr="00337290">
          <w:rPr>
            <w:b/>
            <w:bCs/>
            <w:noProof/>
            <w:color w:val="auto"/>
            <w:sz w:val="24"/>
            <w:szCs w:val="24"/>
            <w:lang w:val="el-GR"/>
            <w:rPrChange w:id="1622" w:author="GEORGILAS STYLIANOS" w:date="2021-08-07T20:47:00Z">
              <w:rPr>
                <w:b/>
                <w:bCs/>
                <w:noProof/>
                <w:color w:val="auto"/>
                <w:sz w:val="24"/>
                <w:szCs w:val="24"/>
              </w:rPr>
            </w:rPrChange>
          </w:rPr>
          <w:t>20</w:t>
        </w:r>
      </w:ins>
      <w:del w:id="1623" w:author="GEORGILAS STYLIANOS" w:date="2021-08-07T19:17:00Z">
        <w:r w:rsidR="00582156" w:rsidRPr="00582156" w:rsidDel="001610D4">
          <w:rPr>
            <w:b/>
            <w:bCs/>
            <w:noProof/>
            <w:color w:val="auto"/>
            <w:sz w:val="24"/>
            <w:szCs w:val="24"/>
            <w:lang w:val="el-GR"/>
          </w:rPr>
          <w:delText>20</w:delText>
        </w:r>
      </w:del>
      <w:r w:rsidRPr="008B07C8">
        <w:rPr>
          <w:b/>
          <w:bCs/>
          <w:color w:val="auto"/>
          <w:sz w:val="24"/>
          <w:szCs w:val="24"/>
        </w:rPr>
        <w:fldChar w:fldCharType="end"/>
      </w:r>
      <w:bookmarkEnd w:id="1617"/>
      <w:r w:rsidRPr="008B07C8">
        <w:rPr>
          <w:b/>
          <w:bCs/>
          <w:color w:val="auto"/>
          <w:sz w:val="24"/>
          <w:szCs w:val="24"/>
          <w:lang w:val="el-GR"/>
        </w:rPr>
        <w:t xml:space="preserve">: Πίνακας </w:t>
      </w:r>
      <w:r w:rsidRPr="008B07C8">
        <w:rPr>
          <w:b/>
          <w:bCs/>
          <w:color w:val="auto"/>
          <w:sz w:val="24"/>
          <w:szCs w:val="24"/>
        </w:rPr>
        <w:t>Hash</w:t>
      </w:r>
      <w:r w:rsidRPr="008B07C8">
        <w:rPr>
          <w:b/>
          <w:bCs/>
          <w:color w:val="auto"/>
          <w:sz w:val="24"/>
          <w:szCs w:val="24"/>
          <w:lang w:val="el-GR"/>
        </w:rPr>
        <w:t>2</w:t>
      </w:r>
      <w:r w:rsidRPr="008B07C8">
        <w:rPr>
          <w:b/>
          <w:bCs/>
          <w:color w:val="auto"/>
          <w:sz w:val="24"/>
          <w:szCs w:val="24"/>
        </w:rPr>
        <w:t>Insta</w:t>
      </w:r>
      <w:bookmarkEnd w:id="1618"/>
      <w:bookmarkEnd w:id="1619"/>
      <w:bookmarkEnd w:id="1620"/>
    </w:p>
    <w:p w14:paraId="0860C970" w14:textId="77777777" w:rsidR="008B07C8" w:rsidRDefault="008B07C8">
      <w:pPr>
        <w:rPr>
          <w:rFonts w:ascii="Calibri" w:eastAsia="Calibri" w:hAnsi="Calibri" w:cs="Calibri"/>
          <w:lang w:val="el-GR"/>
        </w:rPr>
      </w:pPr>
    </w:p>
    <w:p w14:paraId="1618D1C4" w14:textId="77777777" w:rsidR="005619ED" w:rsidRDefault="005619ED">
      <w:pPr>
        <w:rPr>
          <w:rFonts w:ascii="Calibri" w:eastAsia="Calibri" w:hAnsi="Calibri" w:cs="Calibri"/>
          <w:lang w:val="el-GR"/>
        </w:rPr>
      </w:pPr>
    </w:p>
    <w:p w14:paraId="628BEB4E" w14:textId="77777777" w:rsidR="00F829E6" w:rsidRDefault="00F829E6">
      <w:pPr>
        <w:rPr>
          <w:rFonts w:ascii="Calibri" w:eastAsia="Calibri" w:hAnsi="Calibri" w:cs="Calibri"/>
          <w:lang w:val="el-GR"/>
        </w:rPr>
        <w:sectPr w:rsidR="00F829E6" w:rsidSect="003A7348">
          <w:footerReference w:type="default" r:id="rId36"/>
          <w:pgSz w:w="12240" w:h="15840" w:code="1"/>
          <w:pgMar w:top="1440" w:right="1440" w:bottom="1440" w:left="1440" w:header="720" w:footer="720" w:gutter="0"/>
          <w:pgBorders w:display="not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2587B909" w14:textId="655F4A3C" w:rsidR="004C71E3" w:rsidRPr="008B576A" w:rsidRDefault="004C71E3" w:rsidP="00F92EDA">
      <w:pPr>
        <w:pStyle w:val="Heading2"/>
        <w:rPr>
          <w:rFonts w:asciiTheme="minorHAnsi" w:eastAsia="Calibri" w:hAnsiTheme="minorHAnsi"/>
          <w:b/>
          <w:bCs/>
          <w:color w:val="auto"/>
          <w:sz w:val="36"/>
          <w:szCs w:val="36"/>
          <w:lang w:val="el-GR"/>
        </w:rPr>
      </w:pPr>
      <w:bookmarkStart w:id="1624" w:name="_Toc78286850"/>
      <w:bookmarkStart w:id="1625" w:name="_Toc78469138"/>
      <w:r w:rsidRPr="008B576A">
        <w:rPr>
          <w:rFonts w:asciiTheme="minorHAnsi" w:eastAsia="Calibri" w:hAnsiTheme="minorHAnsi"/>
          <w:b/>
          <w:bCs/>
          <w:color w:val="auto"/>
          <w:sz w:val="36"/>
          <w:szCs w:val="36"/>
          <w:lang w:val="el-GR"/>
        </w:rPr>
        <w:lastRenderedPageBreak/>
        <w:t>3.2</w:t>
      </w:r>
      <w:r w:rsidR="000C53E9" w:rsidRPr="006B1830">
        <w:rPr>
          <w:rFonts w:asciiTheme="minorHAnsi" w:eastAsia="Calibri" w:hAnsiTheme="minorHAnsi"/>
          <w:b/>
          <w:bCs/>
          <w:color w:val="auto"/>
          <w:sz w:val="36"/>
          <w:szCs w:val="36"/>
          <w:lang w:val="el-GR"/>
        </w:rPr>
        <w:t xml:space="preserve">. </w:t>
      </w:r>
      <w:del w:id="1626" w:author="GEORGILAS STYLIANOS" w:date="2021-08-06T19:40:00Z">
        <w:r w:rsidR="000C53E9" w:rsidRPr="006B1830" w:rsidDel="004508FB">
          <w:rPr>
            <w:rFonts w:asciiTheme="minorHAnsi" w:eastAsia="Calibri" w:hAnsiTheme="minorHAnsi"/>
            <w:b/>
            <w:bCs/>
            <w:color w:val="auto"/>
            <w:sz w:val="36"/>
            <w:szCs w:val="36"/>
            <w:lang w:val="el-GR"/>
          </w:rPr>
          <w:delText xml:space="preserve"> </w:delText>
        </w:r>
      </w:del>
      <w:r w:rsidRPr="008B576A">
        <w:rPr>
          <w:rFonts w:asciiTheme="minorHAnsi" w:eastAsia="Calibri" w:hAnsiTheme="minorHAnsi"/>
          <w:b/>
          <w:bCs/>
          <w:color w:val="auto"/>
          <w:sz w:val="36"/>
          <w:szCs w:val="36"/>
          <w:lang w:val="el-GR"/>
        </w:rPr>
        <w:t>Ανάλυση συσχετίσεων πινάκων</w:t>
      </w:r>
      <w:bookmarkEnd w:id="1624"/>
      <w:bookmarkEnd w:id="1625"/>
    </w:p>
    <w:p w14:paraId="4DFF2FD3" w14:textId="3F2E9690" w:rsidR="008F26D9" w:rsidRPr="0059548D" w:rsidRDefault="00010EE3">
      <w:pPr>
        <w:rPr>
          <w:rFonts w:ascii="Calibri" w:eastAsia="Calibri" w:hAnsi="Calibri" w:cs="Calibri"/>
          <w:sz w:val="24"/>
          <w:szCs w:val="24"/>
          <w:lang w:val="el-GR"/>
        </w:rPr>
      </w:pPr>
      <w:r w:rsidRPr="0059548D">
        <w:rPr>
          <w:rFonts w:ascii="Calibri" w:eastAsia="Calibri" w:hAnsi="Calibri" w:cs="Calibri"/>
          <w:sz w:val="24"/>
          <w:szCs w:val="24"/>
          <w:lang w:val="el-GR"/>
        </w:rPr>
        <w:t xml:space="preserve">Για να επιτευχθεί η ενοποίηση των τριών </w:t>
      </w:r>
      <w:del w:id="1627" w:author="GEORGILAS STYLIANOS" w:date="2021-08-07T14:19:00Z">
        <w:r w:rsidR="002309C0" w:rsidDel="0092709A">
          <w:rPr>
            <w:rFonts w:ascii="Calibri" w:eastAsia="Calibri" w:hAnsi="Calibri" w:cs="Calibri"/>
            <w:bCs/>
            <w:sz w:val="24"/>
            <w:szCs w:val="24"/>
            <w:lang w:val="el-GR"/>
          </w:rPr>
          <w:delText>Κ.Δ.</w:delText>
        </w:r>
      </w:del>
      <w:ins w:id="1628" w:author="GEORGILAS STYLIANOS" w:date="2021-08-07T14:19:00Z">
        <w:r w:rsidR="0092709A">
          <w:rPr>
            <w:rFonts w:ascii="Calibri" w:eastAsia="Calibri" w:hAnsi="Calibri" w:cs="Calibri"/>
            <w:bCs/>
            <w:sz w:val="24"/>
            <w:szCs w:val="24"/>
            <w:lang w:val="el-GR"/>
          </w:rPr>
          <w:t>ΚΔ</w:t>
        </w:r>
      </w:ins>
      <w:r w:rsidR="002309C0">
        <w:rPr>
          <w:rFonts w:ascii="Calibri" w:eastAsia="Calibri" w:hAnsi="Calibri" w:cs="Calibri"/>
          <w:bCs/>
          <w:sz w:val="24"/>
          <w:szCs w:val="24"/>
          <w:lang w:val="el-GR"/>
        </w:rPr>
        <w:t xml:space="preserve"> </w:t>
      </w:r>
      <w:r w:rsidRPr="0059548D">
        <w:rPr>
          <w:rFonts w:ascii="Calibri" w:eastAsia="Calibri" w:hAnsi="Calibri" w:cs="Calibri"/>
          <w:sz w:val="24"/>
          <w:szCs w:val="24"/>
          <w:lang w:val="el-GR"/>
        </w:rPr>
        <w:t>και να μπορούμε πλέον να μιλάμε για οντότητες όσον αφορά τους χρήστες, δημιουργήθηκε ο πίνακας “</w:t>
      </w:r>
      <w:r w:rsidRPr="0059548D">
        <w:rPr>
          <w:rFonts w:ascii="Calibri" w:eastAsia="Calibri" w:hAnsi="Calibri" w:cs="Calibri"/>
          <w:sz w:val="24"/>
          <w:szCs w:val="24"/>
        </w:rPr>
        <w:t>User</w:t>
      </w:r>
      <w:r w:rsidRPr="0059548D">
        <w:rPr>
          <w:rFonts w:ascii="Calibri" w:eastAsia="Calibri" w:hAnsi="Calibri" w:cs="Calibri"/>
          <w:sz w:val="24"/>
          <w:szCs w:val="24"/>
          <w:lang w:val="el-GR"/>
        </w:rPr>
        <w:t>”</w:t>
      </w:r>
      <w:r w:rsidR="00AD1A51" w:rsidRPr="0059548D">
        <w:rPr>
          <w:rFonts w:ascii="Calibri" w:eastAsia="Calibri" w:hAnsi="Calibri" w:cs="Calibri"/>
          <w:sz w:val="24"/>
          <w:szCs w:val="24"/>
          <w:lang w:val="el-GR"/>
        </w:rPr>
        <w:t xml:space="preserve"> </w:t>
      </w:r>
      <w:ins w:id="1629" w:author="GEORGILAS STYLIANOS" w:date="2021-08-07T15:16:00Z">
        <w:r w:rsidR="00432C7D">
          <w:rPr>
            <w:rFonts w:ascii="Calibri" w:eastAsia="Calibri" w:hAnsi="Calibri" w:cs="Calibri"/>
            <w:sz w:val="24"/>
            <w:szCs w:val="24"/>
            <w:lang w:val="el-GR"/>
          </w:rPr>
          <w:t>(</w:t>
        </w:r>
        <w:r w:rsidR="00432C7D">
          <w:rPr>
            <w:rFonts w:ascii="Calibri" w:eastAsia="Calibri" w:hAnsi="Calibri" w:cs="Calibri"/>
            <w:sz w:val="24"/>
            <w:szCs w:val="24"/>
            <w:lang w:val="el-GR"/>
          </w:rPr>
          <w:fldChar w:fldCharType="begin"/>
        </w:r>
        <w:r w:rsidR="00432C7D">
          <w:rPr>
            <w:rFonts w:ascii="Calibri" w:eastAsia="Calibri" w:hAnsi="Calibri" w:cs="Calibri"/>
            <w:sz w:val="24"/>
            <w:szCs w:val="24"/>
            <w:lang w:val="el-GR"/>
          </w:rPr>
          <w:instrText xml:space="preserve"> REF _Ref78469398 \h </w:instrText>
        </w:r>
      </w:ins>
      <w:r w:rsidR="00432C7D">
        <w:rPr>
          <w:rFonts w:ascii="Calibri" w:eastAsia="Calibri" w:hAnsi="Calibri" w:cs="Calibri"/>
          <w:sz w:val="24"/>
          <w:szCs w:val="24"/>
          <w:lang w:val="el-GR"/>
        </w:rPr>
      </w:r>
      <w:r w:rsidR="00432C7D">
        <w:rPr>
          <w:rFonts w:ascii="Calibri" w:eastAsia="Calibri" w:hAnsi="Calibri" w:cs="Calibri"/>
          <w:sz w:val="24"/>
          <w:szCs w:val="24"/>
          <w:lang w:val="el-GR"/>
        </w:rPr>
        <w:fldChar w:fldCharType="separate"/>
      </w:r>
      <w:ins w:id="1630" w:author="GEORGILAS STYLIANOS" w:date="2021-08-07T15:16:00Z">
        <w:r w:rsidR="00432C7D" w:rsidRPr="001713E4">
          <w:rPr>
            <w:b/>
            <w:bCs/>
            <w:sz w:val="24"/>
            <w:szCs w:val="24"/>
            <w:lang w:val="el-GR"/>
          </w:rPr>
          <w:t xml:space="preserve">Εικόνα </w:t>
        </w:r>
        <w:r w:rsidR="00432C7D" w:rsidRPr="00582156">
          <w:rPr>
            <w:b/>
            <w:bCs/>
            <w:noProof/>
            <w:sz w:val="24"/>
            <w:szCs w:val="24"/>
            <w:lang w:val="el-GR"/>
          </w:rPr>
          <w:t>4</w:t>
        </w:r>
        <w:r w:rsidR="00432C7D">
          <w:rPr>
            <w:rFonts w:ascii="Calibri" w:eastAsia="Calibri" w:hAnsi="Calibri" w:cs="Calibri"/>
            <w:sz w:val="24"/>
            <w:szCs w:val="24"/>
            <w:lang w:val="el-GR"/>
          </w:rPr>
          <w:fldChar w:fldCharType="end"/>
        </w:r>
        <w:r w:rsidR="00432C7D">
          <w:rPr>
            <w:rFonts w:ascii="Calibri" w:eastAsia="Calibri" w:hAnsi="Calibri" w:cs="Calibri"/>
            <w:sz w:val="24"/>
            <w:szCs w:val="24"/>
            <w:lang w:val="el-GR"/>
          </w:rPr>
          <w:t xml:space="preserve">) </w:t>
        </w:r>
      </w:ins>
      <w:r w:rsidR="00AD1A51" w:rsidRPr="0059548D">
        <w:rPr>
          <w:rFonts w:ascii="Calibri" w:eastAsia="Calibri" w:hAnsi="Calibri" w:cs="Calibri"/>
          <w:sz w:val="24"/>
          <w:szCs w:val="24"/>
          <w:lang w:val="el-GR"/>
        </w:rPr>
        <w:t xml:space="preserve">ο οποίος </w:t>
      </w:r>
      <w:r w:rsidRPr="0059548D">
        <w:rPr>
          <w:rFonts w:ascii="Calibri" w:eastAsia="Calibri" w:hAnsi="Calibri" w:cs="Calibri"/>
          <w:sz w:val="24"/>
          <w:szCs w:val="24"/>
          <w:lang w:val="el-GR"/>
        </w:rPr>
        <w:t xml:space="preserve">περιέχει </w:t>
      </w:r>
      <w:ins w:id="1631" w:author="GEORGILAS STYLIANOS" w:date="2021-08-07T14:33:00Z">
        <w:r w:rsidR="00D36AFE">
          <w:rPr>
            <w:rFonts w:ascii="Calibri" w:eastAsia="Calibri" w:hAnsi="Calibri" w:cs="Calibri"/>
            <w:i/>
            <w:iCs/>
            <w:color w:val="000000" w:themeColor="text1"/>
            <w:sz w:val="24"/>
            <w:szCs w:val="24"/>
            <w:lang w:val="el-GR"/>
          </w:rPr>
          <w:t>τους</w:t>
        </w:r>
        <w:r w:rsidR="00D36AFE" w:rsidRPr="00D36AFE">
          <w:rPr>
            <w:rFonts w:ascii="Calibri" w:eastAsia="Calibri" w:hAnsi="Calibri" w:cs="Calibri"/>
            <w:i/>
            <w:iCs/>
            <w:color w:val="000000" w:themeColor="text1"/>
            <w:sz w:val="24"/>
            <w:szCs w:val="24"/>
            <w:lang w:val="el-GR"/>
            <w:rPrChange w:id="1632" w:author="GEORGILAS STYLIANOS" w:date="2021-08-07T14:33:00Z">
              <w:rPr>
                <w:rFonts w:ascii="Calibri" w:eastAsia="Calibri" w:hAnsi="Calibri" w:cs="Calibri"/>
                <w:i/>
                <w:iCs/>
                <w:color w:val="000000" w:themeColor="text1"/>
                <w:sz w:val="24"/>
                <w:szCs w:val="24"/>
              </w:rPr>
            </w:rPrChange>
          </w:rPr>
          <w:t xml:space="preserve"> </w:t>
        </w:r>
        <w:r w:rsidR="00D36AFE" w:rsidRPr="004E0DF9">
          <w:rPr>
            <w:rFonts w:ascii="Calibri" w:eastAsia="Calibri" w:hAnsi="Calibri" w:cs="Calibri"/>
            <w:color w:val="000000" w:themeColor="text1"/>
            <w:sz w:val="24"/>
            <w:szCs w:val="24"/>
            <w:lang w:val="el-GR"/>
          </w:rPr>
          <w:t>αναγνωριστικ</w:t>
        </w:r>
        <w:r w:rsidR="00D36AFE">
          <w:rPr>
            <w:rFonts w:ascii="Calibri" w:eastAsia="Calibri" w:hAnsi="Calibri" w:cs="Calibri"/>
            <w:color w:val="000000" w:themeColor="text1"/>
            <w:sz w:val="24"/>
            <w:szCs w:val="24"/>
            <w:lang w:val="el-GR"/>
          </w:rPr>
          <w:t>ού</w:t>
        </w:r>
        <w:r w:rsidR="00D36AFE" w:rsidRPr="004E0DF9">
          <w:rPr>
            <w:rFonts w:ascii="Calibri" w:eastAsia="Calibri" w:hAnsi="Calibri" w:cs="Calibri"/>
            <w:color w:val="000000" w:themeColor="text1"/>
            <w:sz w:val="24"/>
            <w:szCs w:val="24"/>
            <w:lang w:val="el-GR"/>
          </w:rPr>
          <w:t>ς κωδικ</w:t>
        </w:r>
        <w:r w:rsidR="00D36AFE">
          <w:rPr>
            <w:rFonts w:ascii="Calibri" w:eastAsia="Calibri" w:hAnsi="Calibri" w:cs="Calibri"/>
            <w:color w:val="000000" w:themeColor="text1"/>
            <w:sz w:val="24"/>
            <w:szCs w:val="24"/>
            <w:lang w:val="el-GR"/>
          </w:rPr>
          <w:t>ού</w:t>
        </w:r>
        <w:r w:rsidR="00D36AFE" w:rsidRPr="004E0DF9">
          <w:rPr>
            <w:rFonts w:ascii="Calibri" w:eastAsia="Calibri" w:hAnsi="Calibri" w:cs="Calibri"/>
            <w:color w:val="000000" w:themeColor="text1"/>
            <w:sz w:val="24"/>
            <w:szCs w:val="24"/>
            <w:lang w:val="el-GR"/>
          </w:rPr>
          <w:t xml:space="preserve">ς </w:t>
        </w:r>
      </w:ins>
      <w:del w:id="1633" w:author="GEORGILAS STYLIANOS" w:date="2021-08-07T14:33:00Z">
        <w:r w:rsidRPr="0059548D" w:rsidDel="00D36AFE">
          <w:rPr>
            <w:rFonts w:ascii="Calibri" w:eastAsia="Calibri" w:hAnsi="Calibri" w:cs="Calibri"/>
            <w:sz w:val="24"/>
            <w:szCs w:val="24"/>
            <w:lang w:val="el-GR"/>
          </w:rPr>
          <w:delText xml:space="preserve">τα </w:delText>
        </w:r>
        <w:r w:rsidRPr="0059548D" w:rsidDel="00D36AFE">
          <w:rPr>
            <w:rFonts w:ascii="Calibri" w:eastAsia="Calibri" w:hAnsi="Calibri" w:cs="Calibri"/>
            <w:sz w:val="24"/>
            <w:szCs w:val="24"/>
          </w:rPr>
          <w:delText>id</w:delText>
        </w:r>
        <w:r w:rsidRPr="0059548D" w:rsidDel="00D36AFE">
          <w:rPr>
            <w:rFonts w:ascii="Calibri" w:eastAsia="Calibri" w:hAnsi="Calibri" w:cs="Calibri"/>
            <w:sz w:val="24"/>
            <w:szCs w:val="24"/>
            <w:lang w:val="el-GR"/>
          </w:rPr>
          <w:delText xml:space="preserve"> </w:delText>
        </w:r>
      </w:del>
      <w:r w:rsidRPr="0059548D">
        <w:rPr>
          <w:rFonts w:ascii="Calibri" w:eastAsia="Calibri" w:hAnsi="Calibri" w:cs="Calibri"/>
          <w:sz w:val="24"/>
          <w:szCs w:val="24"/>
          <w:lang w:val="el-GR"/>
        </w:rPr>
        <w:t xml:space="preserve">του χρήστη στα τρία διαφορετικά </w:t>
      </w:r>
      <w:del w:id="1634" w:author="GEORGILAS STYLIANOS" w:date="2021-08-07T14:19:00Z">
        <w:r w:rsidR="00FB196E" w:rsidDel="0092709A">
          <w:rPr>
            <w:rFonts w:ascii="Calibri" w:eastAsia="Calibri" w:hAnsi="Calibri" w:cs="Calibri"/>
            <w:sz w:val="24"/>
            <w:szCs w:val="24"/>
            <w:lang w:val="el-GR"/>
          </w:rPr>
          <w:delText>Κ.Δ.</w:delText>
        </w:r>
      </w:del>
      <w:ins w:id="1635" w:author="GEORGILAS STYLIANOS" w:date="2021-08-07T14:19:00Z">
        <w:r w:rsidR="0092709A">
          <w:rPr>
            <w:rFonts w:ascii="Calibri" w:eastAsia="Calibri" w:hAnsi="Calibri" w:cs="Calibri"/>
            <w:sz w:val="24"/>
            <w:szCs w:val="24"/>
            <w:lang w:val="el-GR"/>
          </w:rPr>
          <w:t>ΚΔ</w:t>
        </w:r>
      </w:ins>
      <w:r w:rsidRPr="0059548D">
        <w:rPr>
          <w:rFonts w:ascii="Calibri" w:eastAsia="Calibri" w:hAnsi="Calibri" w:cs="Calibri"/>
          <w:sz w:val="24"/>
          <w:szCs w:val="24"/>
          <w:lang w:val="el-GR"/>
        </w:rPr>
        <w:t xml:space="preserve"> Μέσω των τριών </w:t>
      </w:r>
      <w:ins w:id="1636" w:author="GEORGILAS STYLIANOS" w:date="2021-08-07T14:34:00Z">
        <w:r w:rsidR="00D36AFE" w:rsidRPr="004E0DF9">
          <w:rPr>
            <w:rFonts w:ascii="Calibri" w:eastAsia="Calibri" w:hAnsi="Calibri" w:cs="Calibri"/>
            <w:color w:val="000000" w:themeColor="text1"/>
            <w:sz w:val="24"/>
            <w:szCs w:val="24"/>
            <w:lang w:val="el-GR"/>
          </w:rPr>
          <w:t>αναγνωριστικ</w:t>
        </w:r>
        <w:r w:rsidR="00D36AFE">
          <w:rPr>
            <w:rFonts w:ascii="Calibri" w:eastAsia="Calibri" w:hAnsi="Calibri" w:cs="Calibri"/>
            <w:color w:val="000000" w:themeColor="text1"/>
            <w:sz w:val="24"/>
            <w:szCs w:val="24"/>
            <w:lang w:val="el-GR"/>
          </w:rPr>
          <w:t xml:space="preserve">ών </w:t>
        </w:r>
        <w:r w:rsidR="00D36AFE" w:rsidRPr="004E0DF9">
          <w:rPr>
            <w:rFonts w:ascii="Calibri" w:eastAsia="Calibri" w:hAnsi="Calibri" w:cs="Calibri"/>
            <w:color w:val="000000" w:themeColor="text1"/>
            <w:sz w:val="24"/>
            <w:szCs w:val="24"/>
            <w:lang w:val="el-GR"/>
          </w:rPr>
          <w:t>κωδικ</w:t>
        </w:r>
        <w:r w:rsidR="00D36AFE">
          <w:rPr>
            <w:rFonts w:ascii="Calibri" w:eastAsia="Calibri" w:hAnsi="Calibri" w:cs="Calibri"/>
            <w:color w:val="000000" w:themeColor="text1"/>
            <w:sz w:val="24"/>
            <w:szCs w:val="24"/>
            <w:lang w:val="el-GR"/>
          </w:rPr>
          <w:t>ών</w:t>
        </w:r>
      </w:ins>
      <w:del w:id="1637" w:author="GEORGILAS STYLIANOS" w:date="2021-08-07T14:34:00Z">
        <w:r w:rsidRPr="004E0DF9" w:rsidDel="00D36AFE">
          <w:rPr>
            <w:rFonts w:ascii="Calibri" w:eastAsia="Calibri" w:hAnsi="Calibri" w:cs="Calibri"/>
            <w:sz w:val="24"/>
            <w:szCs w:val="24"/>
            <w:highlight w:val="yellow"/>
            <w:rPrChange w:id="1638" w:author="Razis" w:date="2021-08-01T12:45:00Z">
              <w:rPr>
                <w:rFonts w:ascii="Calibri" w:eastAsia="Calibri" w:hAnsi="Calibri" w:cs="Calibri"/>
                <w:sz w:val="24"/>
                <w:szCs w:val="24"/>
              </w:rPr>
            </w:rPrChange>
          </w:rPr>
          <w:delText>id</w:delText>
        </w:r>
      </w:del>
      <w:r w:rsidRPr="0059548D">
        <w:rPr>
          <w:rFonts w:ascii="Calibri" w:eastAsia="Calibri" w:hAnsi="Calibri" w:cs="Calibri"/>
          <w:sz w:val="24"/>
          <w:szCs w:val="24"/>
          <w:lang w:val="el-GR"/>
        </w:rPr>
        <w:t xml:space="preserve"> γίνονται και οι σχέσεις μεταξύ των πινάκων,</w:t>
      </w:r>
      <w:r w:rsidR="003644A5" w:rsidRPr="0059548D">
        <w:rPr>
          <w:rFonts w:ascii="Calibri" w:eastAsia="Calibri" w:hAnsi="Calibri" w:cs="Calibri"/>
          <w:sz w:val="24"/>
          <w:szCs w:val="24"/>
          <w:lang w:val="el-GR"/>
        </w:rPr>
        <w:t xml:space="preserve"> </w:t>
      </w:r>
      <w:r w:rsidRPr="0059548D">
        <w:rPr>
          <w:rFonts w:ascii="Calibri" w:eastAsia="Calibri" w:hAnsi="Calibri" w:cs="Calibri"/>
          <w:sz w:val="24"/>
          <w:szCs w:val="24"/>
          <w:lang w:val="el-GR"/>
        </w:rPr>
        <w:t>οι οποίες είναι της μορφής “ένα προς πολλά”</w:t>
      </w:r>
      <w:r w:rsidR="0064441A" w:rsidRPr="0059548D">
        <w:rPr>
          <w:rFonts w:ascii="Calibri" w:eastAsia="Calibri" w:hAnsi="Calibri" w:cs="Calibri"/>
          <w:sz w:val="24"/>
          <w:szCs w:val="24"/>
          <w:lang w:val="el-GR"/>
        </w:rPr>
        <w:t xml:space="preserve"> </w:t>
      </w:r>
      <w:r w:rsidRPr="0059548D">
        <w:rPr>
          <w:rFonts w:ascii="Calibri" w:eastAsia="Calibri" w:hAnsi="Calibri" w:cs="Calibri"/>
          <w:sz w:val="24"/>
          <w:szCs w:val="24"/>
          <w:lang w:val="el-GR"/>
        </w:rPr>
        <w:t>(</w:t>
      </w:r>
      <w:r w:rsidR="00D72061" w:rsidRPr="0059548D">
        <w:rPr>
          <w:rFonts w:ascii="Calibri" w:eastAsia="Calibri" w:hAnsi="Calibri" w:cs="Calibri"/>
          <w:sz w:val="24"/>
          <w:szCs w:val="24"/>
          <w:lang w:val="el-GR"/>
        </w:rPr>
        <w:fldChar w:fldCharType="begin"/>
      </w:r>
      <w:r w:rsidR="00D72061" w:rsidRPr="0059548D">
        <w:rPr>
          <w:rFonts w:ascii="Calibri" w:eastAsia="Calibri" w:hAnsi="Calibri" w:cs="Calibri"/>
          <w:sz w:val="24"/>
          <w:szCs w:val="24"/>
          <w:lang w:val="el-GR"/>
        </w:rPr>
        <w:instrText xml:space="preserve"> REF _Ref78469550 \h </w:instrText>
      </w:r>
      <w:r w:rsidR="0059548D">
        <w:rPr>
          <w:rFonts w:ascii="Calibri" w:eastAsia="Calibri" w:hAnsi="Calibri" w:cs="Calibri"/>
          <w:sz w:val="24"/>
          <w:szCs w:val="24"/>
          <w:lang w:val="el-GR"/>
        </w:rPr>
        <w:instrText xml:space="preserve"> \* MERGEFORMAT </w:instrText>
      </w:r>
      <w:r w:rsidR="00D72061" w:rsidRPr="0059548D">
        <w:rPr>
          <w:rFonts w:ascii="Calibri" w:eastAsia="Calibri" w:hAnsi="Calibri" w:cs="Calibri"/>
          <w:sz w:val="24"/>
          <w:szCs w:val="24"/>
          <w:lang w:val="el-GR"/>
        </w:rPr>
      </w:r>
      <w:r w:rsidR="00D72061" w:rsidRPr="0059548D">
        <w:rPr>
          <w:rFonts w:ascii="Calibri" w:eastAsia="Calibri" w:hAnsi="Calibri" w:cs="Calibri"/>
          <w:sz w:val="24"/>
          <w:szCs w:val="24"/>
          <w:lang w:val="el-GR"/>
        </w:rPr>
        <w:fldChar w:fldCharType="separate"/>
      </w:r>
      <w:r w:rsidR="00D72061" w:rsidRPr="0059548D">
        <w:rPr>
          <w:b/>
          <w:bCs/>
          <w:i/>
          <w:iCs/>
          <w:sz w:val="24"/>
          <w:szCs w:val="24"/>
          <w:lang w:val="el-GR"/>
        </w:rPr>
        <w:t xml:space="preserve">Εικόνα </w:t>
      </w:r>
      <w:r w:rsidR="00D72061" w:rsidRPr="0059548D">
        <w:rPr>
          <w:b/>
          <w:bCs/>
          <w:i/>
          <w:iCs/>
          <w:noProof/>
          <w:sz w:val="24"/>
          <w:szCs w:val="24"/>
          <w:lang w:val="el-GR"/>
        </w:rPr>
        <w:t>21</w:t>
      </w:r>
      <w:r w:rsidR="00D72061" w:rsidRPr="0059548D">
        <w:rPr>
          <w:rFonts w:ascii="Calibri" w:eastAsia="Calibri" w:hAnsi="Calibri" w:cs="Calibri"/>
          <w:sz w:val="24"/>
          <w:szCs w:val="24"/>
          <w:lang w:val="el-GR"/>
        </w:rPr>
        <w:fldChar w:fldCharType="end"/>
      </w:r>
      <w:r w:rsidRPr="0059548D">
        <w:rPr>
          <w:rFonts w:ascii="Calibri" w:eastAsia="Calibri" w:hAnsi="Calibri" w:cs="Calibri"/>
          <w:sz w:val="24"/>
          <w:szCs w:val="24"/>
          <w:lang w:val="el-GR"/>
        </w:rPr>
        <w:t>)</w:t>
      </w:r>
      <w:r w:rsidR="0064441A" w:rsidRPr="0059548D">
        <w:rPr>
          <w:rFonts w:ascii="Calibri" w:eastAsia="Calibri" w:hAnsi="Calibri" w:cs="Calibri"/>
          <w:sz w:val="24"/>
          <w:szCs w:val="24"/>
          <w:lang w:val="el-GR"/>
        </w:rPr>
        <w:t>.</w:t>
      </w:r>
    </w:p>
    <w:p w14:paraId="5321FD3D" w14:textId="55EDDEC7" w:rsidR="00AD1A51" w:rsidRPr="008B576A" w:rsidRDefault="00D1334F" w:rsidP="0059548D">
      <w:pPr>
        <w:keepNext/>
        <w:tabs>
          <w:tab w:val="right" w:pos="12510"/>
        </w:tabs>
        <w:jc w:val="center"/>
        <w:rPr>
          <w:lang w:val="el-GR"/>
        </w:rPr>
      </w:pPr>
      <w:r>
        <w:object w:dxaOrig="6878" w:dyaOrig="6912" w14:anchorId="6A263B76">
          <v:rect id="rectole0000000003" o:spid="_x0000_i1028" style="width:417.75pt;height:317.25pt" o:ole="" o:preferrelative="t" stroked="f">
            <v:imagedata r:id="rId37" o:title=""/>
          </v:rect>
          <o:OLEObject Type="Embed" ProgID="StaticMetafile" ShapeID="rectole0000000003" DrawAspect="Content" ObjectID="_1689940529" r:id="rId38"/>
        </w:object>
      </w:r>
    </w:p>
    <w:p w14:paraId="51DA8798" w14:textId="4D8B4D45" w:rsidR="008F26D9" w:rsidRPr="00D1334F" w:rsidRDefault="00AD1A51" w:rsidP="0059548D">
      <w:pPr>
        <w:jc w:val="center"/>
        <w:rPr>
          <w:b/>
          <w:bCs/>
          <w:i/>
          <w:iCs/>
          <w:sz w:val="24"/>
          <w:szCs w:val="24"/>
        </w:rPr>
      </w:pPr>
      <w:bookmarkStart w:id="1639" w:name="_Ref78469550"/>
      <w:bookmarkStart w:id="1640" w:name="_Toc77198254"/>
      <w:bookmarkStart w:id="1641" w:name="_Toc77201037"/>
      <w:bookmarkStart w:id="1642" w:name="_Toc77201338"/>
      <w:bookmarkStart w:id="1643" w:name="_Toc77212394"/>
      <w:bookmarkStart w:id="1644" w:name="_Toc77796801"/>
      <w:bookmarkStart w:id="1645" w:name="_Toc78287982"/>
      <w:bookmarkStart w:id="1646" w:name="_Toc78469292"/>
      <w:bookmarkStart w:id="1647" w:name="_Toc78589178"/>
      <w:bookmarkStart w:id="1648" w:name="_Toc78604268"/>
      <w:r w:rsidRPr="00D1334F">
        <w:rPr>
          <w:b/>
          <w:bCs/>
          <w:i/>
          <w:iCs/>
          <w:sz w:val="24"/>
          <w:szCs w:val="24"/>
        </w:rPr>
        <w:t xml:space="preserve">Εικόνα </w:t>
      </w:r>
      <w:r w:rsidRPr="00D1334F">
        <w:rPr>
          <w:b/>
          <w:bCs/>
          <w:i/>
          <w:iCs/>
          <w:sz w:val="24"/>
          <w:szCs w:val="24"/>
        </w:rPr>
        <w:fldChar w:fldCharType="begin"/>
      </w:r>
      <w:r w:rsidRPr="00D1334F">
        <w:rPr>
          <w:b/>
          <w:bCs/>
          <w:i/>
          <w:iCs/>
          <w:sz w:val="24"/>
          <w:szCs w:val="24"/>
        </w:rPr>
        <w:instrText xml:space="preserve"> SEQ Εικόνα \* ARABIC </w:instrText>
      </w:r>
      <w:r w:rsidRPr="00D1334F">
        <w:rPr>
          <w:b/>
          <w:bCs/>
          <w:i/>
          <w:iCs/>
          <w:sz w:val="24"/>
          <w:szCs w:val="24"/>
        </w:rPr>
        <w:fldChar w:fldCharType="separate"/>
      </w:r>
      <w:r w:rsidR="00145C75">
        <w:rPr>
          <w:b/>
          <w:bCs/>
          <w:i/>
          <w:iCs/>
          <w:noProof/>
          <w:sz w:val="24"/>
          <w:szCs w:val="24"/>
        </w:rPr>
        <w:t>21</w:t>
      </w:r>
      <w:r w:rsidRPr="00D1334F">
        <w:rPr>
          <w:b/>
          <w:bCs/>
          <w:i/>
          <w:iCs/>
          <w:sz w:val="24"/>
          <w:szCs w:val="24"/>
        </w:rPr>
        <w:fldChar w:fldCharType="end"/>
      </w:r>
      <w:bookmarkEnd w:id="1639"/>
      <w:r w:rsidRPr="00D1334F">
        <w:rPr>
          <w:b/>
          <w:bCs/>
          <w:i/>
          <w:iCs/>
          <w:sz w:val="24"/>
          <w:szCs w:val="24"/>
        </w:rPr>
        <w:t xml:space="preserve">: </w:t>
      </w:r>
      <w:r w:rsidRPr="00D1334F">
        <w:rPr>
          <w:b/>
          <w:bCs/>
          <w:i/>
          <w:iCs/>
          <w:sz w:val="24"/>
          <w:szCs w:val="24"/>
          <w:lang w:val="el-GR"/>
        </w:rPr>
        <w:t>Σύνδεση</w:t>
      </w:r>
      <w:r w:rsidRPr="00D1334F">
        <w:rPr>
          <w:b/>
          <w:bCs/>
          <w:i/>
          <w:iCs/>
          <w:sz w:val="24"/>
          <w:szCs w:val="24"/>
        </w:rPr>
        <w:t xml:space="preserve"> User-Twitter-Facebook-Instagram</w:t>
      </w:r>
      <w:bookmarkEnd w:id="1640"/>
      <w:bookmarkEnd w:id="1641"/>
      <w:bookmarkEnd w:id="1642"/>
      <w:bookmarkEnd w:id="1643"/>
      <w:bookmarkEnd w:id="1644"/>
      <w:bookmarkEnd w:id="1645"/>
      <w:bookmarkEnd w:id="1646"/>
      <w:bookmarkEnd w:id="1647"/>
      <w:bookmarkEnd w:id="1648"/>
    </w:p>
    <w:p w14:paraId="39E58835" w14:textId="77777777" w:rsidR="004E0DF9" w:rsidRPr="002B36C8" w:rsidRDefault="004E0DF9" w:rsidP="00AD1A51">
      <w:pPr>
        <w:rPr>
          <w:ins w:id="1649" w:author="Razis" w:date="2021-08-01T12:45:00Z"/>
          <w:sz w:val="24"/>
          <w:szCs w:val="24"/>
          <w:rPrChange w:id="1650" w:author="GEORGILAS STYLIANOS" w:date="2021-08-05T11:14:00Z">
            <w:rPr>
              <w:ins w:id="1651" w:author="Razis" w:date="2021-08-01T12:45:00Z"/>
              <w:sz w:val="24"/>
              <w:szCs w:val="24"/>
              <w:lang w:val="el-GR"/>
            </w:rPr>
          </w:rPrChange>
        </w:rPr>
      </w:pPr>
    </w:p>
    <w:p w14:paraId="4B113D88" w14:textId="77777777" w:rsidR="004E0DF9" w:rsidRPr="002B36C8" w:rsidRDefault="004E0DF9" w:rsidP="00AD1A51">
      <w:pPr>
        <w:rPr>
          <w:ins w:id="1652" w:author="Razis" w:date="2021-08-01T12:45:00Z"/>
          <w:sz w:val="24"/>
          <w:szCs w:val="24"/>
          <w:rPrChange w:id="1653" w:author="GEORGILAS STYLIANOS" w:date="2021-08-05T11:14:00Z">
            <w:rPr>
              <w:ins w:id="1654" w:author="Razis" w:date="2021-08-01T12:45:00Z"/>
              <w:sz w:val="24"/>
              <w:szCs w:val="24"/>
              <w:lang w:val="el-GR"/>
            </w:rPr>
          </w:rPrChange>
        </w:rPr>
      </w:pPr>
    </w:p>
    <w:p w14:paraId="0362076D" w14:textId="1B209C3B" w:rsidR="00AD1A51" w:rsidRPr="0059548D" w:rsidRDefault="00AD1A51" w:rsidP="00AD1A51">
      <w:pPr>
        <w:rPr>
          <w:rFonts w:ascii="Calibri" w:eastAsia="Calibri" w:hAnsi="Calibri" w:cs="Calibri"/>
          <w:sz w:val="24"/>
          <w:szCs w:val="24"/>
          <w:lang w:val="el-GR"/>
        </w:rPr>
      </w:pPr>
      <w:r w:rsidRPr="0059548D">
        <w:rPr>
          <w:sz w:val="24"/>
          <w:szCs w:val="24"/>
          <w:lang w:val="el-GR"/>
        </w:rPr>
        <w:t xml:space="preserve">Στην </w:t>
      </w:r>
      <w:r w:rsidR="00D72061" w:rsidRPr="0059548D">
        <w:rPr>
          <w:sz w:val="24"/>
          <w:szCs w:val="24"/>
        </w:rPr>
        <w:fldChar w:fldCharType="begin"/>
      </w:r>
      <w:r w:rsidR="00D72061" w:rsidRPr="0059548D">
        <w:rPr>
          <w:sz w:val="24"/>
          <w:szCs w:val="24"/>
          <w:lang w:val="el-GR"/>
        </w:rPr>
        <w:instrText xml:space="preserve"> REF _Ref78469561 \h </w:instrText>
      </w:r>
      <w:r w:rsidR="0059548D" w:rsidRPr="0059548D">
        <w:rPr>
          <w:sz w:val="24"/>
          <w:szCs w:val="24"/>
          <w:lang w:val="el-GR"/>
        </w:rPr>
        <w:instrText xml:space="preserve"> \* </w:instrText>
      </w:r>
      <w:r w:rsidR="0059548D">
        <w:rPr>
          <w:sz w:val="24"/>
          <w:szCs w:val="24"/>
        </w:rPr>
        <w:instrText>MERGEFORMAT</w:instrText>
      </w:r>
      <w:r w:rsidR="0059548D" w:rsidRPr="0059548D">
        <w:rPr>
          <w:sz w:val="24"/>
          <w:szCs w:val="24"/>
          <w:lang w:val="el-GR"/>
        </w:rPr>
        <w:instrText xml:space="preserve"> </w:instrText>
      </w:r>
      <w:r w:rsidR="00D72061" w:rsidRPr="0059548D">
        <w:rPr>
          <w:sz w:val="24"/>
          <w:szCs w:val="24"/>
        </w:rPr>
      </w:r>
      <w:r w:rsidR="00D72061" w:rsidRPr="0059548D">
        <w:rPr>
          <w:sz w:val="24"/>
          <w:szCs w:val="24"/>
        </w:rPr>
        <w:fldChar w:fldCharType="separate"/>
      </w:r>
      <w:r w:rsidR="00D72061" w:rsidRPr="0059548D">
        <w:rPr>
          <w:b/>
          <w:bCs/>
          <w:i/>
          <w:iCs/>
          <w:sz w:val="24"/>
          <w:szCs w:val="24"/>
          <w:lang w:val="el-GR"/>
        </w:rPr>
        <w:t xml:space="preserve">Εικόνα </w:t>
      </w:r>
      <w:r w:rsidR="00D72061" w:rsidRPr="0059548D">
        <w:rPr>
          <w:b/>
          <w:bCs/>
          <w:i/>
          <w:iCs/>
          <w:noProof/>
          <w:sz w:val="24"/>
          <w:szCs w:val="24"/>
          <w:lang w:val="el-GR"/>
        </w:rPr>
        <w:t>22</w:t>
      </w:r>
      <w:r w:rsidR="00D72061" w:rsidRPr="0059548D">
        <w:rPr>
          <w:sz w:val="24"/>
          <w:szCs w:val="24"/>
        </w:rPr>
        <w:fldChar w:fldCharType="end"/>
      </w:r>
      <w:r w:rsidR="00D72061" w:rsidRPr="0059548D">
        <w:rPr>
          <w:sz w:val="24"/>
          <w:szCs w:val="24"/>
          <w:lang w:val="el-GR"/>
        </w:rPr>
        <w:t xml:space="preserve"> </w:t>
      </w:r>
      <w:r w:rsidRPr="0059548D">
        <w:rPr>
          <w:sz w:val="24"/>
          <w:szCs w:val="24"/>
          <w:lang w:val="el-GR"/>
        </w:rPr>
        <w:t xml:space="preserve">βλέπουμε την σύνδεση του πίνακα </w:t>
      </w:r>
      <w:ins w:id="1655" w:author="GEORGILAS STYLIANOS" w:date="2021-08-07T15:16:00Z">
        <w:r w:rsidR="00432C7D" w:rsidRPr="00432C7D">
          <w:rPr>
            <w:sz w:val="24"/>
            <w:szCs w:val="24"/>
            <w:lang w:val="el-GR"/>
            <w:rPrChange w:id="1656" w:author="GEORGILAS STYLIANOS" w:date="2021-08-07T15:16:00Z">
              <w:rPr>
                <w:sz w:val="24"/>
                <w:szCs w:val="24"/>
              </w:rPr>
            </w:rPrChange>
          </w:rPr>
          <w:t>“</w:t>
        </w:r>
      </w:ins>
      <w:r w:rsidRPr="0059548D">
        <w:rPr>
          <w:sz w:val="24"/>
          <w:szCs w:val="24"/>
        </w:rPr>
        <w:t>Twitter</w:t>
      </w:r>
      <w:ins w:id="1657" w:author="GEORGILAS STYLIANOS" w:date="2021-08-07T15:16:00Z">
        <w:r w:rsidR="00432C7D" w:rsidRPr="00432C7D">
          <w:rPr>
            <w:sz w:val="24"/>
            <w:szCs w:val="24"/>
            <w:lang w:val="el-GR"/>
            <w:rPrChange w:id="1658" w:author="GEORGILAS STYLIANOS" w:date="2021-08-07T15:16:00Z">
              <w:rPr>
                <w:sz w:val="24"/>
                <w:szCs w:val="24"/>
              </w:rPr>
            </w:rPrChange>
          </w:rPr>
          <w:t>” (</w:t>
        </w:r>
        <w:r w:rsidR="00432C7D">
          <w:rPr>
            <w:sz w:val="24"/>
            <w:szCs w:val="24"/>
            <w:lang w:val="el-GR"/>
          </w:rPr>
          <w:fldChar w:fldCharType="begin"/>
        </w:r>
        <w:r w:rsidR="00432C7D">
          <w:rPr>
            <w:sz w:val="24"/>
            <w:szCs w:val="24"/>
            <w:lang w:val="el-GR"/>
          </w:rPr>
          <w:instrText xml:space="preserve"> REF _Ref79241512 \h </w:instrText>
        </w:r>
      </w:ins>
      <w:r w:rsidR="00432C7D">
        <w:rPr>
          <w:sz w:val="24"/>
          <w:szCs w:val="24"/>
          <w:lang w:val="el-GR"/>
        </w:rPr>
      </w:r>
      <w:r w:rsidR="00432C7D">
        <w:rPr>
          <w:sz w:val="24"/>
          <w:szCs w:val="24"/>
          <w:lang w:val="el-GR"/>
        </w:rPr>
        <w:fldChar w:fldCharType="separate"/>
      </w:r>
      <w:ins w:id="1659" w:author="GEORGILAS STYLIANOS" w:date="2021-08-07T15:16:00Z">
        <w:r w:rsidR="00432C7D" w:rsidRPr="001713E4">
          <w:rPr>
            <w:b/>
            <w:bCs/>
            <w:i/>
            <w:iCs/>
            <w:sz w:val="24"/>
            <w:szCs w:val="24"/>
            <w:lang w:val="el-GR"/>
          </w:rPr>
          <w:t xml:space="preserve">Εικόνα </w:t>
        </w:r>
        <w:r w:rsidR="00432C7D" w:rsidRPr="00582156">
          <w:rPr>
            <w:b/>
            <w:bCs/>
            <w:i/>
            <w:iCs/>
            <w:noProof/>
            <w:sz w:val="24"/>
            <w:szCs w:val="24"/>
            <w:lang w:val="el-GR"/>
          </w:rPr>
          <w:t>1</w:t>
        </w:r>
        <w:r w:rsidR="00432C7D">
          <w:rPr>
            <w:sz w:val="24"/>
            <w:szCs w:val="24"/>
            <w:lang w:val="el-GR"/>
          </w:rPr>
          <w:fldChar w:fldCharType="end"/>
        </w:r>
        <w:r w:rsidR="00432C7D" w:rsidRPr="00432C7D">
          <w:rPr>
            <w:sz w:val="24"/>
            <w:szCs w:val="24"/>
            <w:lang w:val="el-GR"/>
            <w:rPrChange w:id="1660" w:author="GEORGILAS STYLIANOS" w:date="2021-08-07T15:16:00Z">
              <w:rPr>
                <w:sz w:val="24"/>
                <w:szCs w:val="24"/>
              </w:rPr>
            </w:rPrChange>
          </w:rPr>
          <w:t>)</w:t>
        </w:r>
      </w:ins>
      <w:r w:rsidRPr="0059548D">
        <w:rPr>
          <w:sz w:val="24"/>
          <w:szCs w:val="24"/>
          <w:lang w:val="el-GR"/>
        </w:rPr>
        <w:t xml:space="preserve"> με όλους τους πίνακες σχετικούς με αυτόν.</w:t>
      </w:r>
      <w:r w:rsidRPr="0059548D">
        <w:rPr>
          <w:rFonts w:ascii="Calibri" w:eastAsia="Calibri" w:hAnsi="Calibri" w:cs="Calibri"/>
          <w:sz w:val="24"/>
          <w:szCs w:val="24"/>
          <w:lang w:val="el-GR"/>
        </w:rPr>
        <w:t xml:space="preserve"> </w:t>
      </w:r>
    </w:p>
    <w:p w14:paraId="1E1B5F24" w14:textId="17CEFA6F" w:rsidR="00DB5E27" w:rsidRDefault="00800134" w:rsidP="0059548D">
      <w:pPr>
        <w:keepNext/>
        <w:jc w:val="center"/>
      </w:pPr>
      <w:r>
        <w:object w:dxaOrig="9888" w:dyaOrig="4691" w14:anchorId="634588DA">
          <v:rect id="rectole0000000009" o:spid="_x0000_i1029" style="width:8in;height:352.5pt" o:ole="" o:preferrelative="t" stroked="f">
            <v:imagedata r:id="rId39" o:title=""/>
          </v:rect>
          <o:OLEObject Type="Embed" ProgID="StaticMetafile" ShapeID="rectole0000000009" DrawAspect="Content" ObjectID="_1689940530" r:id="rId40"/>
        </w:object>
      </w:r>
    </w:p>
    <w:p w14:paraId="669E0758" w14:textId="13651466" w:rsidR="005619ED" w:rsidRPr="00D1334F" w:rsidRDefault="00DB5E27" w:rsidP="0059548D">
      <w:pPr>
        <w:jc w:val="center"/>
        <w:rPr>
          <w:b/>
          <w:bCs/>
          <w:i/>
          <w:iCs/>
          <w:sz w:val="24"/>
          <w:szCs w:val="24"/>
          <w:lang w:val="el-GR"/>
        </w:rPr>
      </w:pPr>
      <w:bookmarkStart w:id="1661" w:name="_Ref78469561"/>
      <w:bookmarkStart w:id="1662" w:name="_Toc77201038"/>
      <w:bookmarkStart w:id="1663" w:name="_Toc77201339"/>
      <w:bookmarkStart w:id="1664" w:name="_Toc77212395"/>
      <w:bookmarkStart w:id="1665" w:name="_Toc77796802"/>
      <w:bookmarkStart w:id="1666" w:name="_Toc78287983"/>
      <w:bookmarkStart w:id="1667" w:name="_Toc78469293"/>
      <w:bookmarkStart w:id="1668" w:name="_Toc78589179"/>
      <w:bookmarkStart w:id="1669" w:name="_Toc78604269"/>
      <w:r w:rsidRPr="00D1334F">
        <w:rPr>
          <w:b/>
          <w:bCs/>
          <w:i/>
          <w:iCs/>
          <w:sz w:val="24"/>
          <w:szCs w:val="24"/>
          <w:lang w:val="el-GR"/>
        </w:rPr>
        <w:t xml:space="preserve">Εικόνα </w:t>
      </w:r>
      <w:r w:rsidRPr="00D1334F">
        <w:rPr>
          <w:b/>
          <w:bCs/>
          <w:i/>
          <w:iCs/>
          <w:sz w:val="24"/>
          <w:szCs w:val="24"/>
        </w:rPr>
        <w:fldChar w:fldCharType="begin"/>
      </w:r>
      <w:r w:rsidRPr="00D1334F">
        <w:rPr>
          <w:b/>
          <w:bCs/>
          <w:i/>
          <w:iCs/>
          <w:sz w:val="24"/>
          <w:szCs w:val="24"/>
          <w:lang w:val="el-GR"/>
        </w:rPr>
        <w:instrText xml:space="preserve"> </w:instrText>
      </w:r>
      <w:r w:rsidRPr="00D1334F">
        <w:rPr>
          <w:b/>
          <w:bCs/>
          <w:i/>
          <w:iCs/>
          <w:sz w:val="24"/>
          <w:szCs w:val="24"/>
        </w:rPr>
        <w:instrText>SEQ</w:instrText>
      </w:r>
      <w:r w:rsidRPr="00D1334F">
        <w:rPr>
          <w:b/>
          <w:bCs/>
          <w:i/>
          <w:iCs/>
          <w:sz w:val="24"/>
          <w:szCs w:val="24"/>
          <w:lang w:val="el-GR"/>
        </w:rPr>
        <w:instrText xml:space="preserve"> Εικόνα \* </w:instrText>
      </w:r>
      <w:r w:rsidRPr="00D1334F">
        <w:rPr>
          <w:b/>
          <w:bCs/>
          <w:i/>
          <w:iCs/>
          <w:sz w:val="24"/>
          <w:szCs w:val="24"/>
        </w:rPr>
        <w:instrText>ARABIC</w:instrText>
      </w:r>
      <w:r w:rsidRPr="00D1334F">
        <w:rPr>
          <w:b/>
          <w:bCs/>
          <w:i/>
          <w:iCs/>
          <w:sz w:val="24"/>
          <w:szCs w:val="24"/>
          <w:lang w:val="el-GR"/>
        </w:rPr>
        <w:instrText xml:space="preserve"> </w:instrText>
      </w:r>
      <w:r w:rsidRPr="00D1334F">
        <w:rPr>
          <w:b/>
          <w:bCs/>
          <w:i/>
          <w:iCs/>
          <w:sz w:val="24"/>
          <w:szCs w:val="24"/>
        </w:rPr>
        <w:fldChar w:fldCharType="separate"/>
      </w:r>
      <w:ins w:id="1670" w:author="GEORGILAS STYLIANOS" w:date="2021-08-07T20:37:00Z">
        <w:r w:rsidR="00145C75" w:rsidRPr="00145C75">
          <w:rPr>
            <w:b/>
            <w:bCs/>
            <w:i/>
            <w:iCs/>
            <w:noProof/>
            <w:sz w:val="24"/>
            <w:szCs w:val="24"/>
            <w:lang w:val="el-GR"/>
            <w:rPrChange w:id="1671" w:author="GEORGILAS STYLIANOS" w:date="2021-08-07T20:37:00Z">
              <w:rPr>
                <w:b/>
                <w:bCs/>
                <w:i/>
                <w:iCs/>
                <w:noProof/>
                <w:sz w:val="24"/>
                <w:szCs w:val="24"/>
              </w:rPr>
            </w:rPrChange>
          </w:rPr>
          <w:t>22</w:t>
        </w:r>
      </w:ins>
      <w:del w:id="1672" w:author="GEORGILAS STYLIANOS" w:date="2021-08-07T19:17:00Z">
        <w:r w:rsidR="00582156" w:rsidRPr="00582156" w:rsidDel="001610D4">
          <w:rPr>
            <w:b/>
            <w:bCs/>
            <w:i/>
            <w:iCs/>
            <w:noProof/>
            <w:sz w:val="24"/>
            <w:szCs w:val="24"/>
            <w:lang w:val="el-GR"/>
          </w:rPr>
          <w:delText>22</w:delText>
        </w:r>
      </w:del>
      <w:r w:rsidRPr="00D1334F">
        <w:rPr>
          <w:b/>
          <w:bCs/>
          <w:i/>
          <w:iCs/>
          <w:sz w:val="24"/>
          <w:szCs w:val="24"/>
        </w:rPr>
        <w:fldChar w:fldCharType="end"/>
      </w:r>
      <w:bookmarkEnd w:id="1661"/>
      <w:r w:rsidRPr="00D1334F">
        <w:rPr>
          <w:b/>
          <w:bCs/>
          <w:i/>
          <w:iCs/>
          <w:sz w:val="24"/>
          <w:szCs w:val="24"/>
          <w:lang w:val="el-GR"/>
        </w:rPr>
        <w:t>:</w:t>
      </w:r>
      <w:r w:rsidR="0059548D" w:rsidRPr="0059548D">
        <w:rPr>
          <w:b/>
          <w:bCs/>
          <w:i/>
          <w:iCs/>
          <w:sz w:val="24"/>
          <w:szCs w:val="24"/>
          <w:lang w:val="el-GR"/>
        </w:rPr>
        <w:t xml:space="preserve"> </w:t>
      </w:r>
      <w:r w:rsidRPr="00D1334F">
        <w:rPr>
          <w:b/>
          <w:bCs/>
          <w:i/>
          <w:iCs/>
          <w:sz w:val="24"/>
          <w:szCs w:val="24"/>
          <w:lang w:val="el-GR"/>
        </w:rPr>
        <w:t xml:space="preserve">Πίνακες του κοινωνικού δικτύου </w:t>
      </w:r>
      <w:r w:rsidRPr="00D1334F">
        <w:rPr>
          <w:b/>
          <w:bCs/>
          <w:i/>
          <w:iCs/>
          <w:sz w:val="24"/>
          <w:szCs w:val="24"/>
        </w:rPr>
        <w:t>Twitter</w:t>
      </w:r>
      <w:bookmarkEnd w:id="1662"/>
      <w:bookmarkEnd w:id="1663"/>
      <w:bookmarkEnd w:id="1664"/>
      <w:bookmarkEnd w:id="1665"/>
      <w:bookmarkEnd w:id="1666"/>
      <w:bookmarkEnd w:id="1667"/>
      <w:bookmarkEnd w:id="1668"/>
      <w:bookmarkEnd w:id="1669"/>
    </w:p>
    <w:p w14:paraId="565D4B72" w14:textId="77777777" w:rsidR="00800134" w:rsidRDefault="00800134" w:rsidP="005619ED">
      <w:pPr>
        <w:rPr>
          <w:lang w:val="el-GR"/>
        </w:rPr>
      </w:pPr>
    </w:p>
    <w:p w14:paraId="235D29ED" w14:textId="77777777" w:rsidR="004E0DF9" w:rsidRDefault="004E0DF9" w:rsidP="005619ED">
      <w:pPr>
        <w:rPr>
          <w:ins w:id="1673" w:author="Razis" w:date="2021-08-01T12:46:00Z"/>
          <w:sz w:val="24"/>
          <w:szCs w:val="24"/>
          <w:lang w:val="el-GR"/>
        </w:rPr>
      </w:pPr>
    </w:p>
    <w:p w14:paraId="4833BAB3" w14:textId="77777777" w:rsidR="004E0DF9" w:rsidRDefault="004E0DF9" w:rsidP="005619ED">
      <w:pPr>
        <w:rPr>
          <w:ins w:id="1674" w:author="Razis" w:date="2021-08-01T12:46:00Z"/>
          <w:sz w:val="24"/>
          <w:szCs w:val="24"/>
          <w:lang w:val="el-GR"/>
        </w:rPr>
      </w:pPr>
    </w:p>
    <w:p w14:paraId="497E46DC" w14:textId="3BB708A9" w:rsidR="00F829E6" w:rsidRPr="0059548D" w:rsidRDefault="00AD1A51" w:rsidP="005619ED">
      <w:pPr>
        <w:rPr>
          <w:rFonts w:ascii="Calibri" w:eastAsia="Calibri" w:hAnsi="Calibri" w:cs="Calibri"/>
          <w:sz w:val="24"/>
          <w:szCs w:val="24"/>
          <w:lang w:val="el-GR"/>
        </w:rPr>
      </w:pPr>
      <w:r w:rsidRPr="0059548D">
        <w:rPr>
          <w:sz w:val="24"/>
          <w:szCs w:val="24"/>
          <w:lang w:val="el-GR"/>
        </w:rPr>
        <w:t xml:space="preserve">Στην </w:t>
      </w:r>
      <w:r w:rsidR="00A70B2B" w:rsidRPr="0059548D">
        <w:rPr>
          <w:sz w:val="24"/>
          <w:szCs w:val="24"/>
        </w:rPr>
        <w:fldChar w:fldCharType="begin"/>
      </w:r>
      <w:r w:rsidR="00A70B2B" w:rsidRPr="0059548D">
        <w:rPr>
          <w:sz w:val="24"/>
          <w:szCs w:val="24"/>
          <w:lang w:val="el-GR"/>
        </w:rPr>
        <w:instrText xml:space="preserve"> REF _Ref78469581 \h </w:instrText>
      </w:r>
      <w:r w:rsidR="0059548D" w:rsidRPr="0059548D">
        <w:rPr>
          <w:sz w:val="24"/>
          <w:szCs w:val="24"/>
          <w:lang w:val="el-GR"/>
        </w:rPr>
        <w:instrText xml:space="preserve"> \* </w:instrText>
      </w:r>
      <w:r w:rsidR="0059548D">
        <w:rPr>
          <w:sz w:val="24"/>
          <w:szCs w:val="24"/>
        </w:rPr>
        <w:instrText>MERGEFORMAT</w:instrText>
      </w:r>
      <w:r w:rsidR="0059548D" w:rsidRPr="0059548D">
        <w:rPr>
          <w:sz w:val="24"/>
          <w:szCs w:val="24"/>
          <w:lang w:val="el-GR"/>
        </w:rPr>
        <w:instrText xml:space="preserve"> </w:instrText>
      </w:r>
      <w:r w:rsidR="00A70B2B" w:rsidRPr="0059548D">
        <w:rPr>
          <w:sz w:val="24"/>
          <w:szCs w:val="24"/>
        </w:rPr>
      </w:r>
      <w:r w:rsidR="00A70B2B" w:rsidRPr="0059548D">
        <w:rPr>
          <w:sz w:val="24"/>
          <w:szCs w:val="24"/>
        </w:rPr>
        <w:fldChar w:fldCharType="separate"/>
      </w:r>
      <w:r w:rsidR="00A70B2B" w:rsidRPr="0059548D">
        <w:rPr>
          <w:b/>
          <w:bCs/>
          <w:i/>
          <w:iCs/>
          <w:sz w:val="24"/>
          <w:szCs w:val="24"/>
          <w:lang w:val="el-GR"/>
        </w:rPr>
        <w:t xml:space="preserve">Εικόνα </w:t>
      </w:r>
      <w:r w:rsidR="00A70B2B" w:rsidRPr="0059548D">
        <w:rPr>
          <w:b/>
          <w:bCs/>
          <w:i/>
          <w:iCs/>
          <w:noProof/>
          <w:sz w:val="24"/>
          <w:szCs w:val="24"/>
          <w:lang w:val="el-GR"/>
        </w:rPr>
        <w:t>23</w:t>
      </w:r>
      <w:r w:rsidR="00A70B2B" w:rsidRPr="0059548D">
        <w:rPr>
          <w:sz w:val="24"/>
          <w:szCs w:val="24"/>
        </w:rPr>
        <w:fldChar w:fldCharType="end"/>
      </w:r>
      <w:r w:rsidR="00A70B2B" w:rsidRPr="0059548D">
        <w:rPr>
          <w:sz w:val="24"/>
          <w:szCs w:val="24"/>
          <w:lang w:val="el-GR"/>
        </w:rPr>
        <w:t xml:space="preserve"> </w:t>
      </w:r>
      <w:r w:rsidRPr="0059548D">
        <w:rPr>
          <w:sz w:val="24"/>
          <w:szCs w:val="24"/>
          <w:lang w:val="el-GR"/>
        </w:rPr>
        <w:t xml:space="preserve">βλέπουμε την σύνδεση του πίνακα </w:t>
      </w:r>
      <w:ins w:id="1675" w:author="GEORGILAS STYLIANOS" w:date="2021-08-07T15:16:00Z">
        <w:r w:rsidR="00432C7D" w:rsidRPr="00432C7D">
          <w:rPr>
            <w:sz w:val="24"/>
            <w:szCs w:val="24"/>
            <w:lang w:val="el-GR"/>
            <w:rPrChange w:id="1676" w:author="GEORGILAS STYLIANOS" w:date="2021-08-07T15:16:00Z">
              <w:rPr>
                <w:sz w:val="24"/>
                <w:szCs w:val="24"/>
              </w:rPr>
            </w:rPrChange>
          </w:rPr>
          <w:t>“</w:t>
        </w:r>
      </w:ins>
      <w:r w:rsidRPr="0059548D">
        <w:rPr>
          <w:sz w:val="24"/>
          <w:szCs w:val="24"/>
        </w:rPr>
        <w:t>Facebook</w:t>
      </w:r>
      <w:ins w:id="1677" w:author="GEORGILAS STYLIANOS" w:date="2021-08-07T15:16:00Z">
        <w:r w:rsidR="00432C7D" w:rsidRPr="00432C7D">
          <w:rPr>
            <w:sz w:val="24"/>
            <w:szCs w:val="24"/>
            <w:lang w:val="el-GR"/>
            <w:rPrChange w:id="1678" w:author="GEORGILAS STYLIANOS" w:date="2021-08-07T15:16:00Z">
              <w:rPr>
                <w:sz w:val="24"/>
                <w:szCs w:val="24"/>
              </w:rPr>
            </w:rPrChange>
          </w:rPr>
          <w:t>” (</w:t>
        </w:r>
        <w:r w:rsidR="00432C7D">
          <w:rPr>
            <w:sz w:val="24"/>
            <w:szCs w:val="24"/>
            <w:lang w:val="el-GR"/>
          </w:rPr>
          <w:fldChar w:fldCharType="begin"/>
        </w:r>
        <w:r w:rsidR="00432C7D">
          <w:rPr>
            <w:sz w:val="24"/>
            <w:szCs w:val="24"/>
            <w:lang w:val="el-GR"/>
          </w:rPr>
          <w:instrText xml:space="preserve"> REF _Ref78469380 \h </w:instrText>
        </w:r>
      </w:ins>
      <w:r w:rsidR="00432C7D">
        <w:rPr>
          <w:sz w:val="24"/>
          <w:szCs w:val="24"/>
          <w:lang w:val="el-GR"/>
        </w:rPr>
      </w:r>
      <w:r w:rsidR="00432C7D">
        <w:rPr>
          <w:sz w:val="24"/>
          <w:szCs w:val="24"/>
          <w:lang w:val="el-GR"/>
        </w:rPr>
        <w:fldChar w:fldCharType="separate"/>
      </w:r>
      <w:ins w:id="1679" w:author="GEORGILAS STYLIANOS" w:date="2021-08-07T15:16:00Z">
        <w:r w:rsidR="00432C7D" w:rsidRPr="00E517A7">
          <w:rPr>
            <w:b/>
            <w:bCs/>
            <w:sz w:val="24"/>
            <w:szCs w:val="24"/>
            <w:lang w:val="el-GR"/>
          </w:rPr>
          <w:t xml:space="preserve">Εικόνα </w:t>
        </w:r>
        <w:r w:rsidR="00432C7D" w:rsidRPr="00E517A7">
          <w:rPr>
            <w:b/>
            <w:bCs/>
            <w:noProof/>
            <w:sz w:val="24"/>
            <w:szCs w:val="24"/>
            <w:lang w:val="el-GR"/>
          </w:rPr>
          <w:t>2</w:t>
        </w:r>
        <w:r w:rsidR="00432C7D">
          <w:rPr>
            <w:sz w:val="24"/>
            <w:szCs w:val="24"/>
            <w:lang w:val="el-GR"/>
          </w:rPr>
          <w:fldChar w:fldCharType="end"/>
        </w:r>
        <w:r w:rsidR="00432C7D" w:rsidRPr="00432C7D">
          <w:rPr>
            <w:sz w:val="24"/>
            <w:szCs w:val="24"/>
            <w:lang w:val="el-GR"/>
            <w:rPrChange w:id="1680" w:author="GEORGILAS STYLIANOS" w:date="2021-08-07T15:16:00Z">
              <w:rPr>
                <w:sz w:val="24"/>
                <w:szCs w:val="24"/>
              </w:rPr>
            </w:rPrChange>
          </w:rPr>
          <w:t>)</w:t>
        </w:r>
      </w:ins>
      <w:r w:rsidRPr="0059548D">
        <w:rPr>
          <w:sz w:val="24"/>
          <w:szCs w:val="24"/>
          <w:lang w:val="el-GR"/>
        </w:rPr>
        <w:t xml:space="preserve"> με όλους τους πίνακες σχετικούς με αυτόν.</w:t>
      </w:r>
      <w:r w:rsidRPr="0059548D">
        <w:rPr>
          <w:rFonts w:ascii="Calibri" w:eastAsia="Calibri" w:hAnsi="Calibri" w:cs="Calibri"/>
          <w:sz w:val="24"/>
          <w:szCs w:val="24"/>
          <w:lang w:val="el-GR"/>
        </w:rPr>
        <w:t xml:space="preserve"> </w:t>
      </w:r>
    </w:p>
    <w:p w14:paraId="19E8E54C" w14:textId="0BFCF88E" w:rsidR="00DB5E27" w:rsidRDefault="00800134" w:rsidP="0059548D">
      <w:pPr>
        <w:keepNext/>
        <w:jc w:val="center"/>
      </w:pPr>
      <w:r>
        <w:object w:dxaOrig="9446" w:dyaOrig="3872" w14:anchorId="39AB655B">
          <v:rect id="rectole0000000014" o:spid="_x0000_i1030" style="width:561.75pt;height:331.5pt" o:ole="" o:preferrelative="t" stroked="f">
            <v:imagedata r:id="rId41" o:title=""/>
          </v:rect>
          <o:OLEObject Type="Embed" ProgID="StaticMetafile" ShapeID="rectole0000000014" DrawAspect="Content" ObjectID="_1689940531" r:id="rId42"/>
        </w:object>
      </w:r>
    </w:p>
    <w:p w14:paraId="7F5C3696" w14:textId="43424B13" w:rsidR="005619ED" w:rsidRPr="00800134" w:rsidRDefault="00DB5E27" w:rsidP="0059548D">
      <w:pPr>
        <w:jc w:val="center"/>
        <w:rPr>
          <w:b/>
          <w:bCs/>
          <w:i/>
          <w:iCs/>
          <w:sz w:val="24"/>
          <w:szCs w:val="24"/>
          <w:lang w:val="el-GR"/>
        </w:rPr>
      </w:pPr>
      <w:bookmarkStart w:id="1681" w:name="_Ref78469581"/>
      <w:bookmarkStart w:id="1682" w:name="_Toc77201039"/>
      <w:bookmarkStart w:id="1683" w:name="_Toc77201340"/>
      <w:bookmarkStart w:id="1684" w:name="_Toc77212396"/>
      <w:bookmarkStart w:id="1685" w:name="_Toc77796803"/>
      <w:bookmarkStart w:id="1686" w:name="_Toc78287984"/>
      <w:bookmarkStart w:id="1687" w:name="_Toc78469294"/>
      <w:bookmarkStart w:id="1688" w:name="_Toc78589180"/>
      <w:bookmarkStart w:id="1689" w:name="_Toc78604270"/>
      <w:r w:rsidRPr="00800134">
        <w:rPr>
          <w:b/>
          <w:bCs/>
          <w:i/>
          <w:iCs/>
          <w:sz w:val="24"/>
          <w:szCs w:val="24"/>
          <w:lang w:val="el-GR"/>
        </w:rPr>
        <w:t xml:space="preserve">Εικόνα </w:t>
      </w:r>
      <w:r w:rsidRPr="00800134">
        <w:rPr>
          <w:b/>
          <w:bCs/>
          <w:i/>
          <w:iCs/>
          <w:sz w:val="24"/>
          <w:szCs w:val="24"/>
        </w:rPr>
        <w:fldChar w:fldCharType="begin"/>
      </w:r>
      <w:r w:rsidRPr="00800134">
        <w:rPr>
          <w:b/>
          <w:bCs/>
          <w:i/>
          <w:iCs/>
          <w:sz w:val="24"/>
          <w:szCs w:val="24"/>
          <w:lang w:val="el-GR"/>
        </w:rPr>
        <w:instrText xml:space="preserve"> </w:instrText>
      </w:r>
      <w:r w:rsidRPr="00800134">
        <w:rPr>
          <w:b/>
          <w:bCs/>
          <w:i/>
          <w:iCs/>
          <w:sz w:val="24"/>
          <w:szCs w:val="24"/>
        </w:rPr>
        <w:instrText>SEQ</w:instrText>
      </w:r>
      <w:r w:rsidRPr="00800134">
        <w:rPr>
          <w:b/>
          <w:bCs/>
          <w:i/>
          <w:iCs/>
          <w:sz w:val="24"/>
          <w:szCs w:val="24"/>
          <w:lang w:val="el-GR"/>
        </w:rPr>
        <w:instrText xml:space="preserve"> Εικόνα \* </w:instrText>
      </w:r>
      <w:r w:rsidRPr="00800134">
        <w:rPr>
          <w:b/>
          <w:bCs/>
          <w:i/>
          <w:iCs/>
          <w:sz w:val="24"/>
          <w:szCs w:val="24"/>
        </w:rPr>
        <w:instrText>ARABIC</w:instrText>
      </w:r>
      <w:r w:rsidRPr="00800134">
        <w:rPr>
          <w:b/>
          <w:bCs/>
          <w:i/>
          <w:iCs/>
          <w:sz w:val="24"/>
          <w:szCs w:val="24"/>
          <w:lang w:val="el-GR"/>
        </w:rPr>
        <w:instrText xml:space="preserve"> </w:instrText>
      </w:r>
      <w:r w:rsidRPr="00800134">
        <w:rPr>
          <w:b/>
          <w:bCs/>
          <w:i/>
          <w:iCs/>
          <w:sz w:val="24"/>
          <w:szCs w:val="24"/>
        </w:rPr>
        <w:fldChar w:fldCharType="separate"/>
      </w:r>
      <w:ins w:id="1690" w:author="GEORGILAS STYLIANOS" w:date="2021-08-07T20:37:00Z">
        <w:r w:rsidR="00145C75" w:rsidRPr="00145C75">
          <w:rPr>
            <w:b/>
            <w:bCs/>
            <w:i/>
            <w:iCs/>
            <w:noProof/>
            <w:sz w:val="24"/>
            <w:szCs w:val="24"/>
            <w:lang w:val="el-GR"/>
            <w:rPrChange w:id="1691" w:author="GEORGILAS STYLIANOS" w:date="2021-08-07T20:37:00Z">
              <w:rPr>
                <w:b/>
                <w:bCs/>
                <w:i/>
                <w:iCs/>
                <w:noProof/>
                <w:sz w:val="24"/>
                <w:szCs w:val="24"/>
              </w:rPr>
            </w:rPrChange>
          </w:rPr>
          <w:t>23</w:t>
        </w:r>
      </w:ins>
      <w:del w:id="1692" w:author="GEORGILAS STYLIANOS" w:date="2021-08-07T19:17:00Z">
        <w:r w:rsidR="00582156" w:rsidRPr="00582156" w:rsidDel="001610D4">
          <w:rPr>
            <w:b/>
            <w:bCs/>
            <w:i/>
            <w:iCs/>
            <w:noProof/>
            <w:sz w:val="24"/>
            <w:szCs w:val="24"/>
            <w:lang w:val="el-GR"/>
          </w:rPr>
          <w:delText>23</w:delText>
        </w:r>
      </w:del>
      <w:r w:rsidRPr="00800134">
        <w:rPr>
          <w:b/>
          <w:bCs/>
          <w:i/>
          <w:iCs/>
          <w:sz w:val="24"/>
          <w:szCs w:val="24"/>
        </w:rPr>
        <w:fldChar w:fldCharType="end"/>
      </w:r>
      <w:bookmarkEnd w:id="1681"/>
      <w:r w:rsidRPr="00800134">
        <w:rPr>
          <w:b/>
          <w:bCs/>
          <w:i/>
          <w:iCs/>
          <w:sz w:val="24"/>
          <w:szCs w:val="24"/>
          <w:lang w:val="el-GR"/>
        </w:rPr>
        <w:t>:</w:t>
      </w:r>
      <w:r w:rsidR="0059548D" w:rsidRPr="0059548D">
        <w:rPr>
          <w:b/>
          <w:bCs/>
          <w:i/>
          <w:iCs/>
          <w:sz w:val="24"/>
          <w:szCs w:val="24"/>
          <w:lang w:val="el-GR"/>
        </w:rPr>
        <w:t xml:space="preserve"> </w:t>
      </w:r>
      <w:r w:rsidRPr="00800134">
        <w:rPr>
          <w:b/>
          <w:bCs/>
          <w:i/>
          <w:iCs/>
          <w:sz w:val="24"/>
          <w:szCs w:val="24"/>
          <w:lang w:val="el-GR"/>
        </w:rPr>
        <w:t xml:space="preserve">Πίνακες του κοινωνικού δικτύου </w:t>
      </w:r>
      <w:r w:rsidRPr="00800134">
        <w:rPr>
          <w:b/>
          <w:bCs/>
          <w:i/>
          <w:iCs/>
          <w:sz w:val="24"/>
          <w:szCs w:val="24"/>
        </w:rPr>
        <w:t>Facebook</w:t>
      </w:r>
      <w:bookmarkEnd w:id="1682"/>
      <w:bookmarkEnd w:id="1683"/>
      <w:bookmarkEnd w:id="1684"/>
      <w:bookmarkEnd w:id="1685"/>
      <w:bookmarkEnd w:id="1686"/>
      <w:bookmarkEnd w:id="1687"/>
      <w:bookmarkEnd w:id="1688"/>
      <w:bookmarkEnd w:id="1689"/>
    </w:p>
    <w:p w14:paraId="2A94DEE9" w14:textId="77777777" w:rsidR="00800134" w:rsidRDefault="00800134" w:rsidP="00F829E6">
      <w:pPr>
        <w:rPr>
          <w:lang w:val="el-GR"/>
        </w:rPr>
      </w:pPr>
    </w:p>
    <w:p w14:paraId="08B6671D" w14:textId="77777777" w:rsidR="00800134" w:rsidRDefault="00800134" w:rsidP="00F829E6">
      <w:pPr>
        <w:rPr>
          <w:lang w:val="el-GR"/>
        </w:rPr>
      </w:pPr>
    </w:p>
    <w:p w14:paraId="15B16055" w14:textId="77777777" w:rsidR="004E0DF9" w:rsidRDefault="004E0DF9" w:rsidP="00F829E6">
      <w:pPr>
        <w:rPr>
          <w:ins w:id="1693" w:author="Razis" w:date="2021-08-01T12:46:00Z"/>
          <w:sz w:val="24"/>
          <w:szCs w:val="24"/>
          <w:lang w:val="el-GR"/>
        </w:rPr>
      </w:pPr>
    </w:p>
    <w:p w14:paraId="5F5D3802" w14:textId="77777777" w:rsidR="004E0DF9" w:rsidRDefault="004E0DF9" w:rsidP="00F829E6">
      <w:pPr>
        <w:rPr>
          <w:ins w:id="1694" w:author="Razis" w:date="2021-08-01T12:46:00Z"/>
          <w:sz w:val="24"/>
          <w:szCs w:val="24"/>
          <w:lang w:val="el-GR"/>
        </w:rPr>
      </w:pPr>
    </w:p>
    <w:p w14:paraId="2C8681E6" w14:textId="1DA10345" w:rsidR="00800134" w:rsidRPr="0059548D" w:rsidRDefault="00F829E6" w:rsidP="00F829E6">
      <w:pPr>
        <w:rPr>
          <w:rFonts w:ascii="Calibri" w:eastAsia="Calibri" w:hAnsi="Calibri" w:cs="Calibri"/>
          <w:sz w:val="24"/>
          <w:szCs w:val="24"/>
          <w:lang w:val="el-GR"/>
        </w:rPr>
      </w:pPr>
      <w:r w:rsidRPr="0059548D">
        <w:rPr>
          <w:sz w:val="24"/>
          <w:szCs w:val="24"/>
          <w:lang w:val="el-GR"/>
        </w:rPr>
        <w:t>Στην</w:t>
      </w:r>
      <w:r w:rsidR="00800134" w:rsidRPr="0059548D">
        <w:rPr>
          <w:sz w:val="24"/>
          <w:szCs w:val="24"/>
          <w:lang w:val="el-GR"/>
        </w:rPr>
        <w:t xml:space="preserve"> </w:t>
      </w:r>
      <w:r w:rsidR="00A70B2B" w:rsidRPr="0059548D">
        <w:rPr>
          <w:sz w:val="24"/>
          <w:szCs w:val="24"/>
          <w:lang w:val="el-GR"/>
        </w:rPr>
        <w:fldChar w:fldCharType="begin"/>
      </w:r>
      <w:r w:rsidR="00A70B2B" w:rsidRPr="0059548D">
        <w:rPr>
          <w:sz w:val="24"/>
          <w:szCs w:val="24"/>
          <w:lang w:val="el-GR"/>
        </w:rPr>
        <w:instrText xml:space="preserve"> REF _Ref78469594 \h </w:instrText>
      </w:r>
      <w:r w:rsidR="0059548D">
        <w:rPr>
          <w:sz w:val="24"/>
          <w:szCs w:val="24"/>
          <w:lang w:val="el-GR"/>
        </w:rPr>
        <w:instrText xml:space="preserve"> \* MERGEFORMAT </w:instrText>
      </w:r>
      <w:r w:rsidR="00A70B2B" w:rsidRPr="0059548D">
        <w:rPr>
          <w:sz w:val="24"/>
          <w:szCs w:val="24"/>
          <w:lang w:val="el-GR"/>
        </w:rPr>
      </w:r>
      <w:r w:rsidR="00A70B2B" w:rsidRPr="0059548D">
        <w:rPr>
          <w:sz w:val="24"/>
          <w:szCs w:val="24"/>
          <w:lang w:val="el-GR"/>
        </w:rPr>
        <w:fldChar w:fldCharType="separate"/>
      </w:r>
      <w:r w:rsidR="00A70B2B" w:rsidRPr="0059548D">
        <w:rPr>
          <w:b/>
          <w:bCs/>
          <w:i/>
          <w:iCs/>
          <w:sz w:val="24"/>
          <w:szCs w:val="24"/>
          <w:lang w:val="el-GR"/>
        </w:rPr>
        <w:t xml:space="preserve">Εικόνα </w:t>
      </w:r>
      <w:r w:rsidR="00A70B2B" w:rsidRPr="0059548D">
        <w:rPr>
          <w:b/>
          <w:bCs/>
          <w:i/>
          <w:iCs/>
          <w:noProof/>
          <w:sz w:val="24"/>
          <w:szCs w:val="24"/>
          <w:lang w:val="el-GR"/>
        </w:rPr>
        <w:t>24</w:t>
      </w:r>
      <w:r w:rsidR="00A70B2B" w:rsidRPr="0059548D">
        <w:rPr>
          <w:sz w:val="24"/>
          <w:szCs w:val="24"/>
          <w:lang w:val="el-GR"/>
        </w:rPr>
        <w:fldChar w:fldCharType="end"/>
      </w:r>
      <w:r w:rsidR="00A70B2B" w:rsidRPr="0059548D">
        <w:rPr>
          <w:sz w:val="24"/>
          <w:szCs w:val="24"/>
          <w:lang w:val="el-GR"/>
        </w:rPr>
        <w:t xml:space="preserve"> </w:t>
      </w:r>
      <w:r w:rsidRPr="0059548D">
        <w:rPr>
          <w:sz w:val="24"/>
          <w:szCs w:val="24"/>
          <w:lang w:val="el-GR"/>
        </w:rPr>
        <w:t xml:space="preserve">βλέπουμε την σύνδεση του πίνακα </w:t>
      </w:r>
      <w:ins w:id="1695" w:author="GEORGILAS STYLIANOS" w:date="2021-08-07T15:16:00Z">
        <w:r w:rsidR="00432C7D" w:rsidRPr="00432C7D">
          <w:rPr>
            <w:sz w:val="24"/>
            <w:szCs w:val="24"/>
            <w:lang w:val="el-GR"/>
            <w:rPrChange w:id="1696" w:author="GEORGILAS STYLIANOS" w:date="2021-08-07T15:16:00Z">
              <w:rPr>
                <w:sz w:val="24"/>
                <w:szCs w:val="24"/>
              </w:rPr>
            </w:rPrChange>
          </w:rPr>
          <w:t>“</w:t>
        </w:r>
      </w:ins>
      <w:r w:rsidRPr="0059548D">
        <w:rPr>
          <w:sz w:val="24"/>
          <w:szCs w:val="24"/>
        </w:rPr>
        <w:t>Instagram</w:t>
      </w:r>
      <w:ins w:id="1697" w:author="GEORGILAS STYLIANOS" w:date="2021-08-07T15:16:00Z">
        <w:r w:rsidR="00432C7D" w:rsidRPr="00432C7D">
          <w:rPr>
            <w:sz w:val="24"/>
            <w:szCs w:val="24"/>
            <w:lang w:val="el-GR"/>
            <w:rPrChange w:id="1698" w:author="GEORGILAS STYLIANOS" w:date="2021-08-07T15:16:00Z">
              <w:rPr>
                <w:sz w:val="24"/>
                <w:szCs w:val="24"/>
              </w:rPr>
            </w:rPrChange>
          </w:rPr>
          <w:t>” (</w:t>
        </w:r>
        <w:r w:rsidR="00432C7D">
          <w:rPr>
            <w:sz w:val="24"/>
            <w:szCs w:val="24"/>
            <w:lang w:val="el-GR"/>
          </w:rPr>
          <w:fldChar w:fldCharType="begin"/>
        </w:r>
        <w:r w:rsidR="00432C7D">
          <w:rPr>
            <w:sz w:val="24"/>
            <w:szCs w:val="24"/>
            <w:lang w:val="el-GR"/>
          </w:rPr>
          <w:instrText xml:space="preserve"> REF _Ref78469382 \h </w:instrText>
        </w:r>
      </w:ins>
      <w:r w:rsidR="00432C7D">
        <w:rPr>
          <w:sz w:val="24"/>
          <w:szCs w:val="24"/>
          <w:lang w:val="el-GR"/>
        </w:rPr>
      </w:r>
      <w:r w:rsidR="00432C7D">
        <w:rPr>
          <w:sz w:val="24"/>
          <w:szCs w:val="24"/>
          <w:lang w:val="el-GR"/>
        </w:rPr>
        <w:fldChar w:fldCharType="separate"/>
      </w:r>
      <w:ins w:id="1699" w:author="GEORGILAS STYLIANOS" w:date="2021-08-07T15:16:00Z">
        <w:r w:rsidR="00432C7D" w:rsidRPr="001713E4">
          <w:rPr>
            <w:b/>
            <w:bCs/>
            <w:sz w:val="24"/>
            <w:szCs w:val="24"/>
            <w:lang w:val="el-GR"/>
          </w:rPr>
          <w:t xml:space="preserve">Εικόνα </w:t>
        </w:r>
        <w:r w:rsidR="00432C7D" w:rsidRPr="00582156">
          <w:rPr>
            <w:b/>
            <w:bCs/>
            <w:noProof/>
            <w:sz w:val="24"/>
            <w:szCs w:val="24"/>
            <w:lang w:val="el-GR"/>
          </w:rPr>
          <w:t>3</w:t>
        </w:r>
        <w:r w:rsidR="00432C7D">
          <w:rPr>
            <w:sz w:val="24"/>
            <w:szCs w:val="24"/>
            <w:lang w:val="el-GR"/>
          </w:rPr>
          <w:fldChar w:fldCharType="end"/>
        </w:r>
        <w:r w:rsidR="00432C7D" w:rsidRPr="00432C7D">
          <w:rPr>
            <w:sz w:val="24"/>
            <w:szCs w:val="24"/>
            <w:lang w:val="el-GR"/>
            <w:rPrChange w:id="1700" w:author="GEORGILAS STYLIANOS" w:date="2021-08-07T15:16:00Z">
              <w:rPr>
                <w:sz w:val="24"/>
                <w:szCs w:val="24"/>
              </w:rPr>
            </w:rPrChange>
          </w:rPr>
          <w:t>)</w:t>
        </w:r>
      </w:ins>
      <w:r w:rsidRPr="0059548D">
        <w:rPr>
          <w:sz w:val="24"/>
          <w:szCs w:val="24"/>
          <w:lang w:val="el-GR"/>
        </w:rPr>
        <w:t xml:space="preserve"> με όλους τους πίνακες σχετικούς με αυτόν.</w:t>
      </w:r>
      <w:r w:rsidRPr="0059548D">
        <w:rPr>
          <w:rFonts w:ascii="Calibri" w:eastAsia="Calibri" w:hAnsi="Calibri" w:cs="Calibri"/>
          <w:sz w:val="24"/>
          <w:szCs w:val="24"/>
          <w:lang w:val="el-GR"/>
        </w:rPr>
        <w:t xml:space="preserve"> </w:t>
      </w:r>
    </w:p>
    <w:p w14:paraId="290C72A4" w14:textId="56B52E60" w:rsidR="00F829E6" w:rsidRDefault="00800134" w:rsidP="0059548D">
      <w:pPr>
        <w:jc w:val="center"/>
        <w:rPr>
          <w:lang w:val="el-GR"/>
        </w:rPr>
      </w:pPr>
      <w:r>
        <w:object w:dxaOrig="9976" w:dyaOrig="4219" w14:anchorId="5C7253FA">
          <v:rect id="rectole0000000019" o:spid="_x0000_i1031" style="width:8in;height:324pt" o:ole="" o:preferrelative="t" stroked="f">
            <v:imagedata r:id="rId43" o:title=""/>
          </v:rect>
          <o:OLEObject Type="Embed" ProgID="StaticMetafile" ShapeID="rectole0000000019" DrawAspect="Content" ObjectID="_1689940532" r:id="rId44"/>
        </w:object>
      </w:r>
    </w:p>
    <w:p w14:paraId="5D96C8BB" w14:textId="77777777" w:rsidR="00F829E6" w:rsidRPr="005619ED" w:rsidRDefault="00F829E6" w:rsidP="0059548D">
      <w:pPr>
        <w:keepNext/>
        <w:jc w:val="center"/>
        <w:rPr>
          <w:lang w:val="el-GR"/>
        </w:rPr>
      </w:pPr>
    </w:p>
    <w:p w14:paraId="7C9F8EE3" w14:textId="4A98FCA5" w:rsidR="00F829E6" w:rsidRPr="00800134" w:rsidRDefault="00F829E6" w:rsidP="0059548D">
      <w:pPr>
        <w:jc w:val="center"/>
        <w:rPr>
          <w:b/>
          <w:bCs/>
          <w:i/>
          <w:iCs/>
          <w:sz w:val="24"/>
          <w:szCs w:val="24"/>
          <w:lang w:val="el-GR"/>
        </w:rPr>
      </w:pPr>
      <w:bookmarkStart w:id="1701" w:name="_Ref78469594"/>
      <w:bookmarkStart w:id="1702" w:name="_Toc77198256"/>
      <w:bookmarkStart w:id="1703" w:name="_Toc77201040"/>
      <w:bookmarkStart w:id="1704" w:name="_Toc77201341"/>
      <w:bookmarkStart w:id="1705" w:name="_Toc77212397"/>
      <w:bookmarkStart w:id="1706" w:name="_Toc77796804"/>
      <w:bookmarkStart w:id="1707" w:name="_Toc78287985"/>
      <w:bookmarkStart w:id="1708" w:name="_Toc78469295"/>
      <w:bookmarkStart w:id="1709" w:name="_Toc78589181"/>
      <w:bookmarkStart w:id="1710" w:name="_Toc78604271"/>
      <w:r w:rsidRPr="00800134">
        <w:rPr>
          <w:b/>
          <w:bCs/>
          <w:i/>
          <w:iCs/>
          <w:sz w:val="24"/>
          <w:szCs w:val="24"/>
          <w:lang w:val="el-GR"/>
        </w:rPr>
        <w:t xml:space="preserve">Εικόνα </w:t>
      </w:r>
      <w:r w:rsidRPr="00800134">
        <w:rPr>
          <w:b/>
          <w:bCs/>
          <w:i/>
          <w:iCs/>
          <w:sz w:val="24"/>
          <w:szCs w:val="24"/>
        </w:rPr>
        <w:fldChar w:fldCharType="begin"/>
      </w:r>
      <w:r w:rsidRPr="00800134">
        <w:rPr>
          <w:b/>
          <w:bCs/>
          <w:i/>
          <w:iCs/>
          <w:sz w:val="24"/>
          <w:szCs w:val="24"/>
          <w:lang w:val="el-GR"/>
        </w:rPr>
        <w:instrText xml:space="preserve"> </w:instrText>
      </w:r>
      <w:r w:rsidRPr="00800134">
        <w:rPr>
          <w:b/>
          <w:bCs/>
          <w:i/>
          <w:iCs/>
          <w:sz w:val="24"/>
          <w:szCs w:val="24"/>
        </w:rPr>
        <w:instrText>SEQ</w:instrText>
      </w:r>
      <w:r w:rsidRPr="00800134">
        <w:rPr>
          <w:b/>
          <w:bCs/>
          <w:i/>
          <w:iCs/>
          <w:sz w:val="24"/>
          <w:szCs w:val="24"/>
          <w:lang w:val="el-GR"/>
        </w:rPr>
        <w:instrText xml:space="preserve"> Εικόνα \* </w:instrText>
      </w:r>
      <w:r w:rsidRPr="00800134">
        <w:rPr>
          <w:b/>
          <w:bCs/>
          <w:i/>
          <w:iCs/>
          <w:sz w:val="24"/>
          <w:szCs w:val="24"/>
        </w:rPr>
        <w:instrText>ARABIC</w:instrText>
      </w:r>
      <w:r w:rsidRPr="00800134">
        <w:rPr>
          <w:b/>
          <w:bCs/>
          <w:i/>
          <w:iCs/>
          <w:sz w:val="24"/>
          <w:szCs w:val="24"/>
          <w:lang w:val="el-GR"/>
        </w:rPr>
        <w:instrText xml:space="preserve"> </w:instrText>
      </w:r>
      <w:r w:rsidRPr="00800134">
        <w:rPr>
          <w:b/>
          <w:bCs/>
          <w:i/>
          <w:iCs/>
          <w:sz w:val="24"/>
          <w:szCs w:val="24"/>
        </w:rPr>
        <w:fldChar w:fldCharType="separate"/>
      </w:r>
      <w:ins w:id="1711" w:author="GEORGILAS STYLIANOS" w:date="2021-08-07T20:37:00Z">
        <w:r w:rsidR="00145C75" w:rsidRPr="00145C75">
          <w:rPr>
            <w:b/>
            <w:bCs/>
            <w:i/>
            <w:iCs/>
            <w:noProof/>
            <w:sz w:val="24"/>
            <w:szCs w:val="24"/>
            <w:lang w:val="el-GR"/>
            <w:rPrChange w:id="1712" w:author="GEORGILAS STYLIANOS" w:date="2021-08-07T20:37:00Z">
              <w:rPr>
                <w:b/>
                <w:bCs/>
                <w:i/>
                <w:iCs/>
                <w:noProof/>
                <w:sz w:val="24"/>
                <w:szCs w:val="24"/>
              </w:rPr>
            </w:rPrChange>
          </w:rPr>
          <w:t>24</w:t>
        </w:r>
      </w:ins>
      <w:del w:id="1713" w:author="GEORGILAS STYLIANOS" w:date="2021-08-07T19:17:00Z">
        <w:r w:rsidR="00582156" w:rsidRPr="00582156" w:rsidDel="001610D4">
          <w:rPr>
            <w:b/>
            <w:bCs/>
            <w:i/>
            <w:iCs/>
            <w:noProof/>
            <w:sz w:val="24"/>
            <w:szCs w:val="24"/>
            <w:lang w:val="el-GR"/>
          </w:rPr>
          <w:delText>24</w:delText>
        </w:r>
      </w:del>
      <w:r w:rsidRPr="00800134">
        <w:rPr>
          <w:b/>
          <w:bCs/>
          <w:i/>
          <w:iCs/>
          <w:sz w:val="24"/>
          <w:szCs w:val="24"/>
        </w:rPr>
        <w:fldChar w:fldCharType="end"/>
      </w:r>
      <w:bookmarkEnd w:id="1701"/>
      <w:r w:rsidRPr="00800134">
        <w:rPr>
          <w:b/>
          <w:bCs/>
          <w:i/>
          <w:iCs/>
          <w:sz w:val="24"/>
          <w:szCs w:val="24"/>
          <w:lang w:val="el-GR"/>
        </w:rPr>
        <w:t xml:space="preserve">: Πίνακες του κοινωνικού δικτύου </w:t>
      </w:r>
      <w:r w:rsidRPr="00800134">
        <w:rPr>
          <w:b/>
          <w:bCs/>
          <w:i/>
          <w:iCs/>
          <w:sz w:val="24"/>
          <w:szCs w:val="24"/>
        </w:rPr>
        <w:t>Instagram</w:t>
      </w:r>
      <w:bookmarkEnd w:id="1702"/>
      <w:bookmarkEnd w:id="1703"/>
      <w:bookmarkEnd w:id="1704"/>
      <w:bookmarkEnd w:id="1705"/>
      <w:bookmarkEnd w:id="1706"/>
      <w:bookmarkEnd w:id="1707"/>
      <w:bookmarkEnd w:id="1708"/>
      <w:bookmarkEnd w:id="1709"/>
      <w:bookmarkEnd w:id="1710"/>
    </w:p>
    <w:p w14:paraId="72EB2E26" w14:textId="77777777" w:rsidR="004E0DF9" w:rsidRDefault="004E0DF9" w:rsidP="00F829E6">
      <w:pPr>
        <w:rPr>
          <w:ins w:id="1714" w:author="Razis" w:date="2021-08-01T12:46:00Z"/>
          <w:rFonts w:ascii="Calibri" w:eastAsia="Calibri" w:hAnsi="Calibri" w:cs="Calibri"/>
          <w:sz w:val="24"/>
          <w:szCs w:val="24"/>
          <w:lang w:val="el-GR"/>
        </w:rPr>
      </w:pPr>
    </w:p>
    <w:p w14:paraId="10399C52" w14:textId="1947CF5F" w:rsidR="00F829E6" w:rsidRPr="0059548D" w:rsidRDefault="00F829E6" w:rsidP="00F829E6">
      <w:pPr>
        <w:rPr>
          <w:sz w:val="24"/>
          <w:szCs w:val="24"/>
          <w:lang w:val="el-GR"/>
        </w:rPr>
      </w:pPr>
      <w:r w:rsidRPr="0059548D">
        <w:rPr>
          <w:rFonts w:ascii="Calibri" w:eastAsia="Calibri" w:hAnsi="Calibri" w:cs="Calibri"/>
          <w:sz w:val="24"/>
          <w:szCs w:val="24"/>
          <w:lang w:val="el-GR"/>
        </w:rPr>
        <w:t>Οι σχέσεις μεταξύ των πινάκων είναι της μορφής “ένα προς πολλά”.</w:t>
      </w:r>
    </w:p>
    <w:p w14:paraId="737FBF6B" w14:textId="77777777" w:rsidR="004E0DF9" w:rsidRDefault="004E0DF9" w:rsidP="00AD1A51">
      <w:pPr>
        <w:rPr>
          <w:ins w:id="1715" w:author="Razis" w:date="2021-08-01T12:46:00Z"/>
          <w:sz w:val="24"/>
          <w:szCs w:val="24"/>
          <w:lang w:val="el-GR"/>
        </w:rPr>
      </w:pPr>
    </w:p>
    <w:p w14:paraId="79834CC4" w14:textId="437B7D39" w:rsidR="00AD1A51" w:rsidRPr="0059548D" w:rsidRDefault="00AD1A51" w:rsidP="00AD1A51">
      <w:pPr>
        <w:rPr>
          <w:rFonts w:ascii="Calibri" w:eastAsia="Calibri" w:hAnsi="Calibri" w:cs="Calibri"/>
          <w:b/>
          <w:sz w:val="24"/>
          <w:szCs w:val="24"/>
          <w:lang w:val="el-GR"/>
        </w:rPr>
      </w:pPr>
      <w:r w:rsidRPr="0059548D">
        <w:rPr>
          <w:sz w:val="24"/>
          <w:szCs w:val="24"/>
          <w:lang w:val="el-GR"/>
        </w:rPr>
        <w:t xml:space="preserve">Τέλος στην </w:t>
      </w:r>
      <w:r w:rsidR="00A70B2B" w:rsidRPr="0059548D">
        <w:rPr>
          <w:sz w:val="24"/>
          <w:szCs w:val="24"/>
          <w:lang w:val="el-GR"/>
        </w:rPr>
        <w:fldChar w:fldCharType="begin"/>
      </w:r>
      <w:r w:rsidR="00A70B2B" w:rsidRPr="0059548D">
        <w:rPr>
          <w:sz w:val="24"/>
          <w:szCs w:val="24"/>
          <w:lang w:val="el-GR"/>
        </w:rPr>
        <w:instrText xml:space="preserve"> REF _Ref78469608 \h </w:instrText>
      </w:r>
      <w:r w:rsidR="0059548D">
        <w:rPr>
          <w:sz w:val="24"/>
          <w:szCs w:val="24"/>
          <w:lang w:val="el-GR"/>
        </w:rPr>
        <w:instrText xml:space="preserve"> \* MERGEFORMAT </w:instrText>
      </w:r>
      <w:r w:rsidR="00A70B2B" w:rsidRPr="0059548D">
        <w:rPr>
          <w:sz w:val="24"/>
          <w:szCs w:val="24"/>
          <w:lang w:val="el-GR"/>
        </w:rPr>
      </w:r>
      <w:r w:rsidR="00A70B2B" w:rsidRPr="0059548D">
        <w:rPr>
          <w:sz w:val="24"/>
          <w:szCs w:val="24"/>
          <w:lang w:val="el-GR"/>
        </w:rPr>
        <w:fldChar w:fldCharType="separate"/>
      </w:r>
      <w:r w:rsidR="00A70B2B" w:rsidRPr="0059548D">
        <w:rPr>
          <w:b/>
          <w:bCs/>
          <w:i/>
          <w:iCs/>
          <w:sz w:val="24"/>
          <w:szCs w:val="24"/>
          <w:lang w:val="el-GR"/>
        </w:rPr>
        <w:t xml:space="preserve">Εικόνα </w:t>
      </w:r>
      <w:r w:rsidR="00A70B2B" w:rsidRPr="0059548D">
        <w:rPr>
          <w:b/>
          <w:bCs/>
          <w:i/>
          <w:iCs/>
          <w:noProof/>
          <w:sz w:val="24"/>
          <w:szCs w:val="24"/>
          <w:lang w:val="el-GR"/>
        </w:rPr>
        <w:t>25</w:t>
      </w:r>
      <w:r w:rsidR="00A70B2B" w:rsidRPr="0059548D">
        <w:rPr>
          <w:sz w:val="24"/>
          <w:szCs w:val="24"/>
          <w:lang w:val="el-GR"/>
        </w:rPr>
        <w:fldChar w:fldCharType="end"/>
      </w:r>
      <w:r w:rsidRPr="0059548D">
        <w:rPr>
          <w:sz w:val="24"/>
          <w:szCs w:val="24"/>
          <w:lang w:val="el-GR"/>
        </w:rPr>
        <w:t xml:space="preserve"> βλέπουμε το διάγραμμα οντοτήτων-συσχετίσεων </w:t>
      </w:r>
      <w:ins w:id="1716" w:author="Razis" w:date="2021-08-01T12:46:00Z">
        <w:r w:rsidR="004E0DF9">
          <w:rPr>
            <w:sz w:val="24"/>
            <w:szCs w:val="24"/>
            <w:lang w:val="el-GR"/>
          </w:rPr>
          <w:t>(</w:t>
        </w:r>
        <w:r w:rsidR="004E0DF9">
          <w:rPr>
            <w:sz w:val="24"/>
            <w:szCs w:val="24"/>
            <w:lang w:val="en-GB"/>
          </w:rPr>
          <w:t>Entity</w:t>
        </w:r>
        <w:r w:rsidR="004E0DF9" w:rsidRPr="004E0DF9">
          <w:rPr>
            <w:sz w:val="24"/>
            <w:szCs w:val="24"/>
            <w:lang w:val="el-GR"/>
            <w:rPrChange w:id="1717" w:author="Razis" w:date="2021-08-01T12:46:00Z">
              <w:rPr>
                <w:sz w:val="24"/>
                <w:szCs w:val="24"/>
                <w:lang w:val="en-GB"/>
              </w:rPr>
            </w:rPrChange>
          </w:rPr>
          <w:t>-</w:t>
        </w:r>
        <w:r w:rsidR="004E0DF9">
          <w:rPr>
            <w:sz w:val="24"/>
            <w:szCs w:val="24"/>
            <w:lang w:val="en-GB"/>
          </w:rPr>
          <w:t>Relation</w:t>
        </w:r>
        <w:r w:rsidR="004E0DF9" w:rsidRPr="004E0DF9">
          <w:rPr>
            <w:sz w:val="24"/>
            <w:szCs w:val="24"/>
            <w:lang w:val="el-GR"/>
            <w:rPrChange w:id="1718" w:author="Razis" w:date="2021-08-01T12:46:00Z">
              <w:rPr>
                <w:sz w:val="24"/>
                <w:szCs w:val="24"/>
                <w:lang w:val="en-GB"/>
              </w:rPr>
            </w:rPrChange>
          </w:rPr>
          <w:t xml:space="preserve">) </w:t>
        </w:r>
      </w:ins>
      <w:r w:rsidR="00DA2734" w:rsidRPr="0059548D">
        <w:rPr>
          <w:sz w:val="24"/>
          <w:szCs w:val="24"/>
          <w:lang w:val="el-GR"/>
        </w:rPr>
        <w:t>στο σύνολο του.</w:t>
      </w:r>
    </w:p>
    <w:p w14:paraId="60C46EFC" w14:textId="77777777" w:rsidR="00C976BD" w:rsidRDefault="00DA2734" w:rsidP="0059548D">
      <w:pPr>
        <w:keepNext/>
        <w:jc w:val="center"/>
      </w:pPr>
      <w:r>
        <w:rPr>
          <w:noProof/>
          <w:lang w:val="el-GR"/>
        </w:rPr>
        <w:lastRenderedPageBreak/>
        <w:drawing>
          <wp:inline distT="0" distB="0" distL="0" distR="0" wp14:anchorId="7E0A7ADD" wp14:editId="5FE8C47E">
            <wp:extent cx="7362190" cy="5105400"/>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7377508" cy="5116022"/>
                    </a:xfrm>
                    <a:prstGeom prst="rect">
                      <a:avLst/>
                    </a:prstGeom>
                  </pic:spPr>
                </pic:pic>
              </a:graphicData>
            </a:graphic>
          </wp:inline>
        </w:drawing>
      </w:r>
    </w:p>
    <w:p w14:paraId="7960A43E" w14:textId="14FC166F" w:rsidR="00DA2734" w:rsidRPr="00800134" w:rsidRDefault="00C976BD" w:rsidP="0059548D">
      <w:pPr>
        <w:jc w:val="center"/>
        <w:rPr>
          <w:b/>
          <w:bCs/>
          <w:i/>
          <w:iCs/>
          <w:sz w:val="24"/>
          <w:szCs w:val="24"/>
          <w:lang w:val="el-GR"/>
        </w:rPr>
      </w:pPr>
      <w:bookmarkStart w:id="1719" w:name="_Ref78469608"/>
      <w:bookmarkStart w:id="1720" w:name="_Toc77201041"/>
      <w:bookmarkStart w:id="1721" w:name="_Toc77201342"/>
      <w:bookmarkStart w:id="1722" w:name="_Toc77212398"/>
      <w:bookmarkStart w:id="1723" w:name="_Toc77796805"/>
      <w:bookmarkStart w:id="1724" w:name="_Toc78287986"/>
      <w:bookmarkStart w:id="1725" w:name="_Toc78469296"/>
      <w:bookmarkStart w:id="1726" w:name="_Toc78589182"/>
      <w:bookmarkStart w:id="1727" w:name="_Toc78604272"/>
      <w:r w:rsidRPr="00800134">
        <w:rPr>
          <w:b/>
          <w:bCs/>
          <w:i/>
          <w:iCs/>
          <w:sz w:val="24"/>
          <w:szCs w:val="24"/>
          <w:lang w:val="el-GR"/>
        </w:rPr>
        <w:t xml:space="preserve">Εικόνα </w:t>
      </w:r>
      <w:r w:rsidRPr="00800134">
        <w:rPr>
          <w:b/>
          <w:bCs/>
          <w:i/>
          <w:iCs/>
          <w:sz w:val="24"/>
          <w:szCs w:val="24"/>
        </w:rPr>
        <w:fldChar w:fldCharType="begin"/>
      </w:r>
      <w:r w:rsidRPr="00800134">
        <w:rPr>
          <w:b/>
          <w:bCs/>
          <w:i/>
          <w:iCs/>
          <w:sz w:val="24"/>
          <w:szCs w:val="24"/>
          <w:lang w:val="el-GR"/>
        </w:rPr>
        <w:instrText xml:space="preserve"> </w:instrText>
      </w:r>
      <w:r w:rsidRPr="00800134">
        <w:rPr>
          <w:b/>
          <w:bCs/>
          <w:i/>
          <w:iCs/>
          <w:sz w:val="24"/>
          <w:szCs w:val="24"/>
        </w:rPr>
        <w:instrText>SEQ</w:instrText>
      </w:r>
      <w:r w:rsidRPr="00800134">
        <w:rPr>
          <w:b/>
          <w:bCs/>
          <w:i/>
          <w:iCs/>
          <w:sz w:val="24"/>
          <w:szCs w:val="24"/>
          <w:lang w:val="el-GR"/>
        </w:rPr>
        <w:instrText xml:space="preserve"> Εικόνα \* </w:instrText>
      </w:r>
      <w:r w:rsidRPr="00800134">
        <w:rPr>
          <w:b/>
          <w:bCs/>
          <w:i/>
          <w:iCs/>
          <w:sz w:val="24"/>
          <w:szCs w:val="24"/>
        </w:rPr>
        <w:instrText>ARABIC</w:instrText>
      </w:r>
      <w:r w:rsidRPr="00800134">
        <w:rPr>
          <w:b/>
          <w:bCs/>
          <w:i/>
          <w:iCs/>
          <w:sz w:val="24"/>
          <w:szCs w:val="24"/>
          <w:lang w:val="el-GR"/>
        </w:rPr>
        <w:instrText xml:space="preserve"> </w:instrText>
      </w:r>
      <w:r w:rsidRPr="00800134">
        <w:rPr>
          <w:b/>
          <w:bCs/>
          <w:i/>
          <w:iCs/>
          <w:sz w:val="24"/>
          <w:szCs w:val="24"/>
        </w:rPr>
        <w:fldChar w:fldCharType="separate"/>
      </w:r>
      <w:ins w:id="1728" w:author="GEORGILAS STYLIANOS" w:date="2021-08-07T20:37:00Z">
        <w:r w:rsidR="00145C75" w:rsidRPr="00337290">
          <w:rPr>
            <w:b/>
            <w:bCs/>
            <w:i/>
            <w:iCs/>
            <w:noProof/>
            <w:sz w:val="24"/>
            <w:szCs w:val="24"/>
            <w:lang w:val="el-GR"/>
            <w:rPrChange w:id="1729" w:author="GEORGILAS STYLIANOS" w:date="2021-08-07T20:47:00Z">
              <w:rPr>
                <w:b/>
                <w:bCs/>
                <w:i/>
                <w:iCs/>
                <w:noProof/>
                <w:sz w:val="24"/>
                <w:szCs w:val="24"/>
              </w:rPr>
            </w:rPrChange>
          </w:rPr>
          <w:t>25</w:t>
        </w:r>
      </w:ins>
      <w:del w:id="1730" w:author="GEORGILAS STYLIANOS" w:date="2021-08-07T19:17:00Z">
        <w:r w:rsidR="00582156" w:rsidRPr="00582156" w:rsidDel="001610D4">
          <w:rPr>
            <w:b/>
            <w:bCs/>
            <w:i/>
            <w:iCs/>
            <w:noProof/>
            <w:sz w:val="24"/>
            <w:szCs w:val="24"/>
            <w:lang w:val="el-GR"/>
          </w:rPr>
          <w:delText>25</w:delText>
        </w:r>
      </w:del>
      <w:r w:rsidRPr="00800134">
        <w:rPr>
          <w:b/>
          <w:bCs/>
          <w:i/>
          <w:iCs/>
          <w:sz w:val="24"/>
          <w:szCs w:val="24"/>
        </w:rPr>
        <w:fldChar w:fldCharType="end"/>
      </w:r>
      <w:bookmarkEnd w:id="1719"/>
      <w:r w:rsidRPr="00800134">
        <w:rPr>
          <w:b/>
          <w:bCs/>
          <w:i/>
          <w:iCs/>
          <w:sz w:val="24"/>
          <w:szCs w:val="24"/>
          <w:lang w:val="el-GR"/>
        </w:rPr>
        <w:t>:</w:t>
      </w:r>
      <w:r w:rsidR="0059548D" w:rsidRPr="000C53E9">
        <w:rPr>
          <w:b/>
          <w:bCs/>
          <w:i/>
          <w:iCs/>
          <w:sz w:val="24"/>
          <w:szCs w:val="24"/>
          <w:lang w:val="el-GR"/>
        </w:rPr>
        <w:t xml:space="preserve"> </w:t>
      </w:r>
      <w:r w:rsidRPr="00800134">
        <w:rPr>
          <w:b/>
          <w:bCs/>
          <w:i/>
          <w:iCs/>
          <w:sz w:val="24"/>
          <w:szCs w:val="24"/>
          <w:lang w:val="el-GR"/>
        </w:rPr>
        <w:t>Διάγραμμα Οντοτήτων-Συσχετίσεων</w:t>
      </w:r>
      <w:bookmarkEnd w:id="1720"/>
      <w:bookmarkEnd w:id="1721"/>
      <w:bookmarkEnd w:id="1722"/>
      <w:bookmarkEnd w:id="1723"/>
      <w:bookmarkEnd w:id="1724"/>
      <w:bookmarkEnd w:id="1725"/>
      <w:bookmarkEnd w:id="1726"/>
      <w:bookmarkEnd w:id="1727"/>
    </w:p>
    <w:p w14:paraId="7AEA509F" w14:textId="77777777" w:rsidR="00F829E6" w:rsidRDefault="00F829E6" w:rsidP="00F829E6">
      <w:pPr>
        <w:rPr>
          <w:rFonts w:ascii="Calibri" w:eastAsia="Calibri" w:hAnsi="Calibri" w:cs="Calibri"/>
          <w:b/>
          <w:sz w:val="40"/>
          <w:szCs w:val="40"/>
          <w:lang w:val="el-GR"/>
        </w:rPr>
        <w:sectPr w:rsidR="00F829E6" w:rsidSect="005D1C5E">
          <w:pgSz w:w="15840" w:h="12240" w:orient="landscape"/>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67356F56" w14:textId="34A2D63B" w:rsidR="004C71E3" w:rsidRDefault="004C71E3" w:rsidP="00F92EDA">
      <w:pPr>
        <w:pStyle w:val="Heading2"/>
        <w:rPr>
          <w:rFonts w:asciiTheme="minorHAnsi" w:eastAsia="Calibri" w:hAnsiTheme="minorHAnsi"/>
          <w:b/>
          <w:bCs/>
          <w:color w:val="auto"/>
          <w:sz w:val="36"/>
          <w:szCs w:val="36"/>
          <w:lang w:val="el-GR"/>
        </w:rPr>
      </w:pPr>
      <w:bookmarkStart w:id="1731" w:name="_Toc78286851"/>
      <w:bookmarkStart w:id="1732" w:name="_Toc78469139"/>
      <w:r w:rsidRPr="007E7B7B">
        <w:rPr>
          <w:rFonts w:asciiTheme="minorHAnsi" w:eastAsia="Calibri" w:hAnsiTheme="minorHAnsi"/>
          <w:b/>
          <w:bCs/>
          <w:color w:val="auto"/>
          <w:sz w:val="36"/>
          <w:szCs w:val="36"/>
          <w:lang w:val="el-GR"/>
        </w:rPr>
        <w:lastRenderedPageBreak/>
        <w:t>3.3</w:t>
      </w:r>
      <w:r w:rsidR="000C53E9" w:rsidRPr="000C53E9">
        <w:rPr>
          <w:rFonts w:asciiTheme="minorHAnsi" w:eastAsia="Calibri" w:hAnsiTheme="minorHAnsi"/>
          <w:b/>
          <w:bCs/>
          <w:color w:val="auto"/>
          <w:sz w:val="36"/>
          <w:szCs w:val="36"/>
          <w:lang w:val="el-GR"/>
        </w:rPr>
        <w:t xml:space="preserve">. </w:t>
      </w:r>
      <w:del w:id="1733" w:author="GEORGILAS STYLIANOS" w:date="2021-08-06T19:40:00Z">
        <w:r w:rsidR="000C53E9" w:rsidRPr="006B1830" w:rsidDel="004508FB">
          <w:rPr>
            <w:rFonts w:asciiTheme="minorHAnsi" w:eastAsia="Calibri" w:hAnsiTheme="minorHAnsi"/>
            <w:b/>
            <w:bCs/>
            <w:color w:val="auto"/>
            <w:sz w:val="36"/>
            <w:szCs w:val="36"/>
            <w:lang w:val="el-GR"/>
          </w:rPr>
          <w:delText xml:space="preserve"> </w:delText>
        </w:r>
      </w:del>
      <w:r w:rsidRPr="007E7B7B">
        <w:rPr>
          <w:rFonts w:asciiTheme="minorHAnsi" w:eastAsia="Calibri" w:hAnsiTheme="minorHAnsi"/>
          <w:b/>
          <w:bCs/>
          <w:color w:val="auto"/>
          <w:sz w:val="36"/>
          <w:szCs w:val="36"/>
          <w:lang w:val="el-GR"/>
        </w:rPr>
        <w:t>Κριτήρια σχεδιασμού βάσης δεδομένων</w:t>
      </w:r>
      <w:bookmarkEnd w:id="1731"/>
      <w:bookmarkEnd w:id="1732"/>
    </w:p>
    <w:p w14:paraId="5AEFA23F" w14:textId="77777777" w:rsidR="0059548D" w:rsidRPr="0059548D" w:rsidRDefault="0059548D" w:rsidP="0059548D">
      <w:pPr>
        <w:rPr>
          <w:lang w:val="el-GR"/>
        </w:rPr>
      </w:pPr>
    </w:p>
    <w:p w14:paraId="7A69466D" w14:textId="270C91FC" w:rsidR="006A0775" w:rsidRPr="0059548D" w:rsidRDefault="00927A29">
      <w:pPr>
        <w:rPr>
          <w:rFonts w:ascii="Calibri" w:eastAsia="Calibri" w:hAnsi="Calibri" w:cs="Calibri"/>
          <w:bCs/>
          <w:sz w:val="24"/>
          <w:szCs w:val="24"/>
          <w:lang w:val="el-GR"/>
        </w:rPr>
      </w:pPr>
      <w:r w:rsidRPr="0059548D">
        <w:rPr>
          <w:rFonts w:ascii="Calibri" w:eastAsia="Calibri" w:hAnsi="Calibri" w:cs="Calibri"/>
          <w:bCs/>
          <w:sz w:val="24"/>
          <w:szCs w:val="24"/>
          <w:lang w:val="el-GR"/>
        </w:rPr>
        <w:t>Για τον σχεδιασμό της βάσης δεδομένων υπήρχαν αρκετοί τρόποι διαθέσιμοι.</w:t>
      </w:r>
      <w:r w:rsidR="003644A5" w:rsidRPr="0059548D">
        <w:rPr>
          <w:rFonts w:ascii="Calibri" w:eastAsia="Calibri" w:hAnsi="Calibri" w:cs="Calibri"/>
          <w:bCs/>
          <w:sz w:val="24"/>
          <w:szCs w:val="24"/>
          <w:lang w:val="el-GR"/>
        </w:rPr>
        <w:t xml:space="preserve"> </w:t>
      </w:r>
      <w:r w:rsidRPr="0059548D">
        <w:rPr>
          <w:rFonts w:ascii="Calibri" w:eastAsia="Calibri" w:hAnsi="Calibri" w:cs="Calibri"/>
          <w:bCs/>
          <w:sz w:val="24"/>
          <w:szCs w:val="24"/>
          <w:lang w:val="el-GR"/>
        </w:rPr>
        <w:t xml:space="preserve">Θα μπορούσαμε για παράδειγμα να δημιουργήσουμε έναν πίνακα που να περιέχει όλα τα προφίλ και από τα τρία </w:t>
      </w:r>
      <w:del w:id="1734" w:author="GEORGILAS STYLIANOS" w:date="2021-08-07T14:19:00Z">
        <w:r w:rsidR="00FB196E" w:rsidDel="0092709A">
          <w:rPr>
            <w:rFonts w:ascii="Calibri" w:eastAsia="Calibri" w:hAnsi="Calibri" w:cs="Calibri"/>
            <w:bCs/>
            <w:sz w:val="24"/>
            <w:szCs w:val="24"/>
            <w:lang w:val="el-GR"/>
          </w:rPr>
          <w:delText>Κ.Δ.</w:delText>
        </w:r>
      </w:del>
      <w:ins w:id="1735" w:author="GEORGILAS STYLIANOS" w:date="2021-08-07T14:19:00Z">
        <w:r w:rsidR="0092709A">
          <w:rPr>
            <w:rFonts w:ascii="Calibri" w:eastAsia="Calibri" w:hAnsi="Calibri" w:cs="Calibri"/>
            <w:bCs/>
            <w:sz w:val="24"/>
            <w:szCs w:val="24"/>
            <w:lang w:val="el-GR"/>
          </w:rPr>
          <w:t>ΚΔ</w:t>
        </w:r>
      </w:ins>
      <w:r w:rsidRPr="0059548D">
        <w:rPr>
          <w:rFonts w:ascii="Calibri" w:eastAsia="Calibri" w:hAnsi="Calibri" w:cs="Calibri"/>
          <w:bCs/>
          <w:sz w:val="24"/>
          <w:szCs w:val="24"/>
          <w:lang w:val="el-GR"/>
        </w:rPr>
        <w:t xml:space="preserve"> και έναν άλλον πίνακα που να περιέχει </w:t>
      </w:r>
      <w:del w:id="1736" w:author="GEORGILAS STYLIANOS" w:date="2021-08-07T14:58:00Z">
        <w:r w:rsidRPr="0059548D" w:rsidDel="006A65D5">
          <w:rPr>
            <w:rFonts w:ascii="Calibri" w:eastAsia="Calibri" w:hAnsi="Calibri" w:cs="Calibri"/>
            <w:bCs/>
            <w:sz w:val="24"/>
            <w:szCs w:val="24"/>
            <w:lang w:val="el-GR"/>
          </w:rPr>
          <w:delText xml:space="preserve">όλα τα </w:delText>
        </w:r>
        <w:r w:rsidRPr="0059548D" w:rsidDel="006A65D5">
          <w:rPr>
            <w:rFonts w:ascii="Calibri" w:eastAsia="Calibri" w:hAnsi="Calibri" w:cs="Calibri"/>
            <w:bCs/>
            <w:sz w:val="24"/>
            <w:szCs w:val="24"/>
          </w:rPr>
          <w:delText>posts</w:delText>
        </w:r>
      </w:del>
      <w:ins w:id="1737" w:author="GEORGILAS STYLIANOS" w:date="2021-08-07T14:59:00Z">
        <w:r w:rsidR="006A65D5">
          <w:rPr>
            <w:rFonts w:ascii="Calibri" w:eastAsia="Calibri" w:hAnsi="Calibri" w:cs="Calibri"/>
            <w:bCs/>
            <w:sz w:val="24"/>
            <w:szCs w:val="24"/>
            <w:lang w:val="el-GR"/>
          </w:rPr>
          <w:t>όλες τις δημοσιεύσεις</w:t>
        </w:r>
      </w:ins>
      <w:r w:rsidRPr="0059548D">
        <w:rPr>
          <w:rFonts w:ascii="Calibri" w:eastAsia="Calibri" w:hAnsi="Calibri" w:cs="Calibri"/>
          <w:bCs/>
          <w:sz w:val="24"/>
          <w:szCs w:val="24"/>
          <w:lang w:val="el-GR"/>
        </w:rPr>
        <w:t xml:space="preserve"> </w:t>
      </w:r>
      <w:del w:id="1738" w:author="Razis" w:date="2021-08-01T12:48:00Z">
        <w:r w:rsidRPr="0059548D" w:rsidDel="00E7298C">
          <w:rPr>
            <w:rFonts w:ascii="Calibri" w:eastAsia="Calibri" w:hAnsi="Calibri" w:cs="Calibri"/>
            <w:bCs/>
            <w:sz w:val="24"/>
            <w:szCs w:val="24"/>
            <w:lang w:val="el-GR"/>
          </w:rPr>
          <w:delText>και από τα</w:delText>
        </w:r>
      </w:del>
      <w:ins w:id="1739" w:author="Razis" w:date="2021-08-01T12:48:00Z">
        <w:r w:rsidR="00E7298C">
          <w:rPr>
            <w:rFonts w:ascii="Calibri" w:eastAsia="Calibri" w:hAnsi="Calibri" w:cs="Calibri"/>
            <w:bCs/>
            <w:sz w:val="24"/>
            <w:szCs w:val="24"/>
            <w:lang w:val="el-GR"/>
          </w:rPr>
          <w:t>των</w:t>
        </w:r>
      </w:ins>
      <w:r w:rsidRPr="0059548D">
        <w:rPr>
          <w:rFonts w:ascii="Calibri" w:eastAsia="Calibri" w:hAnsi="Calibri" w:cs="Calibri"/>
          <w:bCs/>
          <w:sz w:val="24"/>
          <w:szCs w:val="24"/>
          <w:lang w:val="el-GR"/>
        </w:rPr>
        <w:t xml:space="preserve"> </w:t>
      </w:r>
      <w:del w:id="1740" w:author="GEORGILAS STYLIANOS" w:date="2021-08-07T14:19:00Z">
        <w:r w:rsidR="00FB196E" w:rsidDel="0092709A">
          <w:rPr>
            <w:rFonts w:ascii="Calibri" w:eastAsia="Calibri" w:hAnsi="Calibri" w:cs="Calibri"/>
            <w:bCs/>
            <w:sz w:val="24"/>
            <w:szCs w:val="24"/>
            <w:lang w:val="el-GR"/>
          </w:rPr>
          <w:delText>Κ.Δ.</w:delText>
        </w:r>
      </w:del>
      <w:ins w:id="1741" w:author="GEORGILAS STYLIANOS" w:date="2021-08-07T14:19:00Z">
        <w:r w:rsidR="0092709A">
          <w:rPr>
            <w:rFonts w:ascii="Calibri" w:eastAsia="Calibri" w:hAnsi="Calibri" w:cs="Calibri"/>
            <w:bCs/>
            <w:sz w:val="24"/>
            <w:szCs w:val="24"/>
            <w:lang w:val="el-GR"/>
          </w:rPr>
          <w:t>ΚΔ</w:t>
        </w:r>
      </w:ins>
      <w:r w:rsidR="00FB196E">
        <w:rPr>
          <w:rFonts w:ascii="Calibri" w:eastAsia="Calibri" w:hAnsi="Calibri" w:cs="Calibri"/>
          <w:bCs/>
          <w:sz w:val="24"/>
          <w:szCs w:val="24"/>
          <w:lang w:val="el-GR"/>
        </w:rPr>
        <w:t xml:space="preserve"> </w:t>
      </w:r>
      <w:ins w:id="1742" w:author="Razis" w:date="2021-08-01T12:48:00Z">
        <w:r w:rsidR="00E7298C">
          <w:rPr>
            <w:rFonts w:ascii="Calibri" w:eastAsia="Calibri" w:hAnsi="Calibri" w:cs="Calibri"/>
            <w:bCs/>
            <w:sz w:val="24"/>
            <w:szCs w:val="24"/>
            <w:lang w:val="el-GR"/>
          </w:rPr>
          <w:t xml:space="preserve">Όμως, </w:t>
        </w:r>
      </w:ins>
      <w:del w:id="1743" w:author="Razis" w:date="2021-08-01T12:48:00Z">
        <w:r w:rsidRPr="0059548D" w:rsidDel="00E7298C">
          <w:rPr>
            <w:rFonts w:ascii="Calibri" w:eastAsia="Calibri" w:hAnsi="Calibri" w:cs="Calibri"/>
            <w:bCs/>
            <w:sz w:val="24"/>
            <w:szCs w:val="24"/>
            <w:lang w:val="el-GR"/>
          </w:rPr>
          <w:delText>Α</w:delText>
        </w:r>
      </w:del>
      <w:ins w:id="1744" w:author="Razis" w:date="2021-08-01T12:48:00Z">
        <w:r w:rsidR="00E7298C">
          <w:rPr>
            <w:rFonts w:ascii="Calibri" w:eastAsia="Calibri" w:hAnsi="Calibri" w:cs="Calibri"/>
            <w:bCs/>
            <w:sz w:val="24"/>
            <w:szCs w:val="24"/>
            <w:lang w:val="el-GR"/>
          </w:rPr>
          <w:t>α</w:t>
        </w:r>
      </w:ins>
      <w:r w:rsidRPr="0059548D">
        <w:rPr>
          <w:rFonts w:ascii="Calibri" w:eastAsia="Calibri" w:hAnsi="Calibri" w:cs="Calibri"/>
          <w:bCs/>
          <w:sz w:val="24"/>
          <w:szCs w:val="24"/>
          <w:lang w:val="el-GR"/>
        </w:rPr>
        <w:t xml:space="preserve">υτός ο σχεδιασμός </w:t>
      </w:r>
      <w:del w:id="1745" w:author="Razis" w:date="2021-08-01T12:48:00Z">
        <w:r w:rsidRPr="0059548D" w:rsidDel="00E7298C">
          <w:rPr>
            <w:rFonts w:ascii="Calibri" w:eastAsia="Calibri" w:hAnsi="Calibri" w:cs="Calibri"/>
            <w:bCs/>
            <w:sz w:val="24"/>
            <w:szCs w:val="24"/>
            <w:lang w:val="el-GR"/>
          </w:rPr>
          <w:delText xml:space="preserve">όμως </w:delText>
        </w:r>
      </w:del>
      <w:r w:rsidRPr="0059548D">
        <w:rPr>
          <w:rFonts w:ascii="Calibri" w:eastAsia="Calibri" w:hAnsi="Calibri" w:cs="Calibri"/>
          <w:bCs/>
          <w:sz w:val="24"/>
          <w:szCs w:val="24"/>
          <w:lang w:val="el-GR"/>
        </w:rPr>
        <w:t>δημιουργεί κάποια θέματα αρνητικά για την δικιά μας περίπτωση.</w:t>
      </w:r>
    </w:p>
    <w:p w14:paraId="4D304E94" w14:textId="6E9833C7" w:rsidR="00927A29" w:rsidRPr="0059548D" w:rsidDel="00E7298C" w:rsidRDefault="00927A29">
      <w:pPr>
        <w:rPr>
          <w:del w:id="1746" w:author="Razis" w:date="2021-08-01T12:49:00Z"/>
          <w:rFonts w:ascii="Calibri" w:eastAsia="Calibri" w:hAnsi="Calibri" w:cs="Calibri"/>
          <w:bCs/>
          <w:sz w:val="24"/>
          <w:szCs w:val="24"/>
          <w:lang w:val="el-GR"/>
        </w:rPr>
      </w:pPr>
      <w:r w:rsidRPr="0059548D">
        <w:rPr>
          <w:rFonts w:ascii="Calibri" w:eastAsia="Calibri" w:hAnsi="Calibri" w:cs="Calibri"/>
          <w:bCs/>
          <w:sz w:val="24"/>
          <w:szCs w:val="24"/>
          <w:lang w:val="el-GR"/>
        </w:rPr>
        <w:t>Οι πίνακες αυτοί μιας και θα περιείχαν όλα τα περιεχόμενα των πινάκων σαν στοιχεία, θα είχαν</w:t>
      </w:r>
      <w:del w:id="1747" w:author="Razis" w:date="2021-08-01T12:49:00Z">
        <w:r w:rsidRPr="0059548D" w:rsidDel="00E7298C">
          <w:rPr>
            <w:rFonts w:ascii="Calibri" w:eastAsia="Calibri" w:hAnsi="Calibri" w:cs="Calibri"/>
            <w:bCs/>
            <w:sz w:val="24"/>
            <w:szCs w:val="24"/>
            <w:lang w:val="el-GR"/>
          </w:rPr>
          <w:delText>ε</w:delText>
        </w:r>
      </w:del>
      <w:r w:rsidRPr="0059548D">
        <w:rPr>
          <w:rFonts w:ascii="Calibri" w:eastAsia="Calibri" w:hAnsi="Calibri" w:cs="Calibri"/>
          <w:bCs/>
          <w:sz w:val="24"/>
          <w:szCs w:val="24"/>
          <w:lang w:val="el-GR"/>
        </w:rPr>
        <w:t xml:space="preserve"> αρκετά κενά πληροφορίας σε κάθε τους εγγραφή, κάτι που εμείς το θεωρήσαμε αρνητικό.</w:t>
      </w:r>
      <w:ins w:id="1748" w:author="Razis" w:date="2021-08-01T12:49:00Z">
        <w:r w:rsidR="00E7298C">
          <w:rPr>
            <w:rFonts w:ascii="Calibri" w:eastAsia="Calibri" w:hAnsi="Calibri" w:cs="Calibri"/>
            <w:bCs/>
            <w:sz w:val="24"/>
            <w:szCs w:val="24"/>
            <w:lang w:val="el-GR"/>
          </w:rPr>
          <w:t xml:space="preserve"> </w:t>
        </w:r>
      </w:ins>
    </w:p>
    <w:p w14:paraId="26B66B79" w14:textId="21D96D15" w:rsidR="00927A29" w:rsidRPr="0059548D" w:rsidDel="00E7298C" w:rsidRDefault="00927A29">
      <w:pPr>
        <w:rPr>
          <w:del w:id="1749" w:author="Razis" w:date="2021-08-01T12:49:00Z"/>
          <w:rFonts w:ascii="Calibri" w:eastAsia="Calibri" w:hAnsi="Calibri" w:cs="Calibri"/>
          <w:bCs/>
          <w:sz w:val="24"/>
          <w:szCs w:val="24"/>
          <w:lang w:val="el-GR"/>
        </w:rPr>
      </w:pPr>
      <w:r w:rsidRPr="0059548D">
        <w:rPr>
          <w:rFonts w:ascii="Calibri" w:eastAsia="Calibri" w:hAnsi="Calibri" w:cs="Calibri"/>
          <w:bCs/>
          <w:sz w:val="24"/>
          <w:szCs w:val="24"/>
          <w:lang w:val="el-GR"/>
        </w:rPr>
        <w:t xml:space="preserve">Επίσης </w:t>
      </w:r>
      <w:del w:id="1750" w:author="Razis" w:date="2021-08-01T12:50:00Z">
        <w:r w:rsidR="00687D53" w:rsidRPr="0059548D" w:rsidDel="00E7298C">
          <w:rPr>
            <w:rFonts w:ascii="Calibri" w:eastAsia="Calibri" w:hAnsi="Calibri" w:cs="Calibri"/>
            <w:bCs/>
            <w:sz w:val="24"/>
            <w:szCs w:val="24"/>
            <w:lang w:val="el-GR"/>
          </w:rPr>
          <w:delText>με το να έχεις</w:delText>
        </w:r>
      </w:del>
      <w:ins w:id="1751" w:author="Razis" w:date="2021-08-01T12:50:00Z">
        <w:r w:rsidR="00E7298C">
          <w:rPr>
            <w:rFonts w:ascii="Calibri" w:eastAsia="Calibri" w:hAnsi="Calibri" w:cs="Calibri"/>
            <w:bCs/>
            <w:sz w:val="24"/>
            <w:szCs w:val="24"/>
            <w:lang w:val="el-GR"/>
          </w:rPr>
          <w:t>η ύπαρξη</w:t>
        </w:r>
      </w:ins>
      <w:r w:rsidR="00687D53" w:rsidRPr="0059548D">
        <w:rPr>
          <w:rFonts w:ascii="Calibri" w:eastAsia="Calibri" w:hAnsi="Calibri" w:cs="Calibri"/>
          <w:bCs/>
          <w:sz w:val="24"/>
          <w:szCs w:val="24"/>
          <w:lang w:val="el-GR"/>
        </w:rPr>
        <w:t xml:space="preserve"> ξεχωριστ</w:t>
      </w:r>
      <w:ins w:id="1752" w:author="Razis" w:date="2021-08-01T12:50:00Z">
        <w:r w:rsidR="00E7298C">
          <w:rPr>
            <w:rFonts w:ascii="Calibri" w:eastAsia="Calibri" w:hAnsi="Calibri" w:cs="Calibri"/>
            <w:bCs/>
            <w:sz w:val="24"/>
            <w:szCs w:val="24"/>
            <w:lang w:val="el-GR"/>
          </w:rPr>
          <w:t>ών</w:t>
        </w:r>
      </w:ins>
      <w:del w:id="1753" w:author="Razis" w:date="2021-08-01T12:50:00Z">
        <w:r w:rsidR="00687D53" w:rsidRPr="0059548D" w:rsidDel="00E7298C">
          <w:rPr>
            <w:rFonts w:ascii="Calibri" w:eastAsia="Calibri" w:hAnsi="Calibri" w:cs="Calibri"/>
            <w:bCs/>
            <w:sz w:val="24"/>
            <w:szCs w:val="24"/>
            <w:lang w:val="el-GR"/>
          </w:rPr>
          <w:delText>ούς</w:delText>
        </w:r>
      </w:del>
      <w:r w:rsidR="00687D53" w:rsidRPr="0059548D">
        <w:rPr>
          <w:rFonts w:ascii="Calibri" w:eastAsia="Calibri" w:hAnsi="Calibri" w:cs="Calibri"/>
          <w:bCs/>
          <w:sz w:val="24"/>
          <w:szCs w:val="24"/>
          <w:lang w:val="el-GR"/>
        </w:rPr>
        <w:t xml:space="preserve"> </w:t>
      </w:r>
      <w:del w:id="1754" w:author="Razis" w:date="2021-08-01T12:50:00Z">
        <w:r w:rsidR="00687D53" w:rsidRPr="0059548D" w:rsidDel="00E7298C">
          <w:rPr>
            <w:rFonts w:ascii="Calibri" w:eastAsia="Calibri" w:hAnsi="Calibri" w:cs="Calibri"/>
            <w:bCs/>
            <w:sz w:val="24"/>
            <w:szCs w:val="24"/>
            <w:lang w:val="el-GR"/>
          </w:rPr>
          <w:delText xml:space="preserve">πίνακες </w:delText>
        </w:r>
      </w:del>
      <w:ins w:id="1755" w:author="Razis" w:date="2021-08-01T12:50:00Z">
        <w:r w:rsidR="00E7298C">
          <w:rPr>
            <w:rFonts w:ascii="Calibri" w:eastAsia="Calibri" w:hAnsi="Calibri" w:cs="Calibri"/>
            <w:bCs/>
            <w:sz w:val="24"/>
            <w:szCs w:val="24"/>
            <w:lang w:val="el-GR"/>
          </w:rPr>
          <w:t xml:space="preserve">πινάκων </w:t>
        </w:r>
      </w:ins>
      <w:r w:rsidR="00687D53" w:rsidRPr="0059548D">
        <w:rPr>
          <w:rFonts w:ascii="Calibri" w:eastAsia="Calibri" w:hAnsi="Calibri" w:cs="Calibri"/>
          <w:bCs/>
          <w:sz w:val="24"/>
          <w:szCs w:val="24"/>
          <w:lang w:val="el-GR"/>
        </w:rPr>
        <w:t xml:space="preserve">για κάθε </w:t>
      </w:r>
      <w:del w:id="1756" w:author="GEORGILAS STYLIANOS" w:date="2021-08-07T14:19:00Z">
        <w:r w:rsidR="002309C0" w:rsidDel="0092709A">
          <w:rPr>
            <w:rFonts w:ascii="Calibri" w:eastAsia="Calibri" w:hAnsi="Calibri" w:cs="Calibri"/>
            <w:bCs/>
            <w:sz w:val="24"/>
            <w:szCs w:val="24"/>
            <w:lang w:val="el-GR"/>
          </w:rPr>
          <w:delText>Κ.Δ.</w:delText>
        </w:r>
      </w:del>
      <w:ins w:id="1757" w:author="GEORGILAS STYLIANOS" w:date="2021-08-07T14:19:00Z">
        <w:r w:rsidR="0092709A">
          <w:rPr>
            <w:rFonts w:ascii="Calibri" w:eastAsia="Calibri" w:hAnsi="Calibri" w:cs="Calibri"/>
            <w:bCs/>
            <w:sz w:val="24"/>
            <w:szCs w:val="24"/>
            <w:lang w:val="el-GR"/>
          </w:rPr>
          <w:t>ΚΔ</w:t>
        </w:r>
      </w:ins>
      <w:r w:rsidR="002309C0">
        <w:rPr>
          <w:rFonts w:ascii="Calibri" w:eastAsia="Calibri" w:hAnsi="Calibri" w:cs="Calibri"/>
          <w:bCs/>
          <w:sz w:val="24"/>
          <w:szCs w:val="24"/>
          <w:lang w:val="el-GR"/>
        </w:rPr>
        <w:t xml:space="preserve"> </w:t>
      </w:r>
      <w:del w:id="1758" w:author="Razis" w:date="2021-08-01T12:50:00Z">
        <w:r w:rsidR="00687D53" w:rsidRPr="0059548D" w:rsidDel="00E7298C">
          <w:rPr>
            <w:rFonts w:ascii="Calibri" w:eastAsia="Calibri" w:hAnsi="Calibri" w:cs="Calibri"/>
            <w:bCs/>
            <w:sz w:val="24"/>
            <w:szCs w:val="24"/>
            <w:lang w:val="el-GR"/>
          </w:rPr>
          <w:delText>,</w:delText>
        </w:r>
        <w:r w:rsidR="00A9470E" w:rsidRPr="0059548D" w:rsidDel="00E7298C">
          <w:rPr>
            <w:rFonts w:ascii="Calibri" w:eastAsia="Calibri" w:hAnsi="Calibri" w:cs="Calibri"/>
            <w:bCs/>
            <w:sz w:val="24"/>
            <w:szCs w:val="24"/>
            <w:lang w:val="el-GR"/>
          </w:rPr>
          <w:delText xml:space="preserve"> </w:delText>
        </w:r>
        <w:r w:rsidR="00687D53" w:rsidRPr="0059548D" w:rsidDel="00E7298C">
          <w:rPr>
            <w:rFonts w:ascii="Calibri" w:eastAsia="Calibri" w:hAnsi="Calibri" w:cs="Calibri"/>
            <w:bCs/>
            <w:sz w:val="24"/>
            <w:szCs w:val="24"/>
            <w:lang w:val="el-GR"/>
          </w:rPr>
          <w:delText xml:space="preserve">μια διαχείριση λάθους γίνεται </w:delText>
        </w:r>
      </w:del>
      <w:ins w:id="1759" w:author="Razis" w:date="2021-08-01T12:50:00Z">
        <w:r w:rsidR="00E7298C">
          <w:rPr>
            <w:rFonts w:ascii="Calibri" w:eastAsia="Calibri" w:hAnsi="Calibri" w:cs="Calibri"/>
            <w:bCs/>
            <w:sz w:val="24"/>
            <w:szCs w:val="24"/>
            <w:lang w:val="el-GR"/>
          </w:rPr>
          <w:t xml:space="preserve">κάνει </w:t>
        </w:r>
      </w:ins>
      <w:r w:rsidR="00687D53" w:rsidRPr="0059548D">
        <w:rPr>
          <w:rFonts w:ascii="Calibri" w:eastAsia="Calibri" w:hAnsi="Calibri" w:cs="Calibri"/>
          <w:bCs/>
          <w:sz w:val="24"/>
          <w:szCs w:val="24"/>
          <w:lang w:val="el-GR"/>
        </w:rPr>
        <w:t>σαφώς ευκολότερη</w:t>
      </w:r>
      <w:ins w:id="1760" w:author="Razis" w:date="2021-08-01T12:50:00Z">
        <w:r w:rsidR="00E7298C">
          <w:rPr>
            <w:rFonts w:ascii="Calibri" w:eastAsia="Calibri" w:hAnsi="Calibri" w:cs="Calibri"/>
            <w:bCs/>
            <w:sz w:val="24"/>
            <w:szCs w:val="24"/>
            <w:lang w:val="el-GR"/>
          </w:rPr>
          <w:t xml:space="preserve"> </w:t>
        </w:r>
        <w:r w:rsidR="00E7298C" w:rsidRPr="0059548D">
          <w:rPr>
            <w:rFonts w:ascii="Calibri" w:eastAsia="Calibri" w:hAnsi="Calibri" w:cs="Calibri"/>
            <w:bCs/>
            <w:sz w:val="24"/>
            <w:szCs w:val="24"/>
            <w:lang w:val="el-GR"/>
          </w:rPr>
          <w:t>μια διαχείριση λάθους</w:t>
        </w:r>
        <w:r w:rsidR="00E7298C" w:rsidRPr="00E7298C">
          <w:rPr>
            <w:rFonts w:ascii="Calibri" w:eastAsia="Calibri" w:hAnsi="Calibri" w:cs="Calibri"/>
            <w:bCs/>
            <w:sz w:val="24"/>
            <w:szCs w:val="24"/>
            <w:lang w:val="el-GR"/>
            <w:rPrChange w:id="1761" w:author="Razis" w:date="2021-08-01T12:51:00Z">
              <w:rPr>
                <w:rFonts w:ascii="Calibri" w:eastAsia="Calibri" w:hAnsi="Calibri" w:cs="Calibri"/>
                <w:bCs/>
                <w:sz w:val="24"/>
                <w:szCs w:val="24"/>
              </w:rPr>
            </w:rPrChange>
          </w:rPr>
          <w:t>,</w:t>
        </w:r>
      </w:ins>
      <w:ins w:id="1762" w:author="Razis" w:date="2021-08-01T12:51:00Z">
        <w:r w:rsidR="00E7298C" w:rsidRPr="00E7298C">
          <w:rPr>
            <w:rFonts w:ascii="Calibri" w:eastAsia="Calibri" w:hAnsi="Calibri" w:cs="Calibri"/>
            <w:bCs/>
            <w:sz w:val="24"/>
            <w:szCs w:val="24"/>
            <w:lang w:val="el-GR"/>
            <w:rPrChange w:id="1763" w:author="Razis" w:date="2021-08-01T12:51:00Z">
              <w:rPr>
                <w:rFonts w:ascii="Calibri" w:eastAsia="Calibri" w:hAnsi="Calibri" w:cs="Calibri"/>
                <w:bCs/>
                <w:sz w:val="24"/>
                <w:szCs w:val="24"/>
              </w:rPr>
            </w:rPrChange>
          </w:rPr>
          <w:t xml:space="preserve"> </w:t>
        </w:r>
        <w:r w:rsidR="00E7298C">
          <w:rPr>
            <w:rFonts w:ascii="Calibri" w:eastAsia="Calibri" w:hAnsi="Calibri" w:cs="Calibri"/>
            <w:bCs/>
            <w:sz w:val="24"/>
            <w:szCs w:val="24"/>
            <w:lang w:val="el-GR"/>
          </w:rPr>
          <w:t xml:space="preserve">καθώς διευκολύνεται η </w:t>
        </w:r>
        <w:r w:rsidR="00E7298C" w:rsidRPr="00E7298C">
          <w:rPr>
            <w:rFonts w:ascii="Calibri" w:eastAsia="Calibri" w:hAnsi="Calibri" w:cs="Calibri"/>
            <w:bCs/>
            <w:sz w:val="24"/>
            <w:szCs w:val="24"/>
            <w:lang w:val="el-GR"/>
          </w:rPr>
          <w:t>διαδρομή ελέγχου</w:t>
        </w:r>
      </w:ins>
      <w:r w:rsidR="00687D53" w:rsidRPr="0059548D">
        <w:rPr>
          <w:rFonts w:ascii="Calibri" w:eastAsia="Calibri" w:hAnsi="Calibri" w:cs="Calibri"/>
          <w:bCs/>
          <w:sz w:val="24"/>
          <w:szCs w:val="24"/>
          <w:lang w:val="el-GR"/>
        </w:rPr>
        <w:t>.</w:t>
      </w:r>
      <w:ins w:id="1764" w:author="Razis" w:date="2021-08-01T12:49:00Z">
        <w:r w:rsidR="00E7298C">
          <w:rPr>
            <w:rFonts w:ascii="Calibri" w:eastAsia="Calibri" w:hAnsi="Calibri" w:cs="Calibri"/>
            <w:bCs/>
            <w:sz w:val="24"/>
            <w:szCs w:val="24"/>
            <w:lang w:val="el-GR"/>
          </w:rPr>
          <w:t xml:space="preserve"> </w:t>
        </w:r>
      </w:ins>
    </w:p>
    <w:p w14:paraId="48A79F8A" w14:textId="0078AED4" w:rsidR="00687D53" w:rsidRPr="0059548D" w:rsidRDefault="00687D53">
      <w:pPr>
        <w:rPr>
          <w:rFonts w:ascii="Calibri" w:eastAsia="Calibri" w:hAnsi="Calibri" w:cs="Calibri"/>
          <w:bCs/>
          <w:sz w:val="24"/>
          <w:szCs w:val="24"/>
          <w:lang w:val="el-GR"/>
        </w:rPr>
      </w:pPr>
      <w:del w:id="1765" w:author="Razis" w:date="2021-08-01T12:51:00Z">
        <w:r w:rsidRPr="0059548D" w:rsidDel="00E7298C">
          <w:rPr>
            <w:rFonts w:ascii="Calibri" w:eastAsia="Calibri" w:hAnsi="Calibri" w:cs="Calibri"/>
            <w:bCs/>
            <w:sz w:val="24"/>
            <w:szCs w:val="24"/>
            <w:lang w:val="el-GR"/>
          </w:rPr>
          <w:delText xml:space="preserve">Ακόμη </w:delText>
        </w:r>
      </w:del>
      <w:ins w:id="1766" w:author="Razis" w:date="2021-08-01T12:51:00Z">
        <w:r w:rsidR="00E7298C">
          <w:rPr>
            <w:rFonts w:ascii="Calibri" w:eastAsia="Calibri" w:hAnsi="Calibri" w:cs="Calibri"/>
            <w:bCs/>
            <w:sz w:val="24"/>
            <w:szCs w:val="24"/>
            <w:lang w:val="el-GR"/>
          </w:rPr>
          <w:t>Τέλος,</w:t>
        </w:r>
        <w:r w:rsidR="00E7298C" w:rsidRPr="0059548D">
          <w:rPr>
            <w:rFonts w:ascii="Calibri" w:eastAsia="Calibri" w:hAnsi="Calibri" w:cs="Calibri"/>
            <w:bCs/>
            <w:sz w:val="24"/>
            <w:szCs w:val="24"/>
            <w:lang w:val="el-GR"/>
          </w:rPr>
          <w:t xml:space="preserve"> </w:t>
        </w:r>
      </w:ins>
      <w:del w:id="1767" w:author="Razis" w:date="2021-08-01T12:51:00Z">
        <w:r w:rsidRPr="0059548D" w:rsidDel="00E7298C">
          <w:rPr>
            <w:rFonts w:ascii="Calibri" w:eastAsia="Calibri" w:hAnsi="Calibri" w:cs="Calibri"/>
            <w:bCs/>
            <w:sz w:val="24"/>
            <w:szCs w:val="24"/>
            <w:lang w:val="el-GR"/>
          </w:rPr>
          <w:delText xml:space="preserve">με </w:delText>
        </w:r>
      </w:del>
      <w:ins w:id="1768" w:author="Razis" w:date="2021-08-01T12:51:00Z">
        <w:r w:rsidR="00E7298C">
          <w:rPr>
            <w:rFonts w:ascii="Calibri" w:eastAsia="Calibri" w:hAnsi="Calibri" w:cs="Calibri"/>
            <w:bCs/>
            <w:sz w:val="24"/>
            <w:szCs w:val="24"/>
            <w:lang w:val="el-GR"/>
          </w:rPr>
          <w:t>έχοντας</w:t>
        </w:r>
        <w:r w:rsidR="00E7298C" w:rsidRPr="0059548D">
          <w:rPr>
            <w:rFonts w:ascii="Calibri" w:eastAsia="Calibri" w:hAnsi="Calibri" w:cs="Calibri"/>
            <w:bCs/>
            <w:sz w:val="24"/>
            <w:szCs w:val="24"/>
            <w:lang w:val="el-GR"/>
          </w:rPr>
          <w:t xml:space="preserve"> </w:t>
        </w:r>
      </w:ins>
      <w:r w:rsidRPr="0059548D">
        <w:rPr>
          <w:rFonts w:ascii="Calibri" w:eastAsia="Calibri" w:hAnsi="Calibri" w:cs="Calibri"/>
          <w:bCs/>
          <w:sz w:val="24"/>
          <w:szCs w:val="24"/>
          <w:lang w:val="el-GR"/>
        </w:rPr>
        <w:t>ξεχωριστούς πίνακες</w:t>
      </w:r>
      <w:ins w:id="1769" w:author="Razis" w:date="2021-08-01T12:52:00Z">
        <w:r w:rsidR="00E7298C">
          <w:rPr>
            <w:rFonts w:ascii="Calibri" w:eastAsia="Calibri" w:hAnsi="Calibri" w:cs="Calibri"/>
            <w:bCs/>
            <w:sz w:val="24"/>
            <w:szCs w:val="24"/>
            <w:lang w:val="el-GR"/>
          </w:rPr>
          <w:t xml:space="preserve"> για κάθε ΚΔ</w:t>
        </w:r>
      </w:ins>
      <w:r w:rsidRPr="0059548D">
        <w:rPr>
          <w:rFonts w:ascii="Calibri" w:eastAsia="Calibri" w:hAnsi="Calibri" w:cs="Calibri"/>
          <w:bCs/>
          <w:sz w:val="24"/>
          <w:szCs w:val="24"/>
          <w:lang w:val="el-GR"/>
        </w:rPr>
        <w:t xml:space="preserve"> γίνεται πιο </w:t>
      </w:r>
      <w:r w:rsidR="003644A5" w:rsidRPr="0059548D">
        <w:rPr>
          <w:rFonts w:ascii="Calibri" w:eastAsia="Calibri" w:hAnsi="Calibri" w:cs="Calibri"/>
          <w:bCs/>
          <w:sz w:val="24"/>
          <w:szCs w:val="24"/>
          <w:lang w:val="el-GR"/>
        </w:rPr>
        <w:t>ξε</w:t>
      </w:r>
      <w:r w:rsidRPr="0059548D">
        <w:rPr>
          <w:rFonts w:ascii="Calibri" w:eastAsia="Calibri" w:hAnsi="Calibri" w:cs="Calibri"/>
          <w:bCs/>
          <w:sz w:val="24"/>
          <w:szCs w:val="24"/>
          <w:lang w:val="el-GR"/>
        </w:rPr>
        <w:t>κ</w:t>
      </w:r>
      <w:r w:rsidR="003644A5" w:rsidRPr="0059548D">
        <w:rPr>
          <w:rFonts w:ascii="Calibri" w:eastAsia="Calibri" w:hAnsi="Calibri" w:cs="Calibri"/>
          <w:bCs/>
          <w:sz w:val="24"/>
          <w:szCs w:val="24"/>
          <w:lang w:val="el-GR"/>
        </w:rPr>
        <w:t>ά</w:t>
      </w:r>
      <w:r w:rsidRPr="0059548D">
        <w:rPr>
          <w:rFonts w:ascii="Calibri" w:eastAsia="Calibri" w:hAnsi="Calibri" w:cs="Calibri"/>
          <w:bCs/>
          <w:sz w:val="24"/>
          <w:szCs w:val="24"/>
          <w:lang w:val="el-GR"/>
        </w:rPr>
        <w:t>θαρ</w:t>
      </w:r>
      <w:r w:rsidR="003644A5" w:rsidRPr="0059548D">
        <w:rPr>
          <w:rFonts w:ascii="Calibri" w:eastAsia="Calibri" w:hAnsi="Calibri" w:cs="Calibri"/>
          <w:bCs/>
          <w:sz w:val="24"/>
          <w:szCs w:val="24"/>
          <w:lang w:val="el-GR"/>
        </w:rPr>
        <w:t>η</w:t>
      </w:r>
      <w:r w:rsidRPr="0059548D">
        <w:rPr>
          <w:rFonts w:ascii="Calibri" w:eastAsia="Calibri" w:hAnsi="Calibri" w:cs="Calibri"/>
          <w:bCs/>
          <w:sz w:val="24"/>
          <w:szCs w:val="24"/>
          <w:lang w:val="el-GR"/>
        </w:rPr>
        <w:t xml:space="preserve"> η προσπάθεια ενοποίησης των πινάκων και η αναφορά του χρήστη πλέον ως </w:t>
      </w:r>
      <w:del w:id="1770" w:author="Razis" w:date="2021-08-01T12:52:00Z">
        <w:r w:rsidRPr="0059548D" w:rsidDel="00E7298C">
          <w:rPr>
            <w:rFonts w:ascii="Calibri" w:eastAsia="Calibri" w:hAnsi="Calibri" w:cs="Calibri"/>
            <w:bCs/>
            <w:sz w:val="24"/>
            <w:szCs w:val="24"/>
            <w:lang w:val="el-GR"/>
          </w:rPr>
          <w:delText xml:space="preserve">συνολική </w:delText>
        </w:r>
      </w:del>
      <w:ins w:id="1771" w:author="Razis" w:date="2021-08-01T12:52:00Z">
        <w:r w:rsidR="00E7298C">
          <w:rPr>
            <w:rFonts w:ascii="Calibri" w:eastAsia="Calibri" w:hAnsi="Calibri" w:cs="Calibri"/>
            <w:bCs/>
            <w:sz w:val="24"/>
            <w:szCs w:val="24"/>
            <w:lang w:val="el-GR"/>
          </w:rPr>
          <w:t>μία</w:t>
        </w:r>
        <w:r w:rsidR="00E7298C" w:rsidRPr="0059548D">
          <w:rPr>
            <w:rFonts w:ascii="Calibri" w:eastAsia="Calibri" w:hAnsi="Calibri" w:cs="Calibri"/>
            <w:bCs/>
            <w:sz w:val="24"/>
            <w:szCs w:val="24"/>
            <w:lang w:val="el-GR"/>
          </w:rPr>
          <w:t xml:space="preserve"> </w:t>
        </w:r>
      </w:ins>
      <w:r w:rsidRPr="0059548D">
        <w:rPr>
          <w:rFonts w:ascii="Calibri" w:eastAsia="Calibri" w:hAnsi="Calibri" w:cs="Calibri"/>
          <w:bCs/>
          <w:sz w:val="24"/>
          <w:szCs w:val="24"/>
          <w:lang w:val="el-GR"/>
        </w:rPr>
        <w:t>οντότητα</w:t>
      </w:r>
      <w:ins w:id="1772" w:author="Razis" w:date="2021-08-01T12:52:00Z">
        <w:r w:rsidR="00E7298C">
          <w:rPr>
            <w:rFonts w:ascii="Calibri" w:eastAsia="Calibri" w:hAnsi="Calibri" w:cs="Calibri"/>
            <w:bCs/>
            <w:sz w:val="24"/>
            <w:szCs w:val="24"/>
            <w:lang w:val="el-GR"/>
          </w:rPr>
          <w:t xml:space="preserve"> σε αυτά</w:t>
        </w:r>
      </w:ins>
      <w:r w:rsidRPr="0059548D">
        <w:rPr>
          <w:rFonts w:ascii="Calibri" w:eastAsia="Calibri" w:hAnsi="Calibri" w:cs="Calibri"/>
          <w:bCs/>
          <w:sz w:val="24"/>
          <w:szCs w:val="24"/>
          <w:lang w:val="el-GR"/>
        </w:rPr>
        <w:t>.</w:t>
      </w:r>
    </w:p>
    <w:p w14:paraId="6492FE14" w14:textId="17770DAB" w:rsidR="00687D53" w:rsidDel="004E0DF9" w:rsidRDefault="00687D53">
      <w:pPr>
        <w:rPr>
          <w:del w:id="1773" w:author="Razis" w:date="2021-08-01T12:47:00Z"/>
          <w:rFonts w:ascii="Calibri" w:eastAsia="Calibri" w:hAnsi="Calibri" w:cs="Calibri"/>
          <w:bCs/>
          <w:lang w:val="el-GR"/>
        </w:rPr>
      </w:pPr>
    </w:p>
    <w:p w14:paraId="2AFB8B29" w14:textId="4D541F1B" w:rsidR="00044FA9" w:rsidDel="004E0DF9" w:rsidRDefault="00044FA9">
      <w:pPr>
        <w:rPr>
          <w:del w:id="1774" w:author="Razis" w:date="2021-08-01T12:47:00Z"/>
          <w:rFonts w:ascii="Calibri" w:eastAsia="Calibri" w:hAnsi="Calibri" w:cs="Calibri"/>
          <w:b/>
          <w:sz w:val="40"/>
          <w:szCs w:val="40"/>
          <w:lang w:val="el-GR"/>
        </w:rPr>
      </w:pPr>
    </w:p>
    <w:p w14:paraId="69F70897" w14:textId="2F3A1B50" w:rsidR="00044FA9" w:rsidDel="004E0DF9" w:rsidRDefault="00044FA9">
      <w:pPr>
        <w:rPr>
          <w:del w:id="1775" w:author="Razis" w:date="2021-08-01T12:47:00Z"/>
          <w:rFonts w:ascii="Calibri" w:eastAsia="Calibri" w:hAnsi="Calibri" w:cs="Calibri"/>
          <w:b/>
          <w:sz w:val="40"/>
          <w:szCs w:val="40"/>
          <w:lang w:val="el-GR"/>
        </w:rPr>
      </w:pPr>
    </w:p>
    <w:p w14:paraId="4C4B1B8D" w14:textId="633690FF" w:rsidR="00044FA9" w:rsidDel="004E0DF9" w:rsidRDefault="00044FA9">
      <w:pPr>
        <w:rPr>
          <w:del w:id="1776" w:author="Razis" w:date="2021-08-01T12:47:00Z"/>
          <w:rFonts w:ascii="Calibri" w:eastAsia="Calibri" w:hAnsi="Calibri" w:cs="Calibri"/>
          <w:b/>
          <w:sz w:val="40"/>
          <w:szCs w:val="40"/>
          <w:lang w:val="el-GR"/>
        </w:rPr>
      </w:pPr>
    </w:p>
    <w:p w14:paraId="03707862" w14:textId="3F6564AC" w:rsidR="00044FA9" w:rsidDel="004E0DF9" w:rsidRDefault="00044FA9">
      <w:pPr>
        <w:rPr>
          <w:del w:id="1777" w:author="Razis" w:date="2021-08-01T12:47:00Z"/>
          <w:rFonts w:ascii="Calibri" w:eastAsia="Calibri" w:hAnsi="Calibri" w:cs="Calibri"/>
          <w:b/>
          <w:sz w:val="40"/>
          <w:szCs w:val="40"/>
          <w:lang w:val="el-GR"/>
        </w:rPr>
      </w:pPr>
    </w:p>
    <w:p w14:paraId="45AFA190" w14:textId="2FD3F2C0" w:rsidR="00044FA9" w:rsidDel="004E0DF9" w:rsidRDefault="00044FA9">
      <w:pPr>
        <w:rPr>
          <w:del w:id="1778" w:author="Razis" w:date="2021-08-01T12:47:00Z"/>
          <w:rFonts w:ascii="Calibri" w:eastAsia="Calibri" w:hAnsi="Calibri" w:cs="Calibri"/>
          <w:b/>
          <w:sz w:val="40"/>
          <w:szCs w:val="40"/>
          <w:lang w:val="el-GR"/>
        </w:rPr>
      </w:pPr>
    </w:p>
    <w:p w14:paraId="12324E46" w14:textId="7114888A" w:rsidR="00044FA9" w:rsidDel="004E0DF9" w:rsidRDefault="00044FA9">
      <w:pPr>
        <w:rPr>
          <w:del w:id="1779" w:author="Razis" w:date="2021-08-01T12:47:00Z"/>
          <w:rFonts w:ascii="Calibri" w:eastAsia="Calibri" w:hAnsi="Calibri" w:cs="Calibri"/>
          <w:b/>
          <w:sz w:val="40"/>
          <w:szCs w:val="40"/>
          <w:lang w:val="el-GR"/>
        </w:rPr>
      </w:pPr>
    </w:p>
    <w:p w14:paraId="05B122D9" w14:textId="3BC6F957" w:rsidR="00044FA9" w:rsidDel="004E0DF9" w:rsidRDefault="00044FA9">
      <w:pPr>
        <w:rPr>
          <w:del w:id="1780" w:author="Razis" w:date="2021-08-01T12:47:00Z"/>
          <w:rFonts w:ascii="Calibri" w:eastAsia="Calibri" w:hAnsi="Calibri" w:cs="Calibri"/>
          <w:b/>
          <w:sz w:val="40"/>
          <w:szCs w:val="40"/>
          <w:lang w:val="el-GR"/>
        </w:rPr>
      </w:pPr>
    </w:p>
    <w:p w14:paraId="455AC344" w14:textId="6B0E861B" w:rsidR="00250C87" w:rsidRPr="00250C87" w:rsidRDefault="00250C87">
      <w:pPr>
        <w:rPr>
          <w:rFonts w:ascii="Calibri" w:eastAsia="Calibri" w:hAnsi="Calibri" w:cs="Calibri"/>
          <w:bCs/>
          <w:lang w:val="el-GR"/>
        </w:rPr>
      </w:pPr>
    </w:p>
    <w:p w14:paraId="2F04F066" w14:textId="77777777" w:rsidR="006318ED" w:rsidRDefault="006318ED">
      <w:pPr>
        <w:rPr>
          <w:ins w:id="1781" w:author="Razis" w:date="2021-08-01T12:47:00Z"/>
          <w:rFonts w:eastAsia="Calibri" w:cstheme="majorBidi"/>
          <w:b/>
          <w:bCs/>
          <w:sz w:val="40"/>
          <w:szCs w:val="40"/>
          <w:lang w:val="el-GR"/>
        </w:rPr>
      </w:pPr>
      <w:bookmarkStart w:id="1782" w:name="_Toc78286852"/>
      <w:bookmarkStart w:id="1783" w:name="_Toc78469140"/>
      <w:bookmarkStart w:id="1784" w:name="_Ref78496531"/>
      <w:ins w:id="1785" w:author="Razis" w:date="2021-08-01T12:47:00Z">
        <w:r>
          <w:rPr>
            <w:rFonts w:eastAsia="Calibri"/>
            <w:b/>
            <w:bCs/>
            <w:sz w:val="40"/>
            <w:szCs w:val="40"/>
            <w:lang w:val="el-GR"/>
          </w:rPr>
          <w:br w:type="page"/>
        </w:r>
      </w:ins>
    </w:p>
    <w:p w14:paraId="738C1A6F" w14:textId="59C7E65A" w:rsidR="00D80B06" w:rsidRDefault="00520D68" w:rsidP="000C53E9">
      <w:pPr>
        <w:pStyle w:val="Heading1"/>
        <w:rPr>
          <w:ins w:id="1786" w:author="GEORGILAS STYLIANOS" w:date="2021-08-07T18:50:00Z"/>
          <w:rFonts w:asciiTheme="minorHAnsi" w:eastAsia="Calibri" w:hAnsiTheme="minorHAnsi"/>
          <w:b/>
          <w:bCs/>
          <w:color w:val="auto"/>
          <w:sz w:val="40"/>
          <w:szCs w:val="40"/>
          <w:lang w:val="el-GR"/>
        </w:rPr>
      </w:pPr>
      <w:r w:rsidRPr="00520D68">
        <w:rPr>
          <w:rFonts w:asciiTheme="minorHAnsi" w:eastAsia="Calibri" w:hAnsiTheme="minorHAnsi"/>
          <w:b/>
          <w:bCs/>
          <w:color w:val="auto"/>
          <w:sz w:val="40"/>
          <w:szCs w:val="40"/>
          <w:lang w:val="el-GR"/>
        </w:rPr>
        <w:lastRenderedPageBreak/>
        <w:t>Ενότητα 4</w:t>
      </w:r>
      <w:r w:rsidR="000C53E9" w:rsidRPr="00B07088">
        <w:rPr>
          <w:rFonts w:asciiTheme="minorHAnsi" w:eastAsia="Calibri" w:hAnsiTheme="minorHAnsi"/>
          <w:b/>
          <w:bCs/>
          <w:color w:val="auto"/>
          <w:sz w:val="40"/>
          <w:szCs w:val="40"/>
          <w:lang w:val="el-GR"/>
          <w:rPrChange w:id="1787" w:author="GEORGILAS STYLIANOS" w:date="2021-08-07T18:48:00Z">
            <w:rPr>
              <w:rFonts w:asciiTheme="minorHAnsi" w:eastAsia="Calibri" w:hAnsiTheme="minorHAnsi"/>
              <w:b/>
              <w:bCs/>
              <w:color w:val="auto"/>
              <w:sz w:val="40"/>
              <w:szCs w:val="40"/>
            </w:rPr>
          </w:rPrChange>
        </w:rPr>
        <w:t xml:space="preserve">. </w:t>
      </w:r>
      <w:del w:id="1788" w:author="GEORGILAS STYLIANOS" w:date="2021-08-06T19:40:00Z">
        <w:r w:rsidR="000C53E9" w:rsidRPr="00B07088" w:rsidDel="004508FB">
          <w:rPr>
            <w:rFonts w:asciiTheme="minorHAnsi" w:eastAsia="Calibri" w:hAnsiTheme="minorHAnsi"/>
            <w:b/>
            <w:bCs/>
            <w:color w:val="auto"/>
            <w:sz w:val="40"/>
            <w:szCs w:val="40"/>
            <w:lang w:val="el-GR"/>
            <w:rPrChange w:id="1789" w:author="GEORGILAS STYLIANOS" w:date="2021-08-07T18:48:00Z">
              <w:rPr>
                <w:rFonts w:asciiTheme="minorHAnsi" w:eastAsia="Calibri" w:hAnsiTheme="minorHAnsi"/>
                <w:b/>
                <w:bCs/>
                <w:color w:val="auto"/>
                <w:sz w:val="40"/>
                <w:szCs w:val="40"/>
              </w:rPr>
            </w:rPrChange>
          </w:rPr>
          <w:delText xml:space="preserve"> </w:delText>
        </w:r>
      </w:del>
      <w:r w:rsidR="004C71E3" w:rsidRPr="00520D68">
        <w:rPr>
          <w:rFonts w:asciiTheme="minorHAnsi" w:eastAsia="Calibri" w:hAnsiTheme="minorHAnsi"/>
          <w:b/>
          <w:bCs/>
          <w:color w:val="auto"/>
          <w:sz w:val="40"/>
          <w:szCs w:val="40"/>
          <w:lang w:val="el-GR"/>
        </w:rPr>
        <w:t xml:space="preserve">Ανάλυση </w:t>
      </w:r>
      <w:r w:rsidR="00490C5E" w:rsidRPr="00520D68">
        <w:rPr>
          <w:rFonts w:asciiTheme="minorHAnsi" w:eastAsia="Calibri" w:hAnsiTheme="minorHAnsi"/>
          <w:b/>
          <w:bCs/>
          <w:color w:val="auto"/>
          <w:sz w:val="40"/>
          <w:szCs w:val="40"/>
        </w:rPr>
        <w:t>backend</w:t>
      </w:r>
      <w:r w:rsidR="00490C5E" w:rsidRPr="00520D68">
        <w:rPr>
          <w:rFonts w:asciiTheme="minorHAnsi" w:eastAsia="Calibri" w:hAnsiTheme="minorHAnsi"/>
          <w:b/>
          <w:bCs/>
          <w:color w:val="auto"/>
          <w:sz w:val="40"/>
          <w:szCs w:val="40"/>
          <w:lang w:val="el-GR"/>
        </w:rPr>
        <w:t xml:space="preserve"> προγράμματος</w:t>
      </w:r>
      <w:bookmarkEnd w:id="1782"/>
      <w:bookmarkEnd w:id="1783"/>
      <w:bookmarkEnd w:id="1784"/>
    </w:p>
    <w:p w14:paraId="64DCF5B1" w14:textId="77777777" w:rsidR="00B07088" w:rsidRPr="00B07088" w:rsidRDefault="00B07088">
      <w:pPr>
        <w:rPr>
          <w:lang w:val="el-GR"/>
          <w:rPrChange w:id="1790" w:author="GEORGILAS STYLIANOS" w:date="2021-08-07T18:50:00Z">
            <w:rPr>
              <w:rFonts w:asciiTheme="minorHAnsi" w:eastAsia="Calibri" w:hAnsiTheme="minorHAnsi"/>
              <w:b/>
              <w:bCs/>
              <w:color w:val="auto"/>
              <w:sz w:val="40"/>
              <w:szCs w:val="40"/>
              <w:lang w:val="el-GR"/>
            </w:rPr>
          </w:rPrChange>
        </w:rPr>
        <w:pPrChange w:id="1791" w:author="GEORGILAS STYLIANOS" w:date="2021-08-07T18:50:00Z">
          <w:pPr>
            <w:pStyle w:val="Heading1"/>
          </w:pPr>
        </w:pPrChange>
      </w:pPr>
    </w:p>
    <w:p w14:paraId="033AABB9" w14:textId="33E93949" w:rsidR="000C53E9" w:rsidRPr="0036191B" w:rsidRDefault="001E5519" w:rsidP="000C53E9">
      <w:pPr>
        <w:rPr>
          <w:rPrChange w:id="1792" w:author="GEORGILAS STYLIANOS" w:date="2021-08-07T18:56:00Z">
            <w:rPr>
              <w:lang w:val="el-GR"/>
            </w:rPr>
          </w:rPrChange>
        </w:rPr>
      </w:pPr>
      <w:commentRangeStart w:id="1793"/>
      <w:commentRangeStart w:id="1794"/>
      <w:ins w:id="1795" w:author="Razis" w:date="2021-08-01T12:53:00Z">
        <w:r>
          <w:rPr>
            <w:lang w:val="el-GR"/>
          </w:rPr>
          <w:t>++</w:t>
        </w:r>
        <w:commentRangeEnd w:id="1793"/>
        <w:r>
          <w:rPr>
            <w:rStyle w:val="CommentReference"/>
          </w:rPr>
          <w:commentReference w:id="1793"/>
        </w:r>
      </w:ins>
      <w:commentRangeEnd w:id="1794"/>
      <w:r w:rsidR="00A37D81">
        <w:rPr>
          <w:rStyle w:val="CommentReference"/>
        </w:rPr>
        <w:commentReference w:id="1794"/>
      </w:r>
      <w:ins w:id="1796" w:author="GEORGILAS STYLIANOS" w:date="2021-08-07T18:48:00Z">
        <w:r w:rsidR="00B07088">
          <w:rPr>
            <w:lang w:val="el-GR"/>
          </w:rPr>
          <w:t xml:space="preserve"> Στην ενότητα αυτή </w:t>
        </w:r>
      </w:ins>
      <w:ins w:id="1797" w:author="GEORGILAS STYLIANOS" w:date="2021-08-07T18:49:00Z">
        <w:r w:rsidR="00B07088">
          <w:rPr>
            <w:lang w:val="el-GR"/>
          </w:rPr>
          <w:t xml:space="preserve">θα αναλυθούν </w:t>
        </w:r>
      </w:ins>
      <w:ins w:id="1798" w:author="GEORGILAS STYLIANOS" w:date="2021-08-07T18:50:00Z">
        <w:r w:rsidR="00B07088">
          <w:rPr>
            <w:lang w:val="el-GR"/>
          </w:rPr>
          <w:t xml:space="preserve">οι τρόποι υλοποίησης </w:t>
        </w:r>
      </w:ins>
      <w:ins w:id="1799" w:author="GEORGILAS STYLIANOS" w:date="2021-08-07T18:49:00Z">
        <w:r w:rsidR="00B07088">
          <w:rPr>
            <w:lang w:val="el-GR"/>
          </w:rPr>
          <w:t>τ</w:t>
        </w:r>
      </w:ins>
      <w:ins w:id="1800" w:author="GEORGILAS STYLIANOS" w:date="2021-08-07T18:50:00Z">
        <w:r w:rsidR="00B07088">
          <w:rPr>
            <w:lang w:val="el-GR"/>
          </w:rPr>
          <w:t>ων</w:t>
        </w:r>
      </w:ins>
      <w:ins w:id="1801" w:author="GEORGILAS STYLIANOS" w:date="2021-08-07T18:49:00Z">
        <w:r w:rsidR="00B07088">
          <w:rPr>
            <w:lang w:val="el-GR"/>
          </w:rPr>
          <w:t xml:space="preserve"> προγρ</w:t>
        </w:r>
      </w:ins>
      <w:ins w:id="1802" w:author="GEORGILAS STYLIANOS" w:date="2021-08-07T18:50:00Z">
        <w:r w:rsidR="00B07088">
          <w:rPr>
            <w:lang w:val="el-GR"/>
          </w:rPr>
          <w:t>α</w:t>
        </w:r>
      </w:ins>
      <w:ins w:id="1803" w:author="GEORGILAS STYLIANOS" w:date="2021-08-07T18:49:00Z">
        <w:r w:rsidR="00B07088">
          <w:rPr>
            <w:lang w:val="el-GR"/>
          </w:rPr>
          <w:t>μμ</w:t>
        </w:r>
      </w:ins>
      <w:ins w:id="1804" w:author="GEORGILAS STYLIANOS" w:date="2021-08-07T18:50:00Z">
        <w:r w:rsidR="00B07088">
          <w:rPr>
            <w:lang w:val="el-GR"/>
          </w:rPr>
          <w:t>ά</w:t>
        </w:r>
      </w:ins>
      <w:ins w:id="1805" w:author="GEORGILAS STYLIANOS" w:date="2021-08-07T18:49:00Z">
        <w:r w:rsidR="00B07088">
          <w:rPr>
            <w:lang w:val="el-GR"/>
          </w:rPr>
          <w:t>τ</w:t>
        </w:r>
      </w:ins>
      <w:ins w:id="1806" w:author="GEORGILAS STYLIANOS" w:date="2021-08-07T18:50:00Z">
        <w:r w:rsidR="00B07088">
          <w:rPr>
            <w:lang w:val="el-GR"/>
          </w:rPr>
          <w:t>ων</w:t>
        </w:r>
      </w:ins>
      <w:ins w:id="1807" w:author="GEORGILAS STYLIANOS" w:date="2021-08-07T18:49:00Z">
        <w:r w:rsidR="00B07088">
          <w:rPr>
            <w:lang w:val="el-GR"/>
          </w:rPr>
          <w:t xml:space="preserve"> που χρησιμοποιήθηκαν για την συλλογή των δεδομένων από τα ΚΔ.</w:t>
        </w:r>
      </w:ins>
      <w:ins w:id="1808" w:author="GEORGILAS STYLIANOS" w:date="2021-08-07T18:54:00Z">
        <w:r w:rsidR="00B07088">
          <w:rPr>
            <w:lang w:val="el-GR"/>
          </w:rPr>
          <w:t xml:space="preserve"> Πέρα από τα διαγράμματα ροής κάθε προγράμματος θα υπάρχουν αναλύσεις για τις </w:t>
        </w:r>
      </w:ins>
      <w:ins w:id="1809" w:author="GEORGILAS STYLIANOS" w:date="2021-08-07T18:55:00Z">
        <w:r w:rsidR="00B07088">
          <w:rPr>
            <w:lang w:val="el-GR"/>
          </w:rPr>
          <w:t xml:space="preserve">βιβλιοθήκες που χρησιμοποιούνται καθώς και για τις </w:t>
        </w:r>
      </w:ins>
      <w:ins w:id="1810" w:author="GEORGILAS STYLIANOS" w:date="2021-08-07T18:54:00Z">
        <w:r w:rsidR="00B07088">
          <w:rPr>
            <w:lang w:val="el-GR"/>
          </w:rPr>
          <w:t>συναρτήσεις που</w:t>
        </w:r>
      </w:ins>
      <w:ins w:id="1811" w:author="GEORGILAS STYLIANOS" w:date="2021-08-07T18:55:00Z">
        <w:r w:rsidR="00B07088">
          <w:rPr>
            <w:lang w:val="el-GR"/>
          </w:rPr>
          <w:t xml:space="preserve"> αποτελούν τον κώδικα του προγράμματος.</w:t>
        </w:r>
      </w:ins>
      <w:ins w:id="1812" w:author="GEORGILAS STYLIANOS" w:date="2021-08-07T18:51:00Z">
        <w:r w:rsidR="00B07088">
          <w:rPr>
            <w:lang w:val="el-GR"/>
          </w:rPr>
          <w:t xml:space="preserve"> </w:t>
        </w:r>
      </w:ins>
      <w:ins w:id="1813" w:author="GEORGILAS STYLIANOS" w:date="2021-08-07T18:53:00Z">
        <w:r w:rsidR="00B07088">
          <w:rPr>
            <w:lang w:val="el-GR"/>
          </w:rPr>
          <w:t xml:space="preserve">Για περισσότερες πληροφορίες μπορείτε να επισκεφτείτε το αποθετήριο της πτυχιακής μας εργασίας στο </w:t>
        </w:r>
        <w:r w:rsidR="00B07088">
          <w:t>GitHub</w:t>
        </w:r>
      </w:ins>
      <w:ins w:id="1814" w:author="GEORGILAS STYLIANOS" w:date="2021-08-07T18:56:00Z">
        <w:r w:rsidR="00B07088">
          <w:rPr>
            <w:lang w:val="el-GR"/>
          </w:rPr>
          <w:t xml:space="preserve">. </w:t>
        </w:r>
        <w:commentRangeStart w:id="1815"/>
        <w:r w:rsidR="00B07088">
          <w:rPr>
            <w:lang w:val="el-GR"/>
          </w:rPr>
          <w:t>(***)</w:t>
        </w:r>
        <w:commentRangeEnd w:id="1815"/>
        <w:r w:rsidR="0036191B">
          <w:rPr>
            <w:rStyle w:val="CommentReference"/>
          </w:rPr>
          <w:commentReference w:id="1815"/>
        </w:r>
      </w:ins>
    </w:p>
    <w:p w14:paraId="7577ED9D" w14:textId="5B04392B" w:rsidR="00687D53" w:rsidRPr="007E7B7B" w:rsidRDefault="00A37D81" w:rsidP="000C53E9">
      <w:pPr>
        <w:pStyle w:val="Heading2"/>
        <w:numPr>
          <w:ilvl w:val="1"/>
          <w:numId w:val="32"/>
        </w:numPr>
        <w:rPr>
          <w:rFonts w:asciiTheme="minorHAnsi" w:eastAsia="Calibri" w:hAnsiTheme="minorHAnsi"/>
          <w:b/>
          <w:bCs/>
          <w:color w:val="auto"/>
          <w:sz w:val="36"/>
          <w:szCs w:val="36"/>
          <w:lang w:val="el-GR"/>
        </w:rPr>
      </w:pPr>
      <w:bookmarkStart w:id="1816" w:name="_4.1__Συλλογή"/>
      <w:bookmarkStart w:id="1817" w:name="_Toc78286853"/>
      <w:bookmarkStart w:id="1818" w:name="_Toc78469141"/>
      <w:bookmarkEnd w:id="1816"/>
      <w:commentRangeStart w:id="1819"/>
      <w:ins w:id="1820" w:author="GEORGILAS STYLIANOS" w:date="2021-08-06T22:15:00Z">
        <w:r>
          <w:rPr>
            <w:rFonts w:asciiTheme="minorHAnsi" w:eastAsia="Calibri" w:hAnsiTheme="minorHAnsi"/>
            <w:b/>
            <w:bCs/>
            <w:color w:val="auto"/>
            <w:sz w:val="36"/>
            <w:szCs w:val="36"/>
            <w:lang w:val="el-GR"/>
          </w:rPr>
          <w:t>4.1</w:t>
        </w:r>
      </w:ins>
      <w:r w:rsidR="000C53E9" w:rsidRPr="000C53E9">
        <w:rPr>
          <w:rFonts w:asciiTheme="minorHAnsi" w:eastAsia="Calibri" w:hAnsiTheme="minorHAnsi"/>
          <w:b/>
          <w:bCs/>
          <w:color w:val="auto"/>
          <w:sz w:val="36"/>
          <w:szCs w:val="36"/>
          <w:lang w:val="el-GR"/>
        </w:rPr>
        <w:t xml:space="preserve"> </w:t>
      </w:r>
      <w:commentRangeEnd w:id="1819"/>
      <w:r>
        <w:rPr>
          <w:rStyle w:val="CommentReference"/>
          <w:rFonts w:asciiTheme="minorHAnsi" w:eastAsiaTheme="minorEastAsia" w:hAnsiTheme="minorHAnsi" w:cstheme="minorBidi"/>
          <w:color w:val="auto"/>
        </w:rPr>
        <w:commentReference w:id="1819"/>
      </w:r>
      <w:r w:rsidR="008F2CCF" w:rsidRPr="007E7B7B">
        <w:rPr>
          <w:rFonts w:asciiTheme="minorHAnsi" w:eastAsia="Calibri" w:hAnsiTheme="minorHAnsi"/>
          <w:b/>
          <w:bCs/>
          <w:color w:val="auto"/>
          <w:sz w:val="36"/>
          <w:szCs w:val="36"/>
          <w:lang w:val="el-GR"/>
        </w:rPr>
        <w:t xml:space="preserve">Συλλογή </w:t>
      </w:r>
      <w:r w:rsidR="001B134F" w:rsidRPr="007E7B7B">
        <w:rPr>
          <w:rFonts w:asciiTheme="minorHAnsi" w:eastAsia="Calibri" w:hAnsiTheme="minorHAnsi"/>
          <w:b/>
          <w:bCs/>
          <w:color w:val="auto"/>
          <w:sz w:val="36"/>
          <w:szCs w:val="36"/>
          <w:lang w:val="el-GR"/>
        </w:rPr>
        <w:t>δεδομένων</w:t>
      </w:r>
      <w:r w:rsidR="008F2CCF" w:rsidRPr="007E7B7B">
        <w:rPr>
          <w:rFonts w:asciiTheme="minorHAnsi" w:eastAsia="Calibri" w:hAnsiTheme="minorHAnsi"/>
          <w:b/>
          <w:bCs/>
          <w:color w:val="auto"/>
          <w:sz w:val="36"/>
          <w:szCs w:val="36"/>
          <w:lang w:val="el-GR"/>
        </w:rPr>
        <w:t xml:space="preserve"> από το </w:t>
      </w:r>
      <w:r w:rsidR="008F2CCF" w:rsidRPr="007E7B7B">
        <w:rPr>
          <w:rFonts w:asciiTheme="minorHAnsi" w:eastAsia="Calibri" w:hAnsiTheme="minorHAnsi"/>
          <w:b/>
          <w:bCs/>
          <w:color w:val="auto"/>
          <w:sz w:val="36"/>
          <w:szCs w:val="36"/>
        </w:rPr>
        <w:t>Twitter</w:t>
      </w:r>
      <w:bookmarkEnd w:id="1817"/>
      <w:bookmarkEnd w:id="1818"/>
      <w:ins w:id="1821" w:author="GEORGILAS STYLIANOS" w:date="2021-08-06T22:14:00Z">
        <w:r>
          <w:rPr>
            <w:rFonts w:asciiTheme="minorHAnsi" w:eastAsia="Calibri" w:hAnsiTheme="minorHAnsi"/>
            <w:b/>
            <w:bCs/>
            <w:color w:val="auto"/>
            <w:sz w:val="36"/>
            <w:szCs w:val="36"/>
            <w:lang w:val="el-GR"/>
          </w:rPr>
          <w:t xml:space="preserve">   </w:t>
        </w:r>
      </w:ins>
    </w:p>
    <w:p w14:paraId="0DFF6078" w14:textId="1A03CE90" w:rsidR="008F2CCF" w:rsidRDefault="001B134F">
      <w:pPr>
        <w:rPr>
          <w:ins w:id="1822" w:author="GEORGILAS STYLIANOS" w:date="2021-08-07T19:24:00Z"/>
          <w:rFonts w:ascii="Calibri" w:eastAsia="Calibri" w:hAnsi="Calibri" w:cs="Calibri"/>
          <w:bCs/>
          <w:sz w:val="24"/>
          <w:szCs w:val="24"/>
          <w:lang w:val="el-GR"/>
        </w:rPr>
      </w:pPr>
      <w:del w:id="1823" w:author="Razis" w:date="2021-08-01T12:53:00Z">
        <w:r w:rsidRPr="00B210FC" w:rsidDel="001E5519">
          <w:rPr>
            <w:rFonts w:ascii="Calibri" w:eastAsia="Calibri" w:hAnsi="Calibri" w:cs="Calibri"/>
            <w:bCs/>
            <w:sz w:val="24"/>
            <w:szCs w:val="24"/>
            <w:lang w:val="el-GR"/>
          </w:rPr>
          <w:delText xml:space="preserve">Γενικεύοντας , </w:delText>
        </w:r>
      </w:del>
      <w:del w:id="1824" w:author="GEORGILAS STYLIANOS" w:date="2021-08-06T22:16:00Z">
        <w:r w:rsidRPr="00B210FC" w:rsidDel="00A37D81">
          <w:rPr>
            <w:rFonts w:ascii="Calibri" w:eastAsia="Calibri" w:hAnsi="Calibri" w:cs="Calibri"/>
            <w:bCs/>
            <w:sz w:val="24"/>
            <w:szCs w:val="24"/>
            <w:lang w:val="el-GR"/>
          </w:rPr>
          <w:delText xml:space="preserve">για </w:delText>
        </w:r>
      </w:del>
      <w:ins w:id="1825" w:author="GEORGILAS STYLIANOS" w:date="2021-08-06T22:16:00Z">
        <w:r w:rsidR="00A37D81">
          <w:rPr>
            <w:rFonts w:ascii="Calibri" w:eastAsia="Calibri" w:hAnsi="Calibri" w:cs="Calibri"/>
            <w:bCs/>
            <w:sz w:val="24"/>
            <w:szCs w:val="24"/>
            <w:lang w:val="el-GR"/>
          </w:rPr>
          <w:t>Γ</w:t>
        </w:r>
        <w:r w:rsidR="00A37D81" w:rsidRPr="00B210FC">
          <w:rPr>
            <w:rFonts w:ascii="Calibri" w:eastAsia="Calibri" w:hAnsi="Calibri" w:cs="Calibri"/>
            <w:bCs/>
            <w:sz w:val="24"/>
            <w:szCs w:val="24"/>
            <w:lang w:val="el-GR"/>
          </w:rPr>
          <w:t xml:space="preserve">ια </w:t>
        </w:r>
      </w:ins>
      <w:r w:rsidRPr="00B210FC">
        <w:rPr>
          <w:rFonts w:ascii="Calibri" w:eastAsia="Calibri" w:hAnsi="Calibri" w:cs="Calibri"/>
          <w:bCs/>
          <w:sz w:val="24"/>
          <w:szCs w:val="24"/>
          <w:lang w:val="el-GR"/>
        </w:rPr>
        <w:t xml:space="preserve">την συλλογή δεδομένων από το </w:t>
      </w:r>
      <w:r w:rsidRPr="00B210FC">
        <w:rPr>
          <w:rFonts w:ascii="Calibri" w:eastAsia="Calibri" w:hAnsi="Calibri" w:cs="Calibri"/>
          <w:bCs/>
          <w:sz w:val="24"/>
          <w:szCs w:val="24"/>
        </w:rPr>
        <w:t>Twitter</w:t>
      </w:r>
      <w:r w:rsidRPr="00B210FC">
        <w:rPr>
          <w:rFonts w:ascii="Calibri" w:eastAsia="Calibri" w:hAnsi="Calibri" w:cs="Calibri"/>
          <w:bCs/>
          <w:sz w:val="24"/>
          <w:szCs w:val="24"/>
          <w:lang w:val="el-GR"/>
        </w:rPr>
        <w:t xml:space="preserve"> ακολουθήσαμε </w:t>
      </w:r>
      <w:del w:id="1826" w:author="Razis" w:date="2021-08-01T12:53:00Z">
        <w:r w:rsidRPr="00B210FC" w:rsidDel="001E5519">
          <w:rPr>
            <w:rFonts w:ascii="Calibri" w:eastAsia="Calibri" w:hAnsi="Calibri" w:cs="Calibri"/>
            <w:bCs/>
            <w:sz w:val="24"/>
            <w:szCs w:val="24"/>
            <w:lang w:val="el-GR"/>
          </w:rPr>
          <w:delText>την πορεία</w:delText>
        </w:r>
      </w:del>
      <w:ins w:id="1827" w:author="Razis" w:date="2021-08-01T12:53:00Z">
        <w:r w:rsidR="001E5519">
          <w:rPr>
            <w:rFonts w:ascii="Calibri" w:eastAsia="Calibri" w:hAnsi="Calibri" w:cs="Calibri"/>
            <w:bCs/>
            <w:sz w:val="24"/>
            <w:szCs w:val="24"/>
            <w:lang w:val="el-GR"/>
          </w:rPr>
          <w:t>τη διαδικασία</w:t>
        </w:r>
      </w:ins>
      <w:r w:rsidRPr="00B210FC">
        <w:rPr>
          <w:rFonts w:ascii="Calibri" w:eastAsia="Calibri" w:hAnsi="Calibri" w:cs="Calibri"/>
          <w:bCs/>
          <w:sz w:val="24"/>
          <w:szCs w:val="24"/>
          <w:lang w:val="el-GR"/>
        </w:rPr>
        <w:t xml:space="preserve"> που φαίνεται στο διάγραμμα ροής </w:t>
      </w:r>
      <w:del w:id="1828" w:author="Razis" w:date="2021-08-01T12:53:00Z">
        <w:r w:rsidRPr="00B210FC" w:rsidDel="001E5519">
          <w:rPr>
            <w:rFonts w:ascii="Calibri" w:eastAsia="Calibri" w:hAnsi="Calibri" w:cs="Calibri"/>
            <w:bCs/>
            <w:sz w:val="24"/>
            <w:szCs w:val="24"/>
            <w:lang w:val="el-GR"/>
          </w:rPr>
          <w:delText>παρακάτω</w:delText>
        </w:r>
        <w:r w:rsidR="0064441A" w:rsidRPr="00B210FC" w:rsidDel="001E5519">
          <w:rPr>
            <w:rFonts w:ascii="Calibri" w:eastAsia="Calibri" w:hAnsi="Calibri" w:cs="Calibri"/>
            <w:bCs/>
            <w:sz w:val="24"/>
            <w:szCs w:val="24"/>
            <w:lang w:val="el-GR"/>
          </w:rPr>
          <w:delText xml:space="preserve"> </w:delText>
        </w:r>
      </w:del>
      <w:ins w:id="1829" w:author="Razis" w:date="2021-08-01T12:53:00Z">
        <w:r w:rsidR="001E5519">
          <w:rPr>
            <w:rFonts w:ascii="Calibri" w:eastAsia="Calibri" w:hAnsi="Calibri" w:cs="Calibri"/>
            <w:bCs/>
            <w:sz w:val="24"/>
            <w:szCs w:val="24"/>
            <w:lang w:val="el-GR"/>
          </w:rPr>
          <w:t xml:space="preserve">της </w:t>
        </w:r>
      </w:ins>
      <w:del w:id="1830" w:author="Razis" w:date="2021-08-01T12:53:00Z">
        <w:r w:rsidRPr="00B210FC" w:rsidDel="001E5519">
          <w:rPr>
            <w:rFonts w:ascii="Calibri" w:eastAsia="Calibri" w:hAnsi="Calibri" w:cs="Calibri"/>
            <w:bCs/>
            <w:sz w:val="24"/>
            <w:szCs w:val="24"/>
            <w:lang w:val="el-GR"/>
          </w:rPr>
          <w:delText>(</w:delText>
        </w:r>
      </w:del>
      <w:r w:rsidR="006E1F41" w:rsidRPr="00B210FC">
        <w:rPr>
          <w:rFonts w:ascii="Calibri" w:eastAsia="Calibri" w:hAnsi="Calibri" w:cs="Calibri"/>
          <w:bCs/>
          <w:sz w:val="24"/>
          <w:szCs w:val="24"/>
          <w:lang w:val="el-GR"/>
        </w:rPr>
        <w:fldChar w:fldCharType="begin"/>
      </w:r>
      <w:r w:rsidR="006E1F41" w:rsidRPr="00B210FC">
        <w:rPr>
          <w:rFonts w:ascii="Calibri" w:eastAsia="Calibri" w:hAnsi="Calibri" w:cs="Calibri"/>
          <w:bCs/>
          <w:sz w:val="24"/>
          <w:szCs w:val="24"/>
          <w:lang w:val="el-GR"/>
        </w:rPr>
        <w:instrText xml:space="preserve"> REF _Ref78469654 \h </w:instrText>
      </w:r>
      <w:r w:rsidR="00B210FC">
        <w:rPr>
          <w:rFonts w:ascii="Calibri" w:eastAsia="Calibri" w:hAnsi="Calibri" w:cs="Calibri"/>
          <w:bCs/>
          <w:sz w:val="24"/>
          <w:szCs w:val="24"/>
          <w:lang w:val="el-GR"/>
        </w:rPr>
        <w:instrText xml:space="preserve"> \* MERGEFORMAT </w:instrText>
      </w:r>
      <w:r w:rsidR="006E1F41" w:rsidRPr="00B210FC">
        <w:rPr>
          <w:rFonts w:ascii="Calibri" w:eastAsia="Calibri" w:hAnsi="Calibri" w:cs="Calibri"/>
          <w:bCs/>
          <w:sz w:val="24"/>
          <w:szCs w:val="24"/>
          <w:lang w:val="el-GR"/>
        </w:rPr>
      </w:r>
      <w:r w:rsidR="006E1F41" w:rsidRPr="00B210FC">
        <w:rPr>
          <w:rFonts w:ascii="Calibri" w:eastAsia="Calibri" w:hAnsi="Calibri" w:cs="Calibri"/>
          <w:bCs/>
          <w:sz w:val="24"/>
          <w:szCs w:val="24"/>
          <w:lang w:val="el-GR"/>
        </w:rPr>
        <w:fldChar w:fldCharType="separate"/>
      </w:r>
      <w:r w:rsidR="006E1F41" w:rsidRPr="00B210FC">
        <w:rPr>
          <w:b/>
          <w:bCs/>
          <w:i/>
          <w:iCs/>
          <w:sz w:val="24"/>
          <w:szCs w:val="24"/>
          <w:lang w:val="el-GR"/>
        </w:rPr>
        <w:t>Εικόνα</w:t>
      </w:r>
      <w:ins w:id="1831" w:author="Razis" w:date="2021-08-01T12:53:00Z">
        <w:r w:rsidR="001E5519">
          <w:rPr>
            <w:b/>
            <w:bCs/>
            <w:i/>
            <w:iCs/>
            <w:sz w:val="24"/>
            <w:szCs w:val="24"/>
            <w:lang w:val="el-GR"/>
          </w:rPr>
          <w:t>ς</w:t>
        </w:r>
      </w:ins>
      <w:r w:rsidR="006E1F41" w:rsidRPr="00B210FC">
        <w:rPr>
          <w:b/>
          <w:bCs/>
          <w:i/>
          <w:iCs/>
          <w:sz w:val="24"/>
          <w:szCs w:val="24"/>
          <w:lang w:val="el-GR"/>
        </w:rPr>
        <w:t xml:space="preserve"> </w:t>
      </w:r>
      <w:r w:rsidR="006E1F41" w:rsidRPr="00B210FC">
        <w:rPr>
          <w:b/>
          <w:bCs/>
          <w:i/>
          <w:iCs/>
          <w:noProof/>
          <w:sz w:val="24"/>
          <w:szCs w:val="24"/>
          <w:lang w:val="el-GR"/>
        </w:rPr>
        <w:t>26</w:t>
      </w:r>
      <w:r w:rsidR="006E1F41" w:rsidRPr="00B210FC">
        <w:rPr>
          <w:rFonts w:ascii="Calibri" w:eastAsia="Calibri" w:hAnsi="Calibri" w:cs="Calibri"/>
          <w:bCs/>
          <w:sz w:val="24"/>
          <w:szCs w:val="24"/>
          <w:lang w:val="el-GR"/>
        </w:rPr>
        <w:fldChar w:fldCharType="end"/>
      </w:r>
      <w:del w:id="1832" w:author="Razis" w:date="2021-08-01T12:53:00Z">
        <w:r w:rsidRPr="00B210FC" w:rsidDel="001E5519">
          <w:rPr>
            <w:rFonts w:ascii="Calibri" w:eastAsia="Calibri" w:hAnsi="Calibri" w:cs="Calibri"/>
            <w:bCs/>
            <w:sz w:val="24"/>
            <w:szCs w:val="24"/>
            <w:lang w:val="el-GR"/>
          </w:rPr>
          <w:delText>)</w:delText>
        </w:r>
      </w:del>
      <w:r w:rsidR="0064441A" w:rsidRPr="00B210FC">
        <w:rPr>
          <w:rFonts w:ascii="Calibri" w:eastAsia="Calibri" w:hAnsi="Calibri" w:cs="Calibri"/>
          <w:bCs/>
          <w:sz w:val="24"/>
          <w:szCs w:val="24"/>
          <w:lang w:val="el-GR"/>
        </w:rPr>
        <w:t xml:space="preserve">. </w:t>
      </w:r>
      <w:del w:id="1833" w:author="Razis" w:date="2021-08-01T12:54:00Z">
        <w:r w:rsidRPr="00B210FC" w:rsidDel="001E5519">
          <w:rPr>
            <w:rFonts w:ascii="Calibri" w:eastAsia="Calibri" w:hAnsi="Calibri" w:cs="Calibri"/>
            <w:bCs/>
            <w:sz w:val="24"/>
            <w:szCs w:val="24"/>
            <w:lang w:val="el-GR"/>
          </w:rPr>
          <w:delText>Στη συνέχεια κ</w:delText>
        </w:r>
      </w:del>
      <w:ins w:id="1834" w:author="Razis" w:date="2021-08-01T12:54:00Z">
        <w:r w:rsidR="001E5519">
          <w:rPr>
            <w:rFonts w:ascii="Calibri" w:eastAsia="Calibri" w:hAnsi="Calibri" w:cs="Calibri"/>
            <w:bCs/>
            <w:sz w:val="24"/>
            <w:szCs w:val="24"/>
            <w:lang w:val="el-GR"/>
          </w:rPr>
          <w:t>Κ</w:t>
        </w:r>
      </w:ins>
      <w:r w:rsidRPr="00B210FC">
        <w:rPr>
          <w:rFonts w:ascii="Calibri" w:eastAsia="Calibri" w:hAnsi="Calibri" w:cs="Calibri"/>
          <w:bCs/>
          <w:sz w:val="24"/>
          <w:szCs w:val="24"/>
          <w:lang w:val="el-GR"/>
        </w:rPr>
        <w:t xml:space="preserve">άθε βήμα θα αναλυθεί </w:t>
      </w:r>
      <w:del w:id="1835" w:author="Razis" w:date="2021-08-01T12:54:00Z">
        <w:r w:rsidRPr="00B210FC" w:rsidDel="001E5519">
          <w:rPr>
            <w:rFonts w:ascii="Calibri" w:eastAsia="Calibri" w:hAnsi="Calibri" w:cs="Calibri"/>
            <w:bCs/>
            <w:sz w:val="24"/>
            <w:szCs w:val="24"/>
            <w:lang w:val="el-GR"/>
          </w:rPr>
          <w:delText>περαιτέρω</w:delText>
        </w:r>
      </w:del>
      <w:ins w:id="1836" w:author="Razis" w:date="2021-08-01T12:54:00Z">
        <w:r w:rsidR="001E5519">
          <w:rPr>
            <w:rFonts w:ascii="Calibri" w:eastAsia="Calibri" w:hAnsi="Calibri" w:cs="Calibri"/>
            <w:bCs/>
            <w:sz w:val="24"/>
            <w:szCs w:val="24"/>
            <w:lang w:val="el-GR"/>
          </w:rPr>
          <w:t>σ</w:t>
        </w:r>
        <w:r w:rsidR="001E5519" w:rsidRPr="00B210FC">
          <w:rPr>
            <w:rFonts w:ascii="Calibri" w:eastAsia="Calibri" w:hAnsi="Calibri" w:cs="Calibri"/>
            <w:bCs/>
            <w:sz w:val="24"/>
            <w:szCs w:val="24"/>
            <w:lang w:val="el-GR"/>
          </w:rPr>
          <w:t>τη συνέχεια</w:t>
        </w:r>
      </w:ins>
      <w:r w:rsidRPr="00B210FC">
        <w:rPr>
          <w:rFonts w:ascii="Calibri" w:eastAsia="Calibri" w:hAnsi="Calibri" w:cs="Calibri"/>
          <w:bCs/>
          <w:sz w:val="24"/>
          <w:szCs w:val="24"/>
          <w:lang w:val="el-GR"/>
        </w:rPr>
        <w:t>.</w:t>
      </w:r>
    </w:p>
    <w:p w14:paraId="3A05A29B" w14:textId="77777777" w:rsidR="00E0231A" w:rsidRDefault="00E0231A">
      <w:pPr>
        <w:keepNext/>
        <w:jc w:val="center"/>
        <w:rPr>
          <w:ins w:id="1837" w:author="GEORGILAS STYLIANOS" w:date="2021-08-07T19:25:00Z"/>
        </w:rPr>
        <w:pPrChange w:id="1838" w:author="GEORGILAS STYLIANOS" w:date="2021-08-07T19:25:00Z">
          <w:pPr/>
        </w:pPrChange>
      </w:pPr>
      <w:ins w:id="1839" w:author="GEORGILAS STYLIANOS" w:date="2021-08-07T19:24:00Z">
        <w:r>
          <w:rPr>
            <w:noProof/>
          </w:rPr>
          <w:drawing>
            <wp:inline distT="0" distB="0" distL="0" distR="0" wp14:anchorId="7E394CA2" wp14:editId="098E24D3">
              <wp:extent cx="5943600" cy="406527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065270"/>
                      </a:xfrm>
                      <a:prstGeom prst="rect">
                        <a:avLst/>
                      </a:prstGeom>
                    </pic:spPr>
                  </pic:pic>
                </a:graphicData>
              </a:graphic>
            </wp:inline>
          </w:drawing>
        </w:r>
      </w:ins>
    </w:p>
    <w:p w14:paraId="1F182489" w14:textId="2C66A16D" w:rsidR="00E0231A" w:rsidRPr="00E0231A" w:rsidRDefault="00E0231A">
      <w:pPr>
        <w:pStyle w:val="Caption"/>
        <w:jc w:val="center"/>
        <w:rPr>
          <w:rFonts w:ascii="Calibri" w:eastAsia="Calibri" w:hAnsi="Calibri" w:cs="Calibri"/>
          <w:b/>
          <w:bCs/>
          <w:sz w:val="24"/>
          <w:szCs w:val="24"/>
          <w:lang w:val="el-GR"/>
          <w:rPrChange w:id="1840" w:author="GEORGILAS STYLIANOS" w:date="2021-08-07T19:25:00Z">
            <w:rPr>
              <w:rFonts w:ascii="Calibri" w:eastAsia="Calibri" w:hAnsi="Calibri" w:cs="Calibri"/>
              <w:bCs/>
              <w:sz w:val="24"/>
              <w:szCs w:val="24"/>
              <w:lang w:val="el-GR"/>
            </w:rPr>
          </w:rPrChange>
        </w:rPr>
        <w:pPrChange w:id="1841" w:author="GEORGILAS STYLIANOS" w:date="2021-08-07T19:25:00Z">
          <w:pPr/>
        </w:pPrChange>
      </w:pPr>
      <w:ins w:id="1842" w:author="GEORGILAS STYLIANOS" w:date="2021-08-07T19:25:00Z">
        <w:r w:rsidRPr="00E0231A">
          <w:rPr>
            <w:b/>
            <w:bCs/>
            <w:color w:val="auto"/>
            <w:sz w:val="24"/>
            <w:szCs w:val="24"/>
            <w:lang w:val="el-GR"/>
            <w:rPrChange w:id="1843" w:author="GEORGILAS STYLIANOS" w:date="2021-08-07T19:25:00Z">
              <w:rPr/>
            </w:rPrChange>
          </w:rPr>
          <w:t xml:space="preserve">Εικόνα </w:t>
        </w:r>
        <w:r w:rsidRPr="00E0231A">
          <w:rPr>
            <w:b/>
            <w:bCs/>
            <w:color w:val="auto"/>
            <w:sz w:val="24"/>
            <w:szCs w:val="24"/>
            <w:rPrChange w:id="1844" w:author="GEORGILAS STYLIANOS" w:date="2021-08-07T19:25:00Z">
              <w:rPr/>
            </w:rPrChange>
          </w:rPr>
          <w:fldChar w:fldCharType="begin"/>
        </w:r>
        <w:r w:rsidRPr="00E0231A">
          <w:rPr>
            <w:b/>
            <w:bCs/>
            <w:color w:val="auto"/>
            <w:sz w:val="24"/>
            <w:szCs w:val="24"/>
            <w:lang w:val="el-GR"/>
            <w:rPrChange w:id="1845" w:author="GEORGILAS STYLIANOS" w:date="2021-08-07T19:25:00Z">
              <w:rPr/>
            </w:rPrChange>
          </w:rPr>
          <w:instrText xml:space="preserve"> </w:instrText>
        </w:r>
        <w:r w:rsidRPr="00E0231A">
          <w:rPr>
            <w:b/>
            <w:bCs/>
            <w:color w:val="auto"/>
            <w:sz w:val="24"/>
            <w:szCs w:val="24"/>
            <w:rPrChange w:id="1846" w:author="GEORGILAS STYLIANOS" w:date="2021-08-07T19:25:00Z">
              <w:rPr/>
            </w:rPrChange>
          </w:rPr>
          <w:instrText>SEQ</w:instrText>
        </w:r>
        <w:r w:rsidRPr="00E0231A">
          <w:rPr>
            <w:b/>
            <w:bCs/>
            <w:color w:val="auto"/>
            <w:sz w:val="24"/>
            <w:szCs w:val="24"/>
            <w:lang w:val="el-GR"/>
            <w:rPrChange w:id="1847" w:author="GEORGILAS STYLIANOS" w:date="2021-08-07T19:25:00Z">
              <w:rPr/>
            </w:rPrChange>
          </w:rPr>
          <w:instrText xml:space="preserve"> Εικόνα \* </w:instrText>
        </w:r>
        <w:r w:rsidRPr="00E0231A">
          <w:rPr>
            <w:b/>
            <w:bCs/>
            <w:color w:val="auto"/>
            <w:sz w:val="24"/>
            <w:szCs w:val="24"/>
            <w:rPrChange w:id="1848" w:author="GEORGILAS STYLIANOS" w:date="2021-08-07T19:25:00Z">
              <w:rPr/>
            </w:rPrChange>
          </w:rPr>
          <w:instrText>ARABIC</w:instrText>
        </w:r>
        <w:r w:rsidRPr="00E0231A">
          <w:rPr>
            <w:b/>
            <w:bCs/>
            <w:color w:val="auto"/>
            <w:sz w:val="24"/>
            <w:szCs w:val="24"/>
            <w:lang w:val="el-GR"/>
            <w:rPrChange w:id="1849" w:author="GEORGILAS STYLIANOS" w:date="2021-08-07T19:25:00Z">
              <w:rPr/>
            </w:rPrChange>
          </w:rPr>
          <w:instrText xml:space="preserve"> </w:instrText>
        </w:r>
      </w:ins>
      <w:r w:rsidRPr="00E0231A">
        <w:rPr>
          <w:b/>
          <w:bCs/>
          <w:color w:val="auto"/>
          <w:sz w:val="24"/>
          <w:szCs w:val="24"/>
          <w:rPrChange w:id="1850" w:author="GEORGILAS STYLIANOS" w:date="2021-08-07T19:25:00Z">
            <w:rPr/>
          </w:rPrChange>
        </w:rPr>
        <w:fldChar w:fldCharType="separate"/>
      </w:r>
      <w:ins w:id="1851" w:author="GEORGILAS STYLIANOS" w:date="2021-08-07T20:37:00Z">
        <w:r w:rsidR="00145C75" w:rsidRPr="00145C75">
          <w:rPr>
            <w:b/>
            <w:bCs/>
            <w:noProof/>
            <w:color w:val="auto"/>
            <w:sz w:val="24"/>
            <w:szCs w:val="24"/>
            <w:lang w:val="el-GR"/>
            <w:rPrChange w:id="1852" w:author="GEORGILAS STYLIANOS" w:date="2021-08-07T20:37:00Z">
              <w:rPr>
                <w:b/>
                <w:bCs/>
                <w:noProof/>
                <w:sz w:val="24"/>
                <w:szCs w:val="24"/>
              </w:rPr>
            </w:rPrChange>
          </w:rPr>
          <w:t>26</w:t>
        </w:r>
      </w:ins>
      <w:ins w:id="1853" w:author="GEORGILAS STYLIANOS" w:date="2021-08-07T19:25:00Z">
        <w:r w:rsidRPr="00E0231A">
          <w:rPr>
            <w:b/>
            <w:bCs/>
            <w:color w:val="auto"/>
            <w:sz w:val="24"/>
            <w:szCs w:val="24"/>
            <w:rPrChange w:id="1854" w:author="GEORGILAS STYLIANOS" w:date="2021-08-07T19:25:00Z">
              <w:rPr/>
            </w:rPrChange>
          </w:rPr>
          <w:fldChar w:fldCharType="end"/>
        </w:r>
        <w:r w:rsidRPr="00E0231A">
          <w:rPr>
            <w:b/>
            <w:bCs/>
            <w:color w:val="auto"/>
            <w:sz w:val="24"/>
            <w:szCs w:val="24"/>
            <w:lang w:val="el-GR"/>
            <w:rPrChange w:id="1855" w:author="GEORGILAS STYLIANOS" w:date="2021-08-07T19:25:00Z">
              <w:rPr/>
            </w:rPrChange>
          </w:rPr>
          <w:t xml:space="preserve">: Διάγραμμα ροής για το </w:t>
        </w:r>
        <w:r w:rsidRPr="00E0231A">
          <w:rPr>
            <w:b/>
            <w:bCs/>
            <w:color w:val="auto"/>
            <w:sz w:val="24"/>
            <w:szCs w:val="24"/>
            <w:rPrChange w:id="1856" w:author="GEORGILAS STYLIANOS" w:date="2021-08-07T19:25:00Z">
              <w:rPr/>
            </w:rPrChange>
          </w:rPr>
          <w:t>Twitter</w:t>
        </w:r>
      </w:ins>
    </w:p>
    <w:p w14:paraId="769058A9" w14:textId="3158198F" w:rsidR="001B134F" w:rsidRPr="00E0231A" w:rsidRDefault="001B134F" w:rsidP="00B210FC">
      <w:pPr>
        <w:keepNext/>
        <w:jc w:val="center"/>
        <w:rPr>
          <w:lang w:val="el-GR"/>
          <w:rPrChange w:id="1857" w:author="GEORGILAS STYLIANOS" w:date="2021-08-07T19:25:00Z">
            <w:rPr/>
          </w:rPrChange>
        </w:rPr>
      </w:pPr>
      <w:del w:id="1858" w:author="GEORGILAS STYLIANOS" w:date="2021-08-07T19:24:00Z">
        <w:r w:rsidDel="00E0231A">
          <w:rPr>
            <w:rFonts w:ascii="Calibri" w:eastAsia="Calibri" w:hAnsi="Calibri" w:cs="Calibri"/>
            <w:bCs/>
            <w:noProof/>
            <w:lang w:val="el-GR"/>
          </w:rPr>
          <w:lastRenderedPageBreak/>
          <w:drawing>
            <wp:inline distT="0" distB="0" distL="0" distR="0" wp14:anchorId="51941DD6" wp14:editId="1BD94F01">
              <wp:extent cx="5946712" cy="450799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6712" cy="4507992"/>
                      </a:xfrm>
                      <a:prstGeom prst="rect">
                        <a:avLst/>
                      </a:prstGeom>
                    </pic:spPr>
                  </pic:pic>
                </a:graphicData>
              </a:graphic>
            </wp:inline>
          </w:drawing>
        </w:r>
      </w:del>
    </w:p>
    <w:p w14:paraId="777EC2AB" w14:textId="27743D15" w:rsidR="001B134F" w:rsidRPr="007E7B7B" w:rsidDel="00E0231A" w:rsidRDefault="001B134F" w:rsidP="00B210FC">
      <w:pPr>
        <w:jc w:val="center"/>
        <w:rPr>
          <w:del w:id="1859" w:author="GEORGILAS STYLIANOS" w:date="2021-08-07T19:24:00Z"/>
          <w:rFonts w:ascii="Calibri" w:eastAsia="Calibri" w:hAnsi="Calibri" w:cs="Calibri"/>
          <w:b/>
          <w:bCs/>
          <w:i/>
          <w:iCs/>
          <w:sz w:val="24"/>
          <w:szCs w:val="24"/>
          <w:lang w:val="el-GR"/>
        </w:rPr>
      </w:pPr>
      <w:bookmarkStart w:id="1860" w:name="_Ref78469654"/>
      <w:bookmarkStart w:id="1861" w:name="_Toc77198258"/>
      <w:bookmarkStart w:id="1862" w:name="_Toc77201042"/>
      <w:bookmarkStart w:id="1863" w:name="_Toc77201343"/>
      <w:bookmarkStart w:id="1864" w:name="_Toc77212399"/>
      <w:bookmarkStart w:id="1865" w:name="_Toc77796806"/>
      <w:bookmarkStart w:id="1866" w:name="_Toc78287987"/>
      <w:bookmarkStart w:id="1867" w:name="_Toc78469297"/>
      <w:bookmarkStart w:id="1868" w:name="_Toc78589183"/>
      <w:bookmarkStart w:id="1869" w:name="_Toc78604273"/>
      <w:commentRangeStart w:id="1870"/>
      <w:commentRangeStart w:id="1871"/>
      <w:del w:id="1872" w:author="GEORGILAS STYLIANOS" w:date="2021-08-07T19:24:00Z">
        <w:r w:rsidRPr="007E7B7B" w:rsidDel="00E0231A">
          <w:rPr>
            <w:b/>
            <w:bCs/>
            <w:i/>
            <w:iCs/>
            <w:sz w:val="24"/>
            <w:szCs w:val="24"/>
            <w:lang w:val="el-GR"/>
          </w:rPr>
          <w:delText xml:space="preserve">Εικόνα </w:delText>
        </w:r>
        <w:commentRangeEnd w:id="1870"/>
        <w:r w:rsidR="00A72C76" w:rsidDel="00E0231A">
          <w:rPr>
            <w:rStyle w:val="CommentReference"/>
          </w:rPr>
          <w:commentReference w:id="1870"/>
        </w:r>
        <w:commentRangeEnd w:id="1871"/>
        <w:r w:rsidR="00A37D81" w:rsidDel="00E0231A">
          <w:rPr>
            <w:rStyle w:val="CommentReference"/>
          </w:rPr>
          <w:commentReference w:id="1871"/>
        </w:r>
        <w:r w:rsidRPr="007E7B7B" w:rsidDel="00E0231A">
          <w:rPr>
            <w:b/>
            <w:bCs/>
            <w:i/>
            <w:iCs/>
            <w:sz w:val="24"/>
            <w:szCs w:val="24"/>
          </w:rPr>
          <w:fldChar w:fldCharType="begin"/>
        </w:r>
        <w:r w:rsidRPr="007E7B7B" w:rsidDel="00E0231A">
          <w:rPr>
            <w:b/>
            <w:bCs/>
            <w:i/>
            <w:iCs/>
            <w:sz w:val="24"/>
            <w:szCs w:val="24"/>
            <w:lang w:val="el-GR"/>
          </w:rPr>
          <w:delInstrText xml:space="preserve"> </w:delInstrText>
        </w:r>
        <w:r w:rsidRPr="007E7B7B" w:rsidDel="00E0231A">
          <w:rPr>
            <w:b/>
            <w:bCs/>
            <w:i/>
            <w:iCs/>
            <w:sz w:val="24"/>
            <w:szCs w:val="24"/>
          </w:rPr>
          <w:delInstrText>SEQ</w:delInstrText>
        </w:r>
        <w:r w:rsidRPr="007E7B7B" w:rsidDel="00E0231A">
          <w:rPr>
            <w:b/>
            <w:bCs/>
            <w:i/>
            <w:iCs/>
            <w:sz w:val="24"/>
            <w:szCs w:val="24"/>
            <w:lang w:val="el-GR"/>
          </w:rPr>
          <w:delInstrText xml:space="preserve"> Εικόνα \* </w:delInstrText>
        </w:r>
        <w:r w:rsidRPr="007E7B7B" w:rsidDel="00E0231A">
          <w:rPr>
            <w:b/>
            <w:bCs/>
            <w:i/>
            <w:iCs/>
            <w:sz w:val="24"/>
            <w:szCs w:val="24"/>
          </w:rPr>
          <w:delInstrText>ARABIC</w:delInstrText>
        </w:r>
        <w:r w:rsidRPr="007E7B7B" w:rsidDel="00E0231A">
          <w:rPr>
            <w:b/>
            <w:bCs/>
            <w:i/>
            <w:iCs/>
            <w:sz w:val="24"/>
            <w:szCs w:val="24"/>
            <w:lang w:val="el-GR"/>
          </w:rPr>
          <w:delInstrText xml:space="preserve"> </w:delInstrText>
        </w:r>
        <w:r w:rsidRPr="007E7B7B" w:rsidDel="00E0231A">
          <w:rPr>
            <w:b/>
            <w:bCs/>
            <w:i/>
            <w:iCs/>
            <w:sz w:val="24"/>
            <w:szCs w:val="24"/>
          </w:rPr>
          <w:fldChar w:fldCharType="separate"/>
        </w:r>
      </w:del>
      <w:del w:id="1873" w:author="GEORGILAS STYLIANOS" w:date="2021-08-07T19:17:00Z">
        <w:r w:rsidR="00582156" w:rsidRPr="00582156" w:rsidDel="001610D4">
          <w:rPr>
            <w:b/>
            <w:bCs/>
            <w:i/>
            <w:iCs/>
            <w:noProof/>
            <w:sz w:val="24"/>
            <w:szCs w:val="24"/>
            <w:lang w:val="el-GR"/>
          </w:rPr>
          <w:delText>26</w:delText>
        </w:r>
      </w:del>
      <w:del w:id="1874" w:author="GEORGILAS STYLIANOS" w:date="2021-08-07T19:24:00Z">
        <w:r w:rsidRPr="007E7B7B" w:rsidDel="00E0231A">
          <w:rPr>
            <w:b/>
            <w:bCs/>
            <w:i/>
            <w:iCs/>
            <w:sz w:val="24"/>
            <w:szCs w:val="24"/>
          </w:rPr>
          <w:fldChar w:fldCharType="end"/>
        </w:r>
        <w:bookmarkEnd w:id="1860"/>
        <w:r w:rsidRPr="007E7B7B" w:rsidDel="00E0231A">
          <w:rPr>
            <w:b/>
            <w:bCs/>
            <w:i/>
            <w:iCs/>
            <w:sz w:val="24"/>
            <w:szCs w:val="24"/>
            <w:lang w:val="el-GR"/>
          </w:rPr>
          <w:delText xml:space="preserve">: Διάγραμμα ροής για το </w:delText>
        </w:r>
        <w:r w:rsidRPr="007E7B7B" w:rsidDel="00E0231A">
          <w:rPr>
            <w:b/>
            <w:bCs/>
            <w:i/>
            <w:iCs/>
            <w:sz w:val="24"/>
            <w:szCs w:val="24"/>
          </w:rPr>
          <w:delText>Twitter</w:delText>
        </w:r>
        <w:bookmarkEnd w:id="1861"/>
        <w:bookmarkEnd w:id="1862"/>
        <w:bookmarkEnd w:id="1863"/>
        <w:bookmarkEnd w:id="1864"/>
        <w:bookmarkEnd w:id="1865"/>
        <w:bookmarkEnd w:id="1866"/>
        <w:bookmarkEnd w:id="1867"/>
        <w:bookmarkEnd w:id="1868"/>
        <w:bookmarkEnd w:id="1869"/>
      </w:del>
    </w:p>
    <w:p w14:paraId="74CDA960" w14:textId="2D3A9300" w:rsidR="001B134F" w:rsidRPr="00B210FC" w:rsidRDefault="001B134F">
      <w:pPr>
        <w:rPr>
          <w:rFonts w:ascii="Calibri" w:eastAsia="Calibri" w:hAnsi="Calibri" w:cs="Calibri"/>
          <w:bCs/>
          <w:sz w:val="24"/>
          <w:szCs w:val="24"/>
          <w:lang w:val="el-GR"/>
        </w:rPr>
      </w:pPr>
      <w:r w:rsidRPr="00B210FC">
        <w:rPr>
          <w:rFonts w:ascii="Calibri" w:eastAsia="Calibri" w:hAnsi="Calibri" w:cs="Calibri"/>
          <w:bCs/>
          <w:sz w:val="24"/>
          <w:szCs w:val="24"/>
          <w:lang w:val="el-GR"/>
        </w:rPr>
        <w:t xml:space="preserve">Για να εξάγει κάποιος δεδομένα από το </w:t>
      </w:r>
      <w:r w:rsidRPr="00B210FC">
        <w:rPr>
          <w:rFonts w:ascii="Calibri" w:eastAsia="Calibri" w:hAnsi="Calibri" w:cs="Calibri"/>
          <w:bCs/>
          <w:sz w:val="24"/>
          <w:szCs w:val="24"/>
        </w:rPr>
        <w:t>Twitter</w:t>
      </w:r>
      <w:r w:rsidRPr="00B210FC">
        <w:rPr>
          <w:rFonts w:ascii="Calibri" w:eastAsia="Calibri" w:hAnsi="Calibri" w:cs="Calibri"/>
          <w:bCs/>
          <w:sz w:val="24"/>
          <w:szCs w:val="24"/>
          <w:lang w:val="el-GR"/>
        </w:rPr>
        <w:t xml:space="preserve"> χρειάζεται να λάβει άδεια από το </w:t>
      </w:r>
      <w:del w:id="1875" w:author="GEORGILAS STYLIANOS" w:date="2021-08-07T14:19:00Z">
        <w:r w:rsidR="002309C0" w:rsidDel="0092709A">
          <w:rPr>
            <w:rFonts w:ascii="Calibri" w:eastAsia="Calibri" w:hAnsi="Calibri" w:cs="Calibri"/>
            <w:bCs/>
            <w:sz w:val="24"/>
            <w:szCs w:val="24"/>
            <w:lang w:val="el-GR"/>
          </w:rPr>
          <w:delText>Κ.Δ.</w:delText>
        </w:r>
      </w:del>
      <w:ins w:id="1876" w:author="GEORGILAS STYLIANOS" w:date="2021-08-07T14:19:00Z">
        <w:r w:rsidR="0092709A">
          <w:rPr>
            <w:rFonts w:ascii="Calibri" w:eastAsia="Calibri" w:hAnsi="Calibri" w:cs="Calibri"/>
            <w:bCs/>
            <w:sz w:val="24"/>
            <w:szCs w:val="24"/>
            <w:lang w:val="el-GR"/>
          </w:rPr>
          <w:t>ΚΔ</w:t>
        </w:r>
      </w:ins>
      <w:r w:rsidR="002309C0" w:rsidRPr="0059548D">
        <w:rPr>
          <w:rFonts w:ascii="Calibri" w:eastAsia="Calibri" w:hAnsi="Calibri" w:cs="Calibri"/>
          <w:bCs/>
          <w:sz w:val="24"/>
          <w:szCs w:val="24"/>
          <w:lang w:val="el-GR"/>
        </w:rPr>
        <w:t xml:space="preserve"> </w:t>
      </w:r>
      <w:commentRangeStart w:id="1877"/>
      <w:commentRangeStart w:id="1878"/>
      <w:del w:id="1879" w:author="GEORGILAS STYLIANOS" w:date="2021-08-06T22:17:00Z">
        <w:r w:rsidRPr="00B210FC" w:rsidDel="00A37D81">
          <w:rPr>
            <w:rFonts w:ascii="Calibri" w:eastAsia="Calibri" w:hAnsi="Calibri" w:cs="Calibri"/>
            <w:bCs/>
            <w:sz w:val="24"/>
            <w:szCs w:val="24"/>
            <w:lang w:val="el-GR"/>
          </w:rPr>
          <w:delText>Σε αυτό το σημείο</w:delText>
        </w:r>
      </w:del>
      <w:ins w:id="1880" w:author="GEORGILAS STYLIANOS" w:date="2021-08-06T22:17:00Z">
        <w:r w:rsidR="00A37D81">
          <w:rPr>
            <w:rFonts w:ascii="Calibri" w:eastAsia="Calibri" w:hAnsi="Calibri" w:cs="Calibri"/>
            <w:bCs/>
            <w:sz w:val="24"/>
            <w:szCs w:val="24"/>
            <w:lang w:val="el-GR"/>
          </w:rPr>
          <w:t>Για την επιβεβαίωση του χρήστη και την επικοινωνία του με το ΚΔ</w:t>
        </w:r>
      </w:ins>
      <w:r w:rsidRPr="00B210FC">
        <w:rPr>
          <w:rFonts w:ascii="Calibri" w:eastAsia="Calibri" w:hAnsi="Calibri" w:cs="Calibri"/>
          <w:bCs/>
          <w:sz w:val="24"/>
          <w:szCs w:val="24"/>
          <w:lang w:val="el-GR"/>
        </w:rPr>
        <w:t xml:space="preserve"> </w:t>
      </w:r>
      <w:commentRangeEnd w:id="1877"/>
      <w:r w:rsidR="00A72C76">
        <w:rPr>
          <w:rStyle w:val="CommentReference"/>
        </w:rPr>
        <w:commentReference w:id="1877"/>
      </w:r>
      <w:commentRangeEnd w:id="1878"/>
      <w:r w:rsidR="00A37D81">
        <w:rPr>
          <w:rStyle w:val="CommentReference"/>
        </w:rPr>
        <w:commentReference w:id="1878"/>
      </w:r>
      <w:del w:id="1881" w:author="GEORGILAS STYLIANOS" w:date="2021-08-06T22:17:00Z">
        <w:r w:rsidRPr="00B210FC" w:rsidDel="00A37D81">
          <w:rPr>
            <w:rFonts w:ascii="Calibri" w:eastAsia="Calibri" w:hAnsi="Calibri" w:cs="Calibri"/>
            <w:bCs/>
            <w:sz w:val="24"/>
            <w:szCs w:val="24"/>
            <w:lang w:val="el-GR"/>
          </w:rPr>
          <w:delText xml:space="preserve">εμφανίζεται </w:delText>
        </w:r>
      </w:del>
      <w:ins w:id="1882" w:author="GEORGILAS STYLIANOS" w:date="2021-08-06T22:17:00Z">
        <w:r w:rsidR="00A37D81">
          <w:rPr>
            <w:rFonts w:ascii="Calibri" w:eastAsia="Calibri" w:hAnsi="Calibri" w:cs="Calibri"/>
            <w:bCs/>
            <w:sz w:val="24"/>
            <w:szCs w:val="24"/>
            <w:lang w:val="el-GR"/>
          </w:rPr>
          <w:t>υπάρχει</w:t>
        </w:r>
        <w:r w:rsidR="00A37D81" w:rsidRPr="00B210FC">
          <w:rPr>
            <w:rFonts w:ascii="Calibri" w:eastAsia="Calibri" w:hAnsi="Calibri" w:cs="Calibri"/>
            <w:bCs/>
            <w:sz w:val="24"/>
            <w:szCs w:val="24"/>
            <w:lang w:val="el-GR"/>
          </w:rPr>
          <w:t xml:space="preserve"> </w:t>
        </w:r>
      </w:ins>
      <w:r w:rsidRPr="00B210FC">
        <w:rPr>
          <w:rFonts w:ascii="Calibri" w:eastAsia="Calibri" w:hAnsi="Calibri" w:cs="Calibri"/>
          <w:bCs/>
          <w:sz w:val="24"/>
          <w:szCs w:val="24"/>
          <w:lang w:val="el-GR"/>
        </w:rPr>
        <w:t xml:space="preserve">το </w:t>
      </w:r>
      <w:r w:rsidRPr="00B210FC">
        <w:rPr>
          <w:rFonts w:ascii="Calibri" w:eastAsia="Calibri" w:hAnsi="Calibri" w:cs="Calibri"/>
          <w:bCs/>
          <w:sz w:val="24"/>
          <w:szCs w:val="24"/>
        </w:rPr>
        <w:t>Twitter</w:t>
      </w:r>
      <w:r w:rsidRPr="00B210FC">
        <w:rPr>
          <w:rFonts w:ascii="Calibri" w:eastAsia="Calibri" w:hAnsi="Calibri" w:cs="Calibri"/>
          <w:bCs/>
          <w:sz w:val="24"/>
          <w:szCs w:val="24"/>
          <w:lang w:val="el-GR"/>
        </w:rPr>
        <w:t xml:space="preserve"> </w:t>
      </w:r>
      <w:r w:rsidR="00050185" w:rsidRPr="00B210FC">
        <w:rPr>
          <w:rFonts w:ascii="Calibri" w:eastAsia="Calibri" w:hAnsi="Calibri" w:cs="Calibri"/>
          <w:bCs/>
          <w:sz w:val="24"/>
          <w:szCs w:val="24"/>
        </w:rPr>
        <w:t>API</w:t>
      </w:r>
      <w:r w:rsidRPr="00B210FC">
        <w:rPr>
          <w:rFonts w:ascii="Calibri" w:eastAsia="Calibri" w:hAnsi="Calibri" w:cs="Calibri"/>
          <w:bCs/>
          <w:sz w:val="24"/>
          <w:szCs w:val="24"/>
          <w:lang w:val="el-GR"/>
        </w:rPr>
        <w:t xml:space="preserve">, ένα </w:t>
      </w:r>
      <w:r w:rsidRPr="00B210FC">
        <w:rPr>
          <w:rFonts w:ascii="Calibri" w:eastAsia="Calibri" w:hAnsi="Calibri" w:cs="Calibri"/>
          <w:bCs/>
          <w:sz w:val="24"/>
          <w:szCs w:val="24"/>
        </w:rPr>
        <w:t>Application</w:t>
      </w:r>
      <w:r w:rsidRPr="00B210FC">
        <w:rPr>
          <w:rFonts w:ascii="Calibri" w:eastAsia="Calibri" w:hAnsi="Calibri" w:cs="Calibri"/>
          <w:bCs/>
          <w:sz w:val="24"/>
          <w:szCs w:val="24"/>
          <w:lang w:val="el-GR"/>
        </w:rPr>
        <w:t xml:space="preserve"> </w:t>
      </w:r>
      <w:r w:rsidRPr="00B210FC">
        <w:rPr>
          <w:rFonts w:ascii="Calibri" w:eastAsia="Calibri" w:hAnsi="Calibri" w:cs="Calibri"/>
          <w:bCs/>
          <w:sz w:val="24"/>
          <w:szCs w:val="24"/>
        </w:rPr>
        <w:t>Programming</w:t>
      </w:r>
      <w:r w:rsidRPr="00B210FC">
        <w:rPr>
          <w:rFonts w:ascii="Calibri" w:eastAsia="Calibri" w:hAnsi="Calibri" w:cs="Calibri"/>
          <w:bCs/>
          <w:sz w:val="24"/>
          <w:szCs w:val="24"/>
          <w:lang w:val="el-GR"/>
        </w:rPr>
        <w:t xml:space="preserve"> </w:t>
      </w:r>
      <w:r w:rsidRPr="00B210FC">
        <w:rPr>
          <w:rFonts w:ascii="Calibri" w:eastAsia="Calibri" w:hAnsi="Calibri" w:cs="Calibri"/>
          <w:bCs/>
          <w:sz w:val="24"/>
          <w:szCs w:val="24"/>
        </w:rPr>
        <w:t>Interface</w:t>
      </w:r>
      <w:r w:rsidRPr="00B210FC">
        <w:rPr>
          <w:rFonts w:ascii="Calibri" w:eastAsia="Calibri" w:hAnsi="Calibri" w:cs="Calibri"/>
          <w:bCs/>
          <w:sz w:val="24"/>
          <w:szCs w:val="24"/>
          <w:lang w:val="el-GR"/>
        </w:rPr>
        <w:t xml:space="preserve">, δηλαδή μια διεπαφή προγραμματισμού εφαρμογών, φτιαγμένη από το ίδιο το </w:t>
      </w:r>
      <w:r w:rsidRPr="00B210FC">
        <w:rPr>
          <w:rFonts w:ascii="Calibri" w:eastAsia="Calibri" w:hAnsi="Calibri" w:cs="Calibri"/>
          <w:bCs/>
          <w:sz w:val="24"/>
          <w:szCs w:val="24"/>
        </w:rPr>
        <w:t>Twitter</w:t>
      </w:r>
      <w:r w:rsidRPr="00B210FC">
        <w:rPr>
          <w:rFonts w:ascii="Calibri" w:eastAsia="Calibri" w:hAnsi="Calibri" w:cs="Calibri"/>
          <w:bCs/>
          <w:sz w:val="24"/>
          <w:szCs w:val="24"/>
          <w:lang w:val="el-GR"/>
        </w:rPr>
        <w:t xml:space="preserve">. Αρχικά, για να λάβουμε πιστοποίηση από το </w:t>
      </w:r>
      <w:r w:rsidR="00050185" w:rsidRPr="00B210FC">
        <w:rPr>
          <w:rFonts w:ascii="Calibri" w:eastAsia="Calibri" w:hAnsi="Calibri" w:cs="Calibri"/>
          <w:bCs/>
          <w:sz w:val="24"/>
          <w:szCs w:val="24"/>
        </w:rPr>
        <w:t>API</w:t>
      </w:r>
      <w:r w:rsidRPr="00B210FC">
        <w:rPr>
          <w:rFonts w:ascii="Calibri" w:eastAsia="Calibri" w:hAnsi="Calibri" w:cs="Calibri"/>
          <w:bCs/>
          <w:sz w:val="24"/>
          <w:szCs w:val="24"/>
          <w:lang w:val="el-GR"/>
        </w:rPr>
        <w:t xml:space="preserve">, έπρεπε να στείλουμε </w:t>
      </w:r>
      <w:r w:rsidR="002F7892" w:rsidRPr="00B210FC">
        <w:rPr>
          <w:rFonts w:ascii="Calibri" w:eastAsia="Calibri" w:hAnsi="Calibri" w:cs="Calibri"/>
          <w:bCs/>
          <w:sz w:val="24"/>
          <w:szCs w:val="24"/>
          <w:lang w:val="el-GR"/>
        </w:rPr>
        <w:t xml:space="preserve">μια αίτηση ανάπτυξης εφαρμογής, στην οποία εξηγούμε τους λόγους που θέλουμε να αναπτύξουμε μια τέτοια εφαρμογή (π.χ. για ακαδημαϊκούς σκοπούς). Στη συνέχεια, αν η αίτηση μας εγκριθεί, το </w:t>
      </w:r>
      <w:r w:rsidR="002F7892" w:rsidRPr="00B210FC">
        <w:rPr>
          <w:rFonts w:ascii="Calibri" w:eastAsia="Calibri" w:hAnsi="Calibri" w:cs="Calibri"/>
          <w:bCs/>
          <w:sz w:val="24"/>
          <w:szCs w:val="24"/>
        </w:rPr>
        <w:t>Twitter</w:t>
      </w:r>
      <w:r w:rsidR="002F7892" w:rsidRPr="00B210FC">
        <w:rPr>
          <w:rFonts w:ascii="Calibri" w:eastAsia="Calibri" w:hAnsi="Calibri" w:cs="Calibri"/>
          <w:bCs/>
          <w:sz w:val="24"/>
          <w:szCs w:val="24"/>
          <w:lang w:val="el-GR"/>
        </w:rPr>
        <w:t xml:space="preserve"> </w:t>
      </w:r>
      <w:r w:rsidR="00050185" w:rsidRPr="00B210FC">
        <w:rPr>
          <w:rFonts w:ascii="Calibri" w:eastAsia="Calibri" w:hAnsi="Calibri" w:cs="Calibri"/>
          <w:bCs/>
          <w:sz w:val="24"/>
          <w:szCs w:val="24"/>
        </w:rPr>
        <w:t>API</w:t>
      </w:r>
      <w:r w:rsidR="002F7892" w:rsidRPr="00B210FC">
        <w:rPr>
          <w:rFonts w:ascii="Calibri" w:eastAsia="Calibri" w:hAnsi="Calibri" w:cs="Calibri"/>
          <w:bCs/>
          <w:sz w:val="24"/>
          <w:szCs w:val="24"/>
          <w:lang w:val="el-GR"/>
        </w:rPr>
        <w:t xml:space="preserve"> μας στέλνει τρία μοναδικά </w:t>
      </w:r>
      <w:r w:rsidR="006A3E84" w:rsidRPr="00B210FC">
        <w:rPr>
          <w:rFonts w:ascii="Calibri" w:eastAsia="Calibri" w:hAnsi="Calibri" w:cs="Calibri"/>
          <w:bCs/>
          <w:sz w:val="24"/>
          <w:szCs w:val="24"/>
          <w:lang w:val="el-GR"/>
        </w:rPr>
        <w:t>κλειδιά</w:t>
      </w:r>
      <w:r w:rsidR="002F7892" w:rsidRPr="00B210FC">
        <w:rPr>
          <w:rFonts w:ascii="Calibri" w:eastAsia="Calibri" w:hAnsi="Calibri" w:cs="Calibri"/>
          <w:bCs/>
          <w:sz w:val="24"/>
          <w:szCs w:val="24"/>
          <w:lang w:val="el-GR"/>
        </w:rPr>
        <w:t xml:space="preserve"> πρόσβασης τα οποία χρησιμοποιούμε στο πρόγραμμα μας για την ταυτοποίηση και επικοινωνία με τη</w:t>
      </w:r>
      <w:del w:id="1883" w:author="Razis" w:date="2021-08-01T12:56:00Z">
        <w:r w:rsidR="002F7892" w:rsidRPr="00B210FC" w:rsidDel="00A72C76">
          <w:rPr>
            <w:rFonts w:ascii="Calibri" w:eastAsia="Calibri" w:hAnsi="Calibri" w:cs="Calibri"/>
            <w:bCs/>
            <w:sz w:val="24"/>
            <w:szCs w:val="24"/>
            <w:lang w:val="el-GR"/>
          </w:rPr>
          <w:delText>ν</w:delText>
        </w:r>
      </w:del>
      <w:r w:rsidR="002F7892" w:rsidRPr="00B210FC">
        <w:rPr>
          <w:rFonts w:ascii="Calibri" w:eastAsia="Calibri" w:hAnsi="Calibri" w:cs="Calibri"/>
          <w:bCs/>
          <w:sz w:val="24"/>
          <w:szCs w:val="24"/>
          <w:lang w:val="el-GR"/>
        </w:rPr>
        <w:t xml:space="preserve"> διεπαφή</w:t>
      </w:r>
      <w:r w:rsidR="0064441A" w:rsidRPr="00B210FC">
        <w:rPr>
          <w:rFonts w:ascii="Calibri" w:eastAsia="Calibri" w:hAnsi="Calibri" w:cs="Calibri"/>
          <w:bCs/>
          <w:sz w:val="24"/>
          <w:szCs w:val="24"/>
          <w:lang w:val="el-GR"/>
        </w:rPr>
        <w:t xml:space="preserve"> </w:t>
      </w:r>
      <w:r w:rsidR="002F7892" w:rsidRPr="00B210FC">
        <w:rPr>
          <w:rFonts w:ascii="Calibri" w:eastAsia="Calibri" w:hAnsi="Calibri" w:cs="Calibri"/>
          <w:bCs/>
          <w:sz w:val="24"/>
          <w:szCs w:val="24"/>
          <w:lang w:val="el-GR"/>
        </w:rPr>
        <w:t>(</w:t>
      </w:r>
      <w:r w:rsidR="006E1F41" w:rsidRPr="00B210FC">
        <w:rPr>
          <w:rFonts w:ascii="Calibri" w:eastAsia="Calibri" w:hAnsi="Calibri" w:cs="Calibri"/>
          <w:bCs/>
          <w:sz w:val="24"/>
          <w:szCs w:val="24"/>
          <w:lang w:val="el-GR"/>
        </w:rPr>
        <w:fldChar w:fldCharType="begin"/>
      </w:r>
      <w:r w:rsidR="006E1F41" w:rsidRPr="00B210FC">
        <w:rPr>
          <w:rFonts w:ascii="Calibri" w:eastAsia="Calibri" w:hAnsi="Calibri" w:cs="Calibri"/>
          <w:bCs/>
          <w:sz w:val="24"/>
          <w:szCs w:val="24"/>
          <w:lang w:val="el-GR"/>
        </w:rPr>
        <w:instrText xml:space="preserve"> REF _Ref78469669 \h </w:instrText>
      </w:r>
      <w:r w:rsidR="00B210FC">
        <w:rPr>
          <w:rFonts w:ascii="Calibri" w:eastAsia="Calibri" w:hAnsi="Calibri" w:cs="Calibri"/>
          <w:bCs/>
          <w:sz w:val="24"/>
          <w:szCs w:val="24"/>
          <w:lang w:val="el-GR"/>
        </w:rPr>
        <w:instrText xml:space="preserve"> \* MERGEFORMAT </w:instrText>
      </w:r>
      <w:r w:rsidR="006E1F41" w:rsidRPr="00B210FC">
        <w:rPr>
          <w:rFonts w:ascii="Calibri" w:eastAsia="Calibri" w:hAnsi="Calibri" w:cs="Calibri"/>
          <w:bCs/>
          <w:sz w:val="24"/>
          <w:szCs w:val="24"/>
          <w:lang w:val="el-GR"/>
        </w:rPr>
      </w:r>
      <w:r w:rsidR="006E1F41" w:rsidRPr="00B210FC">
        <w:rPr>
          <w:rFonts w:ascii="Calibri" w:eastAsia="Calibri" w:hAnsi="Calibri" w:cs="Calibri"/>
          <w:bCs/>
          <w:sz w:val="24"/>
          <w:szCs w:val="24"/>
          <w:lang w:val="el-GR"/>
        </w:rPr>
        <w:fldChar w:fldCharType="separate"/>
      </w:r>
      <w:r w:rsidR="006E1F41" w:rsidRPr="00B210FC">
        <w:rPr>
          <w:b/>
          <w:bCs/>
          <w:i/>
          <w:iCs/>
          <w:sz w:val="24"/>
          <w:szCs w:val="24"/>
          <w:lang w:val="el-GR"/>
        </w:rPr>
        <w:t xml:space="preserve">Εικόνα </w:t>
      </w:r>
      <w:r w:rsidR="006E1F41" w:rsidRPr="00B210FC">
        <w:rPr>
          <w:b/>
          <w:bCs/>
          <w:i/>
          <w:iCs/>
          <w:noProof/>
          <w:sz w:val="24"/>
          <w:szCs w:val="24"/>
          <w:lang w:val="el-GR"/>
        </w:rPr>
        <w:t>27</w:t>
      </w:r>
      <w:r w:rsidR="006E1F41" w:rsidRPr="00B210FC">
        <w:rPr>
          <w:rFonts w:ascii="Calibri" w:eastAsia="Calibri" w:hAnsi="Calibri" w:cs="Calibri"/>
          <w:bCs/>
          <w:sz w:val="24"/>
          <w:szCs w:val="24"/>
          <w:lang w:val="el-GR"/>
        </w:rPr>
        <w:fldChar w:fldCharType="end"/>
      </w:r>
      <w:r w:rsidR="002F7892" w:rsidRPr="00B210FC">
        <w:rPr>
          <w:rFonts w:ascii="Calibri" w:eastAsia="Calibri" w:hAnsi="Calibri" w:cs="Calibri"/>
          <w:bCs/>
          <w:sz w:val="24"/>
          <w:szCs w:val="24"/>
          <w:lang w:val="el-GR"/>
        </w:rPr>
        <w:t>)</w:t>
      </w:r>
      <w:r w:rsidR="0064441A" w:rsidRPr="00B210FC">
        <w:rPr>
          <w:rFonts w:ascii="Calibri" w:eastAsia="Calibri" w:hAnsi="Calibri" w:cs="Calibri"/>
          <w:bCs/>
          <w:sz w:val="24"/>
          <w:szCs w:val="24"/>
          <w:lang w:val="el-GR"/>
        </w:rPr>
        <w:t>.</w:t>
      </w:r>
    </w:p>
    <w:p w14:paraId="358953F7" w14:textId="77777777" w:rsidR="002F7892" w:rsidRDefault="002F7892" w:rsidP="00B210FC">
      <w:pPr>
        <w:keepNext/>
        <w:jc w:val="center"/>
      </w:pPr>
      <w:r>
        <w:rPr>
          <w:rFonts w:ascii="Calibri" w:eastAsia="Calibri" w:hAnsi="Calibri" w:cs="Calibri"/>
          <w:bCs/>
          <w:noProof/>
          <w:lang w:val="el-GR"/>
        </w:rPr>
        <w:lastRenderedPageBreak/>
        <w:drawing>
          <wp:inline distT="0" distB="0" distL="0" distR="0" wp14:anchorId="76C018A7" wp14:editId="0E4CDA06">
            <wp:extent cx="5946140" cy="4507483"/>
            <wp:effectExtent l="0" t="0" r="0" b="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6140" cy="4507483"/>
                    </a:xfrm>
                    <a:prstGeom prst="rect">
                      <a:avLst/>
                    </a:prstGeom>
                  </pic:spPr>
                </pic:pic>
              </a:graphicData>
            </a:graphic>
          </wp:inline>
        </w:drawing>
      </w:r>
    </w:p>
    <w:p w14:paraId="004E0A61" w14:textId="6BD76032" w:rsidR="002F7892" w:rsidRPr="00337290" w:rsidRDefault="002F7892" w:rsidP="00B210FC">
      <w:pPr>
        <w:jc w:val="center"/>
        <w:rPr>
          <w:b/>
          <w:bCs/>
          <w:i/>
          <w:iCs/>
          <w:sz w:val="24"/>
          <w:szCs w:val="24"/>
          <w:lang w:val="el-GR"/>
        </w:rPr>
      </w:pPr>
      <w:bookmarkStart w:id="1884" w:name="_Ref78469669"/>
      <w:bookmarkStart w:id="1885" w:name="_Toc77198259"/>
      <w:bookmarkStart w:id="1886" w:name="_Toc77201043"/>
      <w:bookmarkStart w:id="1887" w:name="_Toc77201344"/>
      <w:bookmarkStart w:id="1888" w:name="_Toc77212400"/>
      <w:bookmarkStart w:id="1889" w:name="_Toc77796807"/>
      <w:bookmarkStart w:id="1890" w:name="_Toc78287988"/>
      <w:bookmarkStart w:id="1891" w:name="_Toc78469298"/>
      <w:bookmarkStart w:id="1892" w:name="_Toc78589184"/>
      <w:bookmarkStart w:id="1893" w:name="_Toc78604274"/>
      <w:r w:rsidRPr="007E7B7B">
        <w:rPr>
          <w:b/>
          <w:bCs/>
          <w:i/>
          <w:iCs/>
          <w:sz w:val="24"/>
          <w:szCs w:val="24"/>
          <w:lang w:val="el-GR"/>
        </w:rPr>
        <w:t>Εικόνα</w:t>
      </w:r>
      <w:r w:rsidRPr="00337290">
        <w:rPr>
          <w:b/>
          <w:bCs/>
          <w:i/>
          <w:iCs/>
          <w:sz w:val="24"/>
          <w:szCs w:val="24"/>
          <w:lang w:val="el-GR"/>
        </w:rPr>
        <w:t xml:space="preserve"> </w:t>
      </w:r>
      <w:r w:rsidRPr="007E7B7B">
        <w:rPr>
          <w:b/>
          <w:bCs/>
          <w:i/>
          <w:iCs/>
          <w:sz w:val="24"/>
          <w:szCs w:val="24"/>
        </w:rPr>
        <w:fldChar w:fldCharType="begin"/>
      </w:r>
      <w:r w:rsidRPr="00337290">
        <w:rPr>
          <w:b/>
          <w:bCs/>
          <w:i/>
          <w:iCs/>
          <w:sz w:val="24"/>
          <w:szCs w:val="24"/>
          <w:lang w:val="el-GR"/>
        </w:rPr>
        <w:instrText xml:space="preserve"> </w:instrText>
      </w:r>
      <w:r w:rsidRPr="007E7B7B">
        <w:rPr>
          <w:b/>
          <w:bCs/>
          <w:i/>
          <w:iCs/>
          <w:sz w:val="24"/>
          <w:szCs w:val="24"/>
        </w:rPr>
        <w:instrText>SEQ</w:instrText>
      </w:r>
      <w:r w:rsidRPr="00337290">
        <w:rPr>
          <w:b/>
          <w:bCs/>
          <w:i/>
          <w:iCs/>
          <w:sz w:val="24"/>
          <w:szCs w:val="24"/>
          <w:lang w:val="el-GR"/>
        </w:rPr>
        <w:instrText xml:space="preserve"> </w:instrText>
      </w:r>
      <w:r w:rsidRPr="007E7B7B">
        <w:rPr>
          <w:b/>
          <w:bCs/>
          <w:i/>
          <w:iCs/>
          <w:sz w:val="24"/>
          <w:szCs w:val="24"/>
          <w:lang w:val="el-GR"/>
        </w:rPr>
        <w:instrText>Εικόνα</w:instrText>
      </w:r>
      <w:r w:rsidRPr="00337290">
        <w:rPr>
          <w:b/>
          <w:bCs/>
          <w:i/>
          <w:iCs/>
          <w:sz w:val="24"/>
          <w:szCs w:val="24"/>
          <w:lang w:val="el-GR"/>
        </w:rPr>
        <w:instrText xml:space="preserve"> \* </w:instrText>
      </w:r>
      <w:r w:rsidRPr="007E7B7B">
        <w:rPr>
          <w:b/>
          <w:bCs/>
          <w:i/>
          <w:iCs/>
          <w:sz w:val="24"/>
          <w:szCs w:val="24"/>
        </w:rPr>
        <w:instrText>ARABIC</w:instrText>
      </w:r>
      <w:r w:rsidRPr="00337290">
        <w:rPr>
          <w:b/>
          <w:bCs/>
          <w:i/>
          <w:iCs/>
          <w:sz w:val="24"/>
          <w:szCs w:val="24"/>
          <w:lang w:val="el-GR"/>
        </w:rPr>
        <w:instrText xml:space="preserve"> </w:instrText>
      </w:r>
      <w:r w:rsidRPr="007E7B7B">
        <w:rPr>
          <w:b/>
          <w:bCs/>
          <w:i/>
          <w:iCs/>
          <w:sz w:val="24"/>
          <w:szCs w:val="24"/>
        </w:rPr>
        <w:fldChar w:fldCharType="separate"/>
      </w:r>
      <w:ins w:id="1894" w:author="GEORGILAS STYLIANOS" w:date="2021-08-07T19:21:00Z">
        <w:r w:rsidR="001610D4" w:rsidRPr="00337290">
          <w:rPr>
            <w:b/>
            <w:bCs/>
            <w:i/>
            <w:iCs/>
            <w:noProof/>
            <w:sz w:val="24"/>
            <w:szCs w:val="24"/>
            <w:lang w:val="el-GR"/>
            <w:rPrChange w:id="1895" w:author="GEORGILAS STYLIANOS" w:date="2021-08-07T20:47:00Z">
              <w:rPr>
                <w:b/>
                <w:bCs/>
                <w:i/>
                <w:iCs/>
                <w:noProof/>
                <w:sz w:val="24"/>
                <w:szCs w:val="24"/>
              </w:rPr>
            </w:rPrChange>
          </w:rPr>
          <w:t>27</w:t>
        </w:r>
      </w:ins>
      <w:del w:id="1896" w:author="GEORGILAS STYLIANOS" w:date="2021-08-07T19:17:00Z">
        <w:r w:rsidR="00582156" w:rsidRPr="00337290" w:rsidDel="001610D4">
          <w:rPr>
            <w:b/>
            <w:bCs/>
            <w:i/>
            <w:iCs/>
            <w:noProof/>
            <w:sz w:val="24"/>
            <w:szCs w:val="24"/>
            <w:lang w:val="el-GR"/>
          </w:rPr>
          <w:delText>27</w:delText>
        </w:r>
      </w:del>
      <w:r w:rsidRPr="007E7B7B">
        <w:rPr>
          <w:b/>
          <w:bCs/>
          <w:i/>
          <w:iCs/>
          <w:sz w:val="24"/>
          <w:szCs w:val="24"/>
        </w:rPr>
        <w:fldChar w:fldCharType="end"/>
      </w:r>
      <w:bookmarkEnd w:id="1884"/>
      <w:r w:rsidRPr="00337290">
        <w:rPr>
          <w:b/>
          <w:bCs/>
          <w:i/>
          <w:iCs/>
          <w:sz w:val="24"/>
          <w:szCs w:val="24"/>
          <w:lang w:val="el-GR"/>
        </w:rPr>
        <w:t>:</w:t>
      </w:r>
      <w:r w:rsidR="00B210FC" w:rsidRPr="00ED2135">
        <w:rPr>
          <w:b/>
          <w:bCs/>
          <w:i/>
          <w:iCs/>
          <w:sz w:val="24"/>
          <w:szCs w:val="24"/>
          <w:lang w:val="el-GR"/>
        </w:rPr>
        <w:t xml:space="preserve"> </w:t>
      </w:r>
      <w:r w:rsidRPr="007E7B7B">
        <w:rPr>
          <w:b/>
          <w:bCs/>
          <w:i/>
          <w:iCs/>
          <w:sz w:val="24"/>
          <w:szCs w:val="24"/>
        </w:rPr>
        <w:t>Twitter</w:t>
      </w:r>
      <w:r w:rsidRPr="00337290">
        <w:rPr>
          <w:b/>
          <w:bCs/>
          <w:i/>
          <w:iCs/>
          <w:sz w:val="24"/>
          <w:szCs w:val="24"/>
          <w:lang w:val="el-GR"/>
        </w:rPr>
        <w:t xml:space="preserve"> </w:t>
      </w:r>
      <w:r w:rsidR="00050185" w:rsidRPr="007E7B7B">
        <w:rPr>
          <w:b/>
          <w:bCs/>
          <w:i/>
          <w:iCs/>
          <w:sz w:val="24"/>
          <w:szCs w:val="24"/>
        </w:rPr>
        <w:t>API</w:t>
      </w:r>
      <w:r w:rsidRPr="00337290">
        <w:rPr>
          <w:b/>
          <w:bCs/>
          <w:i/>
          <w:iCs/>
          <w:sz w:val="24"/>
          <w:szCs w:val="24"/>
          <w:lang w:val="el-GR"/>
        </w:rPr>
        <w:t xml:space="preserve"> - </w:t>
      </w:r>
      <w:r w:rsidRPr="007E7B7B">
        <w:rPr>
          <w:b/>
          <w:bCs/>
          <w:i/>
          <w:iCs/>
          <w:sz w:val="24"/>
          <w:szCs w:val="24"/>
        </w:rPr>
        <w:t>Authentication</w:t>
      </w:r>
      <w:r w:rsidRPr="00337290">
        <w:rPr>
          <w:b/>
          <w:bCs/>
          <w:i/>
          <w:iCs/>
          <w:sz w:val="24"/>
          <w:szCs w:val="24"/>
          <w:lang w:val="el-GR"/>
        </w:rPr>
        <w:t xml:space="preserve"> </w:t>
      </w:r>
      <w:r w:rsidRPr="007E7B7B">
        <w:rPr>
          <w:b/>
          <w:bCs/>
          <w:i/>
          <w:iCs/>
          <w:sz w:val="24"/>
          <w:szCs w:val="24"/>
        </w:rPr>
        <w:t>Tokens</w:t>
      </w:r>
      <w:bookmarkEnd w:id="1885"/>
      <w:bookmarkEnd w:id="1886"/>
      <w:bookmarkEnd w:id="1887"/>
      <w:bookmarkEnd w:id="1888"/>
      <w:bookmarkEnd w:id="1889"/>
      <w:bookmarkEnd w:id="1890"/>
      <w:bookmarkEnd w:id="1891"/>
      <w:bookmarkEnd w:id="1892"/>
      <w:bookmarkEnd w:id="1893"/>
    </w:p>
    <w:p w14:paraId="1220BD0A" w14:textId="2B610445" w:rsidR="002F7892" w:rsidRPr="00B210FC" w:rsidRDefault="00FE381B" w:rsidP="002F7892">
      <w:pPr>
        <w:rPr>
          <w:sz w:val="24"/>
          <w:szCs w:val="24"/>
          <w:lang w:val="el-GR"/>
        </w:rPr>
      </w:pPr>
      <w:r w:rsidRPr="00B210FC">
        <w:rPr>
          <w:sz w:val="24"/>
          <w:szCs w:val="24"/>
          <w:lang w:val="el-GR"/>
        </w:rPr>
        <w:t xml:space="preserve">Ο κώδικας για την εξαγωγή </w:t>
      </w:r>
      <w:r w:rsidR="006F5483" w:rsidRPr="00B210FC">
        <w:rPr>
          <w:sz w:val="24"/>
          <w:szCs w:val="24"/>
          <w:lang w:val="el-GR"/>
        </w:rPr>
        <w:t xml:space="preserve">των δεδομένων από το </w:t>
      </w:r>
      <w:r w:rsidR="006F5483" w:rsidRPr="00B210FC">
        <w:rPr>
          <w:sz w:val="24"/>
          <w:szCs w:val="24"/>
        </w:rPr>
        <w:t>Twitter</w:t>
      </w:r>
      <w:r w:rsidR="006F5483" w:rsidRPr="00B210FC">
        <w:rPr>
          <w:sz w:val="24"/>
          <w:szCs w:val="24"/>
          <w:lang w:val="el-GR"/>
        </w:rPr>
        <w:t xml:space="preserve"> γράφτηκε με την γλώσσα </w:t>
      </w:r>
      <w:r w:rsidR="006F5483" w:rsidRPr="00B210FC">
        <w:rPr>
          <w:sz w:val="24"/>
          <w:szCs w:val="24"/>
        </w:rPr>
        <w:t>Python</w:t>
      </w:r>
      <w:r w:rsidR="006F5483" w:rsidRPr="00B210FC">
        <w:rPr>
          <w:sz w:val="24"/>
          <w:szCs w:val="24"/>
          <w:lang w:val="el-GR"/>
        </w:rPr>
        <w:t xml:space="preserve"> και συγκεκριμένα την 2.7 έκδοση της, καθώς αυτή ήταν συμβατή με τις βιβλιοθήκες που χρησιμοποιήθηκαν. </w:t>
      </w:r>
      <w:r w:rsidR="006F5483" w:rsidRPr="00B210FC">
        <w:rPr>
          <w:sz w:val="24"/>
          <w:szCs w:val="24"/>
        </w:rPr>
        <w:t>O</w:t>
      </w:r>
      <w:r w:rsidR="006F5483" w:rsidRPr="00B210FC">
        <w:rPr>
          <w:sz w:val="24"/>
          <w:szCs w:val="24"/>
          <w:lang w:val="el-GR"/>
        </w:rPr>
        <w:t xml:space="preserve">ι βιβλιοθήκες αυτές είναι οι </w:t>
      </w:r>
      <w:r w:rsidR="006A3E84" w:rsidRPr="00B210FC">
        <w:rPr>
          <w:sz w:val="24"/>
          <w:szCs w:val="24"/>
          <w:lang w:val="el-GR"/>
        </w:rPr>
        <w:t>εξής:</w:t>
      </w:r>
    </w:p>
    <w:p w14:paraId="4CDBC0E5" w14:textId="2AF29170" w:rsidR="006F5483" w:rsidRPr="00B210FC" w:rsidRDefault="006A3E84">
      <w:pPr>
        <w:pStyle w:val="Caption"/>
        <w:numPr>
          <w:ilvl w:val="0"/>
          <w:numId w:val="21"/>
        </w:numPr>
        <w:spacing w:after="120"/>
        <w:rPr>
          <w:i w:val="0"/>
          <w:iCs w:val="0"/>
          <w:color w:val="000000" w:themeColor="text1"/>
          <w:sz w:val="24"/>
          <w:szCs w:val="24"/>
          <w:lang w:val="el-GR"/>
        </w:rPr>
        <w:pPrChange w:id="1897" w:author="GEORGILAS STYLIANOS" w:date="2021-08-06T22:18:00Z">
          <w:pPr>
            <w:pStyle w:val="Caption"/>
            <w:numPr>
              <w:numId w:val="21"/>
            </w:numPr>
            <w:ind w:left="720" w:hanging="360"/>
          </w:pPr>
        </w:pPrChange>
      </w:pPr>
      <w:r w:rsidRPr="00B210FC">
        <w:rPr>
          <w:i w:val="0"/>
          <w:iCs w:val="0"/>
          <w:color w:val="000000" w:themeColor="text1"/>
          <w:sz w:val="24"/>
          <w:szCs w:val="24"/>
        </w:rPr>
        <w:t>PyMySQL</w:t>
      </w:r>
      <w:r w:rsidRPr="00B210FC">
        <w:rPr>
          <w:i w:val="0"/>
          <w:iCs w:val="0"/>
          <w:color w:val="000000" w:themeColor="text1"/>
          <w:sz w:val="24"/>
          <w:szCs w:val="24"/>
          <w:lang w:val="el-GR"/>
        </w:rPr>
        <w:t>:</w:t>
      </w:r>
      <w:r w:rsidR="006F5483" w:rsidRPr="00B210FC">
        <w:rPr>
          <w:i w:val="0"/>
          <w:iCs w:val="0"/>
          <w:color w:val="000000" w:themeColor="text1"/>
          <w:sz w:val="24"/>
          <w:szCs w:val="24"/>
          <w:lang w:val="el-GR"/>
        </w:rPr>
        <w:t xml:space="preserve"> Διεπαφή η οποία χρησιμοποιείται για την σύνδεση του προγράμματός μας με την </w:t>
      </w:r>
      <w:r w:rsidR="006F5483" w:rsidRPr="00B210FC">
        <w:rPr>
          <w:i w:val="0"/>
          <w:iCs w:val="0"/>
          <w:color w:val="000000" w:themeColor="text1"/>
          <w:sz w:val="24"/>
          <w:szCs w:val="24"/>
        </w:rPr>
        <w:t>MySQL</w:t>
      </w:r>
      <w:r w:rsidR="006F5483" w:rsidRPr="00B210FC">
        <w:rPr>
          <w:i w:val="0"/>
          <w:iCs w:val="0"/>
          <w:color w:val="000000" w:themeColor="text1"/>
          <w:sz w:val="24"/>
          <w:szCs w:val="24"/>
          <w:lang w:val="el-GR"/>
        </w:rPr>
        <w:t xml:space="preserve"> </w:t>
      </w:r>
      <w:del w:id="1898" w:author="GEORGILAS STYLIANOS" w:date="2021-08-07T14:22:00Z">
        <w:r w:rsidR="006F5483" w:rsidRPr="00B210FC" w:rsidDel="0092709A">
          <w:rPr>
            <w:i w:val="0"/>
            <w:iCs w:val="0"/>
            <w:color w:val="000000" w:themeColor="text1"/>
            <w:sz w:val="24"/>
            <w:szCs w:val="24"/>
            <w:lang w:val="el-GR"/>
          </w:rPr>
          <w:delText>βάση δεδομένων</w:delText>
        </w:r>
      </w:del>
      <w:ins w:id="1899" w:author="GEORGILAS STYLIANOS" w:date="2021-08-07T14:22:00Z">
        <w:r w:rsidR="0092709A">
          <w:rPr>
            <w:i w:val="0"/>
            <w:iCs w:val="0"/>
            <w:color w:val="000000" w:themeColor="text1"/>
            <w:sz w:val="24"/>
            <w:szCs w:val="24"/>
            <w:lang w:val="el-GR"/>
          </w:rPr>
          <w:t>ΒΔ</w:t>
        </w:r>
      </w:ins>
      <w:r w:rsidR="006F5483" w:rsidRPr="00B210FC">
        <w:rPr>
          <w:i w:val="0"/>
          <w:iCs w:val="0"/>
          <w:color w:val="000000" w:themeColor="text1"/>
          <w:sz w:val="24"/>
          <w:szCs w:val="24"/>
          <w:lang w:val="el-GR"/>
        </w:rPr>
        <w:t xml:space="preserve"> μας. Προτιμήθηκε αυτή από την </w:t>
      </w:r>
      <w:r w:rsidR="006F5483" w:rsidRPr="00B210FC">
        <w:rPr>
          <w:i w:val="0"/>
          <w:iCs w:val="0"/>
          <w:color w:val="000000" w:themeColor="text1"/>
          <w:sz w:val="24"/>
          <w:szCs w:val="24"/>
        </w:rPr>
        <w:t>MySQLdb</w:t>
      </w:r>
      <w:r w:rsidR="006F5483" w:rsidRPr="00B210FC">
        <w:rPr>
          <w:i w:val="0"/>
          <w:iCs w:val="0"/>
          <w:color w:val="000000" w:themeColor="text1"/>
          <w:sz w:val="24"/>
          <w:szCs w:val="24"/>
          <w:lang w:val="el-GR"/>
        </w:rPr>
        <w:t xml:space="preserve"> καθώς είναι καθαρά φτιαγμένη σε </w:t>
      </w:r>
      <w:r w:rsidR="006F5483" w:rsidRPr="00B210FC">
        <w:rPr>
          <w:i w:val="0"/>
          <w:iCs w:val="0"/>
          <w:color w:val="000000" w:themeColor="text1"/>
          <w:sz w:val="24"/>
          <w:szCs w:val="24"/>
        </w:rPr>
        <w:t>Python</w:t>
      </w:r>
      <w:r w:rsidR="006F5483" w:rsidRPr="00B210FC">
        <w:rPr>
          <w:i w:val="0"/>
          <w:iCs w:val="0"/>
          <w:color w:val="000000" w:themeColor="text1"/>
          <w:sz w:val="24"/>
          <w:szCs w:val="24"/>
          <w:lang w:val="el-GR"/>
        </w:rPr>
        <w:t xml:space="preserve"> ενώ η δεύτερη είναι επέκταση της γλώσσας </w:t>
      </w:r>
      <w:r w:rsidR="006F5483" w:rsidRPr="00B210FC">
        <w:rPr>
          <w:i w:val="0"/>
          <w:iCs w:val="0"/>
          <w:color w:val="000000" w:themeColor="text1"/>
          <w:sz w:val="24"/>
          <w:szCs w:val="24"/>
        </w:rPr>
        <w:t>C</w:t>
      </w:r>
      <w:r w:rsidR="006F5483" w:rsidRPr="00B210FC">
        <w:rPr>
          <w:i w:val="0"/>
          <w:iCs w:val="0"/>
          <w:color w:val="000000" w:themeColor="text1"/>
          <w:sz w:val="24"/>
          <w:szCs w:val="24"/>
          <w:lang w:val="el-GR"/>
        </w:rPr>
        <w:t xml:space="preserve">. </w:t>
      </w:r>
    </w:p>
    <w:p w14:paraId="291D53A9" w14:textId="43F09733" w:rsidR="006F5483" w:rsidRPr="00B210FC" w:rsidRDefault="006A3E84">
      <w:pPr>
        <w:pStyle w:val="Caption"/>
        <w:numPr>
          <w:ilvl w:val="0"/>
          <w:numId w:val="21"/>
        </w:numPr>
        <w:spacing w:after="120"/>
        <w:rPr>
          <w:i w:val="0"/>
          <w:iCs w:val="0"/>
          <w:color w:val="000000" w:themeColor="text1"/>
          <w:sz w:val="24"/>
          <w:szCs w:val="24"/>
          <w:lang w:val="el-GR"/>
        </w:rPr>
        <w:pPrChange w:id="1900" w:author="GEORGILAS STYLIANOS" w:date="2021-08-06T22:18:00Z">
          <w:pPr>
            <w:pStyle w:val="Caption"/>
            <w:numPr>
              <w:numId w:val="21"/>
            </w:numPr>
            <w:ind w:left="720" w:hanging="360"/>
          </w:pPr>
        </w:pPrChange>
      </w:pPr>
      <w:r w:rsidRPr="00B210FC">
        <w:rPr>
          <w:i w:val="0"/>
          <w:iCs w:val="0"/>
          <w:color w:val="000000" w:themeColor="text1"/>
          <w:sz w:val="24"/>
          <w:szCs w:val="24"/>
        </w:rPr>
        <w:t>Tweepy</w:t>
      </w:r>
      <w:r w:rsidRPr="00B210FC">
        <w:rPr>
          <w:i w:val="0"/>
          <w:iCs w:val="0"/>
          <w:color w:val="000000" w:themeColor="text1"/>
          <w:sz w:val="24"/>
          <w:szCs w:val="24"/>
          <w:lang w:val="el-GR"/>
        </w:rPr>
        <w:t>:</w:t>
      </w:r>
      <w:r w:rsidR="006F5483" w:rsidRPr="00B210FC">
        <w:rPr>
          <w:i w:val="0"/>
          <w:iCs w:val="0"/>
          <w:color w:val="000000" w:themeColor="text1"/>
          <w:sz w:val="24"/>
          <w:szCs w:val="24"/>
          <w:lang w:val="el-GR"/>
        </w:rPr>
        <w:t xml:space="preserve"> Βιβλιοθήκη όπου η χρήση της είναι η σύνδεση και αλληλεπίδραση με το </w:t>
      </w:r>
      <w:r w:rsidR="006F5483" w:rsidRPr="00B210FC">
        <w:rPr>
          <w:i w:val="0"/>
          <w:iCs w:val="0"/>
          <w:color w:val="000000" w:themeColor="text1"/>
          <w:sz w:val="24"/>
          <w:szCs w:val="24"/>
        </w:rPr>
        <w:t>Twitter</w:t>
      </w:r>
      <w:r w:rsidR="006F5483" w:rsidRPr="00B210FC">
        <w:rPr>
          <w:i w:val="0"/>
          <w:iCs w:val="0"/>
          <w:color w:val="000000" w:themeColor="text1"/>
          <w:sz w:val="24"/>
          <w:szCs w:val="24"/>
          <w:lang w:val="el-GR"/>
        </w:rPr>
        <w:t xml:space="preserve"> </w:t>
      </w:r>
      <w:r w:rsidR="00050185" w:rsidRPr="00B210FC">
        <w:rPr>
          <w:i w:val="0"/>
          <w:iCs w:val="0"/>
          <w:color w:val="000000" w:themeColor="text1"/>
          <w:sz w:val="24"/>
          <w:szCs w:val="24"/>
        </w:rPr>
        <w:t>API</w:t>
      </w:r>
      <w:r w:rsidR="006F5483" w:rsidRPr="00B210FC">
        <w:rPr>
          <w:i w:val="0"/>
          <w:iCs w:val="0"/>
          <w:color w:val="000000" w:themeColor="text1"/>
          <w:sz w:val="24"/>
          <w:szCs w:val="24"/>
          <w:lang w:val="el-GR"/>
        </w:rPr>
        <w:t>.</w:t>
      </w:r>
    </w:p>
    <w:p w14:paraId="6A62B53A" w14:textId="61C11410" w:rsidR="006F5483" w:rsidRPr="00B210FC" w:rsidRDefault="006A3E84">
      <w:pPr>
        <w:pStyle w:val="Caption"/>
        <w:numPr>
          <w:ilvl w:val="0"/>
          <w:numId w:val="21"/>
        </w:numPr>
        <w:spacing w:after="120"/>
        <w:rPr>
          <w:i w:val="0"/>
          <w:iCs w:val="0"/>
          <w:color w:val="000000" w:themeColor="text1"/>
          <w:sz w:val="24"/>
          <w:szCs w:val="24"/>
          <w:lang w:val="el-GR"/>
        </w:rPr>
        <w:pPrChange w:id="1901" w:author="GEORGILAS STYLIANOS" w:date="2021-08-06T22:18:00Z">
          <w:pPr>
            <w:pStyle w:val="Caption"/>
            <w:numPr>
              <w:numId w:val="21"/>
            </w:numPr>
            <w:ind w:left="720" w:hanging="360"/>
          </w:pPr>
        </w:pPrChange>
      </w:pPr>
      <w:r w:rsidRPr="00B210FC">
        <w:rPr>
          <w:i w:val="0"/>
          <w:iCs w:val="0"/>
          <w:color w:val="000000" w:themeColor="text1"/>
          <w:sz w:val="24"/>
          <w:szCs w:val="24"/>
        </w:rPr>
        <w:t>Pandas</w:t>
      </w:r>
      <w:r w:rsidRPr="00B210FC">
        <w:rPr>
          <w:i w:val="0"/>
          <w:iCs w:val="0"/>
          <w:color w:val="000000" w:themeColor="text1"/>
          <w:sz w:val="24"/>
          <w:szCs w:val="24"/>
          <w:lang w:val="el-GR"/>
        </w:rPr>
        <w:t>:</w:t>
      </w:r>
      <w:r w:rsidR="006F5483" w:rsidRPr="00B210FC">
        <w:rPr>
          <w:i w:val="0"/>
          <w:iCs w:val="0"/>
          <w:color w:val="000000" w:themeColor="text1"/>
          <w:sz w:val="24"/>
          <w:szCs w:val="24"/>
          <w:lang w:val="el-GR"/>
        </w:rPr>
        <w:t xml:space="preserve"> </w:t>
      </w:r>
      <w:r w:rsidR="009C0F8A" w:rsidRPr="00B210FC">
        <w:rPr>
          <w:i w:val="0"/>
          <w:iCs w:val="0"/>
          <w:color w:val="000000" w:themeColor="text1"/>
          <w:sz w:val="24"/>
          <w:szCs w:val="24"/>
          <w:lang w:val="el-GR"/>
        </w:rPr>
        <w:t xml:space="preserve">Βιβλιοθήκη φτιαγμένη για τον χειρισμό και την ανάλυση δεδομένων. Στον κώδικά μας χρησιμοποιήθηκε για την ανάγνωση ενός </w:t>
      </w:r>
      <w:del w:id="1902" w:author="Razis" w:date="2021-08-01T12:57:00Z">
        <w:r w:rsidR="009C0F8A" w:rsidRPr="00B210FC" w:rsidDel="00D270A3">
          <w:rPr>
            <w:i w:val="0"/>
            <w:iCs w:val="0"/>
            <w:color w:val="000000" w:themeColor="text1"/>
            <w:sz w:val="24"/>
            <w:szCs w:val="24"/>
          </w:rPr>
          <w:delText>csv</w:delText>
        </w:r>
        <w:r w:rsidR="009C0F8A" w:rsidRPr="00B210FC" w:rsidDel="00D270A3">
          <w:rPr>
            <w:i w:val="0"/>
            <w:iCs w:val="0"/>
            <w:color w:val="000000" w:themeColor="text1"/>
            <w:sz w:val="24"/>
            <w:szCs w:val="24"/>
            <w:lang w:val="el-GR"/>
          </w:rPr>
          <w:delText xml:space="preserve"> </w:delText>
        </w:r>
      </w:del>
      <w:ins w:id="1903" w:author="Razis" w:date="2021-08-01T12:57:00Z">
        <w:r w:rsidR="00D270A3">
          <w:rPr>
            <w:i w:val="0"/>
            <w:iCs w:val="0"/>
            <w:color w:val="000000" w:themeColor="text1"/>
            <w:sz w:val="24"/>
            <w:szCs w:val="24"/>
          </w:rPr>
          <w:t>CSV</w:t>
        </w:r>
      </w:ins>
      <w:del w:id="1904" w:author="Razis" w:date="2021-08-01T12:57:00Z">
        <w:r w:rsidR="009C0F8A" w:rsidRPr="00B210FC" w:rsidDel="00D270A3">
          <w:rPr>
            <w:i w:val="0"/>
            <w:iCs w:val="0"/>
            <w:color w:val="000000" w:themeColor="text1"/>
            <w:sz w:val="24"/>
            <w:szCs w:val="24"/>
            <w:lang w:val="el-GR"/>
          </w:rPr>
          <w:delText>αρχείου, δηλαδή ενός</w:delText>
        </w:r>
      </w:del>
      <w:r w:rsidR="009C0F8A" w:rsidRPr="00B210FC">
        <w:rPr>
          <w:i w:val="0"/>
          <w:iCs w:val="0"/>
          <w:color w:val="000000" w:themeColor="text1"/>
          <w:sz w:val="24"/>
          <w:szCs w:val="24"/>
          <w:lang w:val="el-GR"/>
        </w:rPr>
        <w:t xml:space="preserve"> </w:t>
      </w:r>
      <w:ins w:id="1905" w:author="Razis" w:date="2021-08-01T12:57:00Z">
        <w:r w:rsidR="00D270A3" w:rsidRPr="00D270A3">
          <w:rPr>
            <w:i w:val="0"/>
            <w:iCs w:val="0"/>
            <w:color w:val="000000" w:themeColor="text1"/>
            <w:sz w:val="24"/>
            <w:szCs w:val="24"/>
            <w:lang w:val="el-GR"/>
            <w:rPrChange w:id="1906" w:author="Razis" w:date="2021-08-01T12:57:00Z">
              <w:rPr>
                <w:i w:val="0"/>
                <w:iCs w:val="0"/>
                <w:color w:val="000000" w:themeColor="text1"/>
                <w:sz w:val="24"/>
                <w:szCs w:val="24"/>
                <w:lang w:val="en-GB"/>
              </w:rPr>
            </w:rPrChange>
          </w:rPr>
          <w:t>(</w:t>
        </w:r>
      </w:ins>
      <w:del w:id="1907" w:author="Razis" w:date="2021-08-01T12:57:00Z">
        <w:r w:rsidR="009C0F8A" w:rsidRPr="00B210FC" w:rsidDel="00D270A3">
          <w:rPr>
            <w:i w:val="0"/>
            <w:iCs w:val="0"/>
            <w:color w:val="000000" w:themeColor="text1"/>
            <w:sz w:val="24"/>
            <w:szCs w:val="24"/>
          </w:rPr>
          <w:delText>c</w:delText>
        </w:r>
      </w:del>
      <w:ins w:id="1908" w:author="Razis" w:date="2021-08-01T12:57:00Z">
        <w:r w:rsidR="00D270A3">
          <w:rPr>
            <w:i w:val="0"/>
            <w:iCs w:val="0"/>
            <w:color w:val="000000" w:themeColor="text1"/>
            <w:sz w:val="24"/>
            <w:szCs w:val="24"/>
          </w:rPr>
          <w:t>C</w:t>
        </w:r>
      </w:ins>
      <w:r w:rsidR="009C0F8A" w:rsidRPr="00B210FC">
        <w:rPr>
          <w:i w:val="0"/>
          <w:iCs w:val="0"/>
          <w:color w:val="000000" w:themeColor="text1"/>
          <w:sz w:val="24"/>
          <w:szCs w:val="24"/>
        </w:rPr>
        <w:t>omma</w:t>
      </w:r>
      <w:r w:rsidR="009C0F8A" w:rsidRPr="00B210FC">
        <w:rPr>
          <w:i w:val="0"/>
          <w:iCs w:val="0"/>
          <w:color w:val="000000" w:themeColor="text1"/>
          <w:sz w:val="24"/>
          <w:szCs w:val="24"/>
          <w:lang w:val="el-GR"/>
        </w:rPr>
        <w:t xml:space="preserve"> </w:t>
      </w:r>
      <w:del w:id="1909" w:author="Razis" w:date="2021-08-01T12:57:00Z">
        <w:r w:rsidR="009C0F8A" w:rsidRPr="00B210FC" w:rsidDel="00D270A3">
          <w:rPr>
            <w:i w:val="0"/>
            <w:iCs w:val="0"/>
            <w:color w:val="000000" w:themeColor="text1"/>
            <w:sz w:val="24"/>
            <w:szCs w:val="24"/>
          </w:rPr>
          <w:delText>s</w:delText>
        </w:r>
      </w:del>
      <w:ins w:id="1910" w:author="Razis" w:date="2021-08-01T12:57:00Z">
        <w:r w:rsidR="00D270A3">
          <w:rPr>
            <w:i w:val="0"/>
            <w:iCs w:val="0"/>
            <w:color w:val="000000" w:themeColor="text1"/>
            <w:sz w:val="24"/>
            <w:szCs w:val="24"/>
          </w:rPr>
          <w:t>S</w:t>
        </w:r>
      </w:ins>
      <w:r w:rsidR="009C0F8A" w:rsidRPr="00B210FC">
        <w:rPr>
          <w:i w:val="0"/>
          <w:iCs w:val="0"/>
          <w:color w:val="000000" w:themeColor="text1"/>
          <w:sz w:val="24"/>
          <w:szCs w:val="24"/>
        </w:rPr>
        <w:t>eparated</w:t>
      </w:r>
      <w:r w:rsidR="009C0F8A" w:rsidRPr="00B210FC">
        <w:rPr>
          <w:i w:val="0"/>
          <w:iCs w:val="0"/>
          <w:color w:val="000000" w:themeColor="text1"/>
          <w:sz w:val="24"/>
          <w:szCs w:val="24"/>
          <w:lang w:val="el-GR"/>
        </w:rPr>
        <w:t xml:space="preserve"> </w:t>
      </w:r>
      <w:del w:id="1911" w:author="Razis" w:date="2021-08-01T12:57:00Z">
        <w:r w:rsidR="009C0F8A" w:rsidRPr="00B210FC" w:rsidDel="00D270A3">
          <w:rPr>
            <w:i w:val="0"/>
            <w:iCs w:val="0"/>
            <w:color w:val="000000" w:themeColor="text1"/>
            <w:sz w:val="24"/>
            <w:szCs w:val="24"/>
          </w:rPr>
          <w:delText>v</w:delText>
        </w:r>
      </w:del>
      <w:ins w:id="1912" w:author="Razis" w:date="2021-08-01T12:57:00Z">
        <w:r w:rsidR="00D270A3">
          <w:rPr>
            <w:i w:val="0"/>
            <w:iCs w:val="0"/>
            <w:color w:val="000000" w:themeColor="text1"/>
            <w:sz w:val="24"/>
            <w:szCs w:val="24"/>
          </w:rPr>
          <w:t>V</w:t>
        </w:r>
      </w:ins>
      <w:r w:rsidR="009C0F8A" w:rsidRPr="00B210FC">
        <w:rPr>
          <w:i w:val="0"/>
          <w:iCs w:val="0"/>
          <w:color w:val="000000" w:themeColor="text1"/>
          <w:sz w:val="24"/>
          <w:szCs w:val="24"/>
        </w:rPr>
        <w:t>alues</w:t>
      </w:r>
      <w:ins w:id="1913" w:author="Razis" w:date="2021-08-01T12:57:00Z">
        <w:r w:rsidR="00D270A3" w:rsidRPr="00D270A3">
          <w:rPr>
            <w:i w:val="0"/>
            <w:iCs w:val="0"/>
            <w:color w:val="000000" w:themeColor="text1"/>
            <w:sz w:val="24"/>
            <w:szCs w:val="24"/>
            <w:lang w:val="el-GR"/>
            <w:rPrChange w:id="1914" w:author="Razis" w:date="2021-08-01T12:57:00Z">
              <w:rPr>
                <w:i w:val="0"/>
                <w:iCs w:val="0"/>
                <w:color w:val="000000" w:themeColor="text1"/>
                <w:sz w:val="24"/>
                <w:szCs w:val="24"/>
              </w:rPr>
            </w:rPrChange>
          </w:rPr>
          <w:t>)</w:t>
        </w:r>
      </w:ins>
      <w:r w:rsidR="009C0F8A" w:rsidRPr="00B210FC">
        <w:rPr>
          <w:i w:val="0"/>
          <w:iCs w:val="0"/>
          <w:color w:val="000000" w:themeColor="text1"/>
          <w:sz w:val="24"/>
          <w:szCs w:val="24"/>
          <w:lang w:val="el-GR"/>
        </w:rPr>
        <w:t xml:space="preserve"> </w:t>
      </w:r>
      <w:r w:rsidRPr="00B210FC">
        <w:rPr>
          <w:i w:val="0"/>
          <w:iCs w:val="0"/>
          <w:color w:val="000000" w:themeColor="text1"/>
          <w:sz w:val="24"/>
          <w:szCs w:val="24"/>
          <w:lang w:val="el-GR"/>
        </w:rPr>
        <w:t>αρχείου. Τις</w:t>
      </w:r>
      <w:r w:rsidR="009C0F8A" w:rsidRPr="00B210FC">
        <w:rPr>
          <w:i w:val="0"/>
          <w:iCs w:val="0"/>
          <w:color w:val="000000" w:themeColor="text1"/>
          <w:sz w:val="24"/>
          <w:szCs w:val="24"/>
          <w:lang w:val="el-GR"/>
        </w:rPr>
        <w:t xml:space="preserve"> τιμές που η βιβλιοθήκη ανέγνωσε τις εισάγει σε ένα </w:t>
      </w:r>
      <w:r w:rsidR="009C0F8A" w:rsidRPr="00B210FC">
        <w:rPr>
          <w:i w:val="0"/>
          <w:iCs w:val="0"/>
          <w:color w:val="000000" w:themeColor="text1"/>
          <w:sz w:val="24"/>
          <w:szCs w:val="24"/>
        </w:rPr>
        <w:t>dataframe</w:t>
      </w:r>
      <w:r w:rsidR="009C0F8A" w:rsidRPr="00B210FC">
        <w:rPr>
          <w:i w:val="0"/>
          <w:iCs w:val="0"/>
          <w:color w:val="000000" w:themeColor="text1"/>
          <w:sz w:val="24"/>
          <w:szCs w:val="24"/>
          <w:lang w:val="el-GR"/>
        </w:rPr>
        <w:t>, δηλαδή σε ένα πλαίσιο δεδομένων.</w:t>
      </w:r>
    </w:p>
    <w:p w14:paraId="782332C5" w14:textId="1E2AA8B1" w:rsidR="009C0F8A" w:rsidRPr="00B210FC" w:rsidRDefault="006A3E84">
      <w:pPr>
        <w:pStyle w:val="Caption"/>
        <w:numPr>
          <w:ilvl w:val="0"/>
          <w:numId w:val="21"/>
        </w:numPr>
        <w:spacing w:after="120"/>
        <w:rPr>
          <w:i w:val="0"/>
          <w:iCs w:val="0"/>
          <w:color w:val="000000" w:themeColor="text1"/>
          <w:sz w:val="24"/>
          <w:szCs w:val="24"/>
          <w:lang w:val="el-GR"/>
        </w:rPr>
        <w:pPrChange w:id="1915" w:author="GEORGILAS STYLIANOS" w:date="2021-08-06T22:18:00Z">
          <w:pPr>
            <w:pStyle w:val="Caption"/>
            <w:numPr>
              <w:numId w:val="21"/>
            </w:numPr>
            <w:ind w:left="720" w:hanging="360"/>
          </w:pPr>
        </w:pPrChange>
      </w:pPr>
      <w:r w:rsidRPr="00B210FC">
        <w:rPr>
          <w:i w:val="0"/>
          <w:iCs w:val="0"/>
          <w:color w:val="000000" w:themeColor="text1"/>
          <w:sz w:val="24"/>
          <w:szCs w:val="24"/>
        </w:rPr>
        <w:t>Sys</w:t>
      </w:r>
      <w:r w:rsidRPr="00B210FC">
        <w:rPr>
          <w:i w:val="0"/>
          <w:iCs w:val="0"/>
          <w:color w:val="000000" w:themeColor="text1"/>
          <w:sz w:val="24"/>
          <w:szCs w:val="24"/>
          <w:lang w:val="el-GR"/>
        </w:rPr>
        <w:t>:</w:t>
      </w:r>
      <w:r w:rsidR="009C0F8A" w:rsidRPr="00B210FC">
        <w:rPr>
          <w:i w:val="0"/>
          <w:iCs w:val="0"/>
          <w:color w:val="000000" w:themeColor="text1"/>
          <w:sz w:val="24"/>
          <w:szCs w:val="24"/>
          <w:lang w:val="el-GR"/>
        </w:rPr>
        <w:t xml:space="preserve"> Ένα </w:t>
      </w:r>
      <w:r w:rsidR="009C0F8A" w:rsidRPr="00B210FC">
        <w:rPr>
          <w:i w:val="0"/>
          <w:iCs w:val="0"/>
          <w:color w:val="000000" w:themeColor="text1"/>
          <w:sz w:val="24"/>
          <w:szCs w:val="24"/>
        </w:rPr>
        <w:t>module</w:t>
      </w:r>
      <w:r w:rsidR="009C0F8A" w:rsidRPr="00B210FC">
        <w:rPr>
          <w:i w:val="0"/>
          <w:iCs w:val="0"/>
          <w:color w:val="000000" w:themeColor="text1"/>
          <w:sz w:val="24"/>
          <w:szCs w:val="24"/>
          <w:lang w:val="el-GR"/>
        </w:rPr>
        <w:t xml:space="preserve"> το οποίο παρέχει συναρτήσεις και μεταβλητές για την χειραγώγηση πολλαπλών κομματιών του προγραμματιστικού περιβάλλοντος της </w:t>
      </w:r>
      <w:r w:rsidR="009C0F8A" w:rsidRPr="00B210FC">
        <w:rPr>
          <w:i w:val="0"/>
          <w:iCs w:val="0"/>
          <w:color w:val="000000" w:themeColor="text1"/>
          <w:sz w:val="24"/>
          <w:szCs w:val="24"/>
        </w:rPr>
        <w:t>Python</w:t>
      </w:r>
      <w:r w:rsidR="009C0F8A" w:rsidRPr="00B210FC">
        <w:rPr>
          <w:i w:val="0"/>
          <w:iCs w:val="0"/>
          <w:color w:val="000000" w:themeColor="text1"/>
          <w:sz w:val="24"/>
          <w:szCs w:val="24"/>
          <w:lang w:val="el-GR"/>
        </w:rPr>
        <w:t xml:space="preserve">. Στον κώδικά </w:t>
      </w:r>
      <w:r w:rsidR="009C0F8A" w:rsidRPr="00B210FC">
        <w:rPr>
          <w:i w:val="0"/>
          <w:iCs w:val="0"/>
          <w:color w:val="000000" w:themeColor="text1"/>
          <w:sz w:val="24"/>
          <w:szCs w:val="24"/>
          <w:lang w:val="el-GR"/>
        </w:rPr>
        <w:lastRenderedPageBreak/>
        <w:t>μας χρησιμοποιήθηκε για την αλλαγή της κωδικ</w:t>
      </w:r>
      <w:r w:rsidR="000C18A2" w:rsidRPr="00B210FC">
        <w:rPr>
          <w:i w:val="0"/>
          <w:iCs w:val="0"/>
          <w:color w:val="000000" w:themeColor="text1"/>
          <w:sz w:val="24"/>
          <w:szCs w:val="24"/>
          <w:lang w:val="el-GR"/>
        </w:rPr>
        <w:t xml:space="preserve">οποίησης από την προκαθορισμένη </w:t>
      </w:r>
      <w:r w:rsidR="000C18A2" w:rsidRPr="00B210FC">
        <w:rPr>
          <w:i w:val="0"/>
          <w:iCs w:val="0"/>
          <w:color w:val="000000" w:themeColor="text1"/>
          <w:sz w:val="24"/>
          <w:szCs w:val="24"/>
        </w:rPr>
        <w:t>ASCII</w:t>
      </w:r>
      <w:r w:rsidR="000C18A2" w:rsidRPr="00B210FC">
        <w:rPr>
          <w:i w:val="0"/>
          <w:iCs w:val="0"/>
          <w:color w:val="000000" w:themeColor="text1"/>
          <w:sz w:val="24"/>
          <w:szCs w:val="24"/>
          <w:lang w:val="el-GR"/>
        </w:rPr>
        <w:t xml:space="preserve"> σε </w:t>
      </w:r>
      <w:r w:rsidR="000C18A2" w:rsidRPr="00B210FC">
        <w:rPr>
          <w:i w:val="0"/>
          <w:iCs w:val="0"/>
          <w:color w:val="000000" w:themeColor="text1"/>
          <w:sz w:val="24"/>
          <w:szCs w:val="24"/>
        </w:rPr>
        <w:t>UTF</w:t>
      </w:r>
      <w:r w:rsidR="000C18A2" w:rsidRPr="00B210FC">
        <w:rPr>
          <w:i w:val="0"/>
          <w:iCs w:val="0"/>
          <w:color w:val="000000" w:themeColor="text1"/>
          <w:sz w:val="24"/>
          <w:szCs w:val="24"/>
          <w:lang w:val="el-GR"/>
        </w:rPr>
        <w:t>-8.</w:t>
      </w:r>
    </w:p>
    <w:p w14:paraId="27D8B9A4" w14:textId="1D7F208C" w:rsidR="000C18A2" w:rsidRPr="00B210FC" w:rsidRDefault="006A3E84">
      <w:pPr>
        <w:pStyle w:val="Caption"/>
        <w:numPr>
          <w:ilvl w:val="0"/>
          <w:numId w:val="21"/>
        </w:numPr>
        <w:spacing w:after="120"/>
        <w:rPr>
          <w:i w:val="0"/>
          <w:iCs w:val="0"/>
          <w:color w:val="000000" w:themeColor="text1"/>
          <w:sz w:val="24"/>
          <w:szCs w:val="24"/>
          <w:lang w:val="el-GR"/>
        </w:rPr>
        <w:pPrChange w:id="1916" w:author="GEORGILAS STYLIANOS" w:date="2021-08-06T22:18:00Z">
          <w:pPr>
            <w:pStyle w:val="Caption"/>
            <w:numPr>
              <w:numId w:val="21"/>
            </w:numPr>
            <w:ind w:left="720" w:hanging="360"/>
          </w:pPr>
        </w:pPrChange>
      </w:pPr>
      <w:r w:rsidRPr="00B210FC">
        <w:rPr>
          <w:i w:val="0"/>
          <w:iCs w:val="0"/>
          <w:color w:val="000000" w:themeColor="text1"/>
          <w:sz w:val="24"/>
          <w:szCs w:val="24"/>
        </w:rPr>
        <w:t>NumPy</w:t>
      </w:r>
      <w:r w:rsidRPr="00B210FC">
        <w:rPr>
          <w:i w:val="0"/>
          <w:iCs w:val="0"/>
          <w:color w:val="000000" w:themeColor="text1"/>
          <w:sz w:val="24"/>
          <w:szCs w:val="24"/>
          <w:lang w:val="el-GR"/>
        </w:rPr>
        <w:t>:</w:t>
      </w:r>
      <w:r w:rsidR="000C18A2" w:rsidRPr="00B210FC">
        <w:rPr>
          <w:i w:val="0"/>
          <w:iCs w:val="0"/>
          <w:color w:val="000000" w:themeColor="text1"/>
          <w:sz w:val="24"/>
          <w:szCs w:val="24"/>
          <w:lang w:val="el-GR"/>
        </w:rPr>
        <w:t xml:space="preserve"> Βιβλιοθήκη η οποία παρέχει υποστήριξη για μεγάλες, πολυδιάστατες συστοιχίες και </w:t>
      </w:r>
      <w:r w:rsidRPr="00B210FC">
        <w:rPr>
          <w:i w:val="0"/>
          <w:iCs w:val="0"/>
          <w:color w:val="000000" w:themeColor="text1"/>
          <w:sz w:val="24"/>
          <w:szCs w:val="24"/>
          <w:lang w:val="el-GR"/>
        </w:rPr>
        <w:t>πίνακες, μαζί</w:t>
      </w:r>
      <w:r w:rsidR="000C18A2" w:rsidRPr="00B210FC">
        <w:rPr>
          <w:i w:val="0"/>
          <w:iCs w:val="0"/>
          <w:color w:val="000000" w:themeColor="text1"/>
          <w:sz w:val="24"/>
          <w:szCs w:val="24"/>
          <w:lang w:val="el-GR"/>
        </w:rPr>
        <w:t xml:space="preserve"> με μια μεγάλη συλλογή μαθηματικών συναρτήσεων υψηλού </w:t>
      </w:r>
      <w:r w:rsidRPr="00B210FC">
        <w:rPr>
          <w:i w:val="0"/>
          <w:iCs w:val="0"/>
          <w:color w:val="000000" w:themeColor="text1"/>
          <w:sz w:val="24"/>
          <w:szCs w:val="24"/>
          <w:lang w:val="el-GR"/>
        </w:rPr>
        <w:t>επιπέδου. Στην</w:t>
      </w:r>
      <w:r w:rsidR="000C18A2" w:rsidRPr="00B210FC">
        <w:rPr>
          <w:i w:val="0"/>
          <w:iCs w:val="0"/>
          <w:color w:val="000000" w:themeColor="text1"/>
          <w:sz w:val="24"/>
          <w:szCs w:val="24"/>
          <w:lang w:val="el-GR"/>
        </w:rPr>
        <w:t xml:space="preserve"> δικιά μας περίπτωση χρησιμοποιήθηκε απλά για την αλλαγή ενός ακεραίου </w:t>
      </w:r>
      <w:r w:rsidR="000C18A2" w:rsidRPr="00B210FC">
        <w:rPr>
          <w:i w:val="0"/>
          <w:iCs w:val="0"/>
          <w:color w:val="000000" w:themeColor="text1"/>
          <w:sz w:val="24"/>
          <w:szCs w:val="24"/>
        </w:rPr>
        <w:t>int</w:t>
      </w:r>
      <w:r w:rsidR="000C18A2" w:rsidRPr="00B210FC">
        <w:rPr>
          <w:i w:val="0"/>
          <w:iCs w:val="0"/>
          <w:color w:val="000000" w:themeColor="text1"/>
          <w:sz w:val="24"/>
          <w:szCs w:val="24"/>
          <w:lang w:val="el-GR"/>
        </w:rPr>
        <w:t xml:space="preserve"> σε ακέραιο 64</w:t>
      </w:r>
      <w:r w:rsidR="000C18A2" w:rsidRPr="00B210FC">
        <w:rPr>
          <w:i w:val="0"/>
          <w:iCs w:val="0"/>
          <w:color w:val="000000" w:themeColor="text1"/>
          <w:sz w:val="24"/>
          <w:szCs w:val="24"/>
        </w:rPr>
        <w:t>bit</w:t>
      </w:r>
      <w:r w:rsidR="000C18A2" w:rsidRPr="00B210FC">
        <w:rPr>
          <w:i w:val="0"/>
          <w:iCs w:val="0"/>
          <w:color w:val="000000" w:themeColor="text1"/>
          <w:sz w:val="24"/>
          <w:szCs w:val="24"/>
          <w:lang w:val="el-GR"/>
        </w:rPr>
        <w:t xml:space="preserve">, έπειτα από παρότρυνση του </w:t>
      </w:r>
      <w:r w:rsidR="000C18A2" w:rsidRPr="00B210FC">
        <w:rPr>
          <w:i w:val="0"/>
          <w:iCs w:val="0"/>
          <w:color w:val="000000" w:themeColor="text1"/>
          <w:sz w:val="24"/>
          <w:szCs w:val="24"/>
        </w:rPr>
        <w:t>Twitter</w:t>
      </w:r>
      <w:r w:rsidR="000C18A2" w:rsidRPr="00B210FC">
        <w:rPr>
          <w:i w:val="0"/>
          <w:iCs w:val="0"/>
          <w:color w:val="000000" w:themeColor="text1"/>
          <w:sz w:val="24"/>
          <w:szCs w:val="24"/>
          <w:lang w:val="el-GR"/>
        </w:rPr>
        <w:t xml:space="preserve"> </w:t>
      </w:r>
      <w:r w:rsidR="00050185" w:rsidRPr="00B210FC">
        <w:rPr>
          <w:i w:val="0"/>
          <w:iCs w:val="0"/>
          <w:color w:val="000000" w:themeColor="text1"/>
          <w:sz w:val="24"/>
          <w:szCs w:val="24"/>
        </w:rPr>
        <w:t>API</w:t>
      </w:r>
      <w:r w:rsidR="000C18A2" w:rsidRPr="00B210FC">
        <w:rPr>
          <w:i w:val="0"/>
          <w:iCs w:val="0"/>
          <w:color w:val="000000" w:themeColor="text1"/>
          <w:sz w:val="24"/>
          <w:szCs w:val="24"/>
          <w:lang w:val="el-GR"/>
        </w:rPr>
        <w:t>.</w:t>
      </w:r>
    </w:p>
    <w:p w14:paraId="5CEBA04F" w14:textId="41BD2311" w:rsidR="000C18A2" w:rsidRPr="00B210FC" w:rsidRDefault="006A3E84">
      <w:pPr>
        <w:pStyle w:val="Caption"/>
        <w:numPr>
          <w:ilvl w:val="0"/>
          <w:numId w:val="21"/>
        </w:numPr>
        <w:spacing w:after="120"/>
        <w:rPr>
          <w:i w:val="0"/>
          <w:iCs w:val="0"/>
          <w:color w:val="000000" w:themeColor="text1"/>
          <w:sz w:val="24"/>
          <w:szCs w:val="24"/>
          <w:lang w:val="el-GR"/>
        </w:rPr>
        <w:pPrChange w:id="1917" w:author="GEORGILAS STYLIANOS" w:date="2021-08-06T22:18:00Z">
          <w:pPr>
            <w:pStyle w:val="Caption"/>
            <w:numPr>
              <w:numId w:val="21"/>
            </w:numPr>
            <w:ind w:left="720" w:hanging="360"/>
          </w:pPr>
        </w:pPrChange>
      </w:pPr>
      <w:r w:rsidRPr="00B210FC">
        <w:rPr>
          <w:i w:val="0"/>
          <w:iCs w:val="0"/>
          <w:color w:val="000000" w:themeColor="text1"/>
          <w:sz w:val="24"/>
          <w:szCs w:val="24"/>
        </w:rPr>
        <w:t>Re</w:t>
      </w:r>
      <w:r w:rsidRPr="00B210FC">
        <w:rPr>
          <w:i w:val="0"/>
          <w:iCs w:val="0"/>
          <w:color w:val="000000" w:themeColor="text1"/>
          <w:sz w:val="24"/>
          <w:szCs w:val="24"/>
          <w:lang w:val="el-GR"/>
        </w:rPr>
        <w:t>:</w:t>
      </w:r>
      <w:r w:rsidR="000C18A2" w:rsidRPr="00B210FC">
        <w:rPr>
          <w:i w:val="0"/>
          <w:iCs w:val="0"/>
          <w:color w:val="000000" w:themeColor="text1"/>
          <w:sz w:val="24"/>
          <w:szCs w:val="24"/>
          <w:lang w:val="el-GR"/>
        </w:rPr>
        <w:t xml:space="preserve"> </w:t>
      </w:r>
      <w:del w:id="1918" w:author="Razis" w:date="2021-08-01T12:58:00Z">
        <w:r w:rsidR="000C18A2" w:rsidRPr="00B210FC" w:rsidDel="00D270A3">
          <w:rPr>
            <w:i w:val="0"/>
            <w:iCs w:val="0"/>
            <w:color w:val="000000" w:themeColor="text1"/>
            <w:sz w:val="24"/>
            <w:szCs w:val="24"/>
          </w:rPr>
          <w:delText>Module</w:delText>
        </w:r>
        <w:r w:rsidR="000C18A2" w:rsidRPr="00B210FC" w:rsidDel="00D270A3">
          <w:rPr>
            <w:i w:val="0"/>
            <w:iCs w:val="0"/>
            <w:color w:val="000000" w:themeColor="text1"/>
            <w:sz w:val="24"/>
            <w:szCs w:val="24"/>
            <w:lang w:val="el-GR"/>
          </w:rPr>
          <w:delText xml:space="preserve"> </w:delText>
        </w:r>
      </w:del>
      <w:ins w:id="1919" w:author="Razis" w:date="2021-08-01T12:58:00Z">
        <w:r w:rsidR="00D270A3">
          <w:rPr>
            <w:i w:val="0"/>
            <w:iCs w:val="0"/>
            <w:color w:val="000000" w:themeColor="text1"/>
            <w:sz w:val="24"/>
            <w:szCs w:val="24"/>
            <w:lang w:val="el-GR"/>
          </w:rPr>
          <w:t>Βιβλιοθήκη</w:t>
        </w:r>
        <w:r w:rsidR="00D270A3" w:rsidRPr="00B210FC">
          <w:rPr>
            <w:i w:val="0"/>
            <w:iCs w:val="0"/>
            <w:color w:val="000000" w:themeColor="text1"/>
            <w:sz w:val="24"/>
            <w:szCs w:val="24"/>
            <w:lang w:val="el-GR"/>
          </w:rPr>
          <w:t xml:space="preserve"> </w:t>
        </w:r>
      </w:ins>
      <w:del w:id="1920" w:author="Razis" w:date="2021-08-01T12:58:00Z">
        <w:r w:rsidR="000C18A2" w:rsidRPr="00B210FC" w:rsidDel="00D270A3">
          <w:rPr>
            <w:i w:val="0"/>
            <w:iCs w:val="0"/>
            <w:color w:val="000000" w:themeColor="text1"/>
            <w:sz w:val="24"/>
            <w:szCs w:val="24"/>
            <w:lang w:val="el-GR"/>
          </w:rPr>
          <w:delText xml:space="preserve">το οποίο με τις συναρτήσεις του επιτρέπει </w:delText>
        </w:r>
      </w:del>
      <w:ins w:id="1921" w:author="Razis" w:date="2021-08-01T12:58:00Z">
        <w:r w:rsidR="00D270A3">
          <w:rPr>
            <w:i w:val="0"/>
            <w:iCs w:val="0"/>
            <w:color w:val="000000" w:themeColor="text1"/>
            <w:sz w:val="24"/>
            <w:szCs w:val="24"/>
            <w:lang w:val="el-GR"/>
          </w:rPr>
          <w:t xml:space="preserve">για </w:t>
        </w:r>
      </w:ins>
      <w:r w:rsidR="000C18A2" w:rsidRPr="00B210FC">
        <w:rPr>
          <w:i w:val="0"/>
          <w:iCs w:val="0"/>
          <w:color w:val="000000" w:themeColor="text1"/>
          <w:sz w:val="24"/>
          <w:szCs w:val="24"/>
          <w:lang w:val="el-GR"/>
        </w:rPr>
        <w:t xml:space="preserve">τον έλεγχο </w:t>
      </w:r>
      <w:del w:id="1922" w:author="Razis" w:date="2021-08-01T12:58:00Z">
        <w:r w:rsidR="000C18A2" w:rsidRPr="00B210FC" w:rsidDel="00D270A3">
          <w:rPr>
            <w:i w:val="0"/>
            <w:iCs w:val="0"/>
            <w:color w:val="000000" w:themeColor="text1"/>
            <w:sz w:val="24"/>
            <w:szCs w:val="24"/>
            <w:lang w:val="el-GR"/>
          </w:rPr>
          <w:delText xml:space="preserve">για το αν </w:delText>
        </w:r>
      </w:del>
      <w:ins w:id="1923" w:author="Razis" w:date="2021-08-01T12:58:00Z">
        <w:r w:rsidR="00D270A3">
          <w:rPr>
            <w:i w:val="0"/>
            <w:iCs w:val="0"/>
            <w:color w:val="000000" w:themeColor="text1"/>
            <w:sz w:val="24"/>
            <w:szCs w:val="24"/>
            <w:lang w:val="el-GR"/>
          </w:rPr>
          <w:t>εά</w:t>
        </w:r>
        <w:r w:rsidR="00D270A3" w:rsidRPr="00B210FC">
          <w:rPr>
            <w:i w:val="0"/>
            <w:iCs w:val="0"/>
            <w:color w:val="000000" w:themeColor="text1"/>
            <w:sz w:val="24"/>
            <w:szCs w:val="24"/>
            <w:lang w:val="el-GR"/>
          </w:rPr>
          <w:t xml:space="preserve">ν </w:t>
        </w:r>
      </w:ins>
      <w:r w:rsidR="003668CC" w:rsidRPr="00B210FC">
        <w:rPr>
          <w:i w:val="0"/>
          <w:iCs w:val="0"/>
          <w:color w:val="000000" w:themeColor="text1"/>
          <w:sz w:val="24"/>
          <w:szCs w:val="24"/>
          <w:lang w:val="el-GR"/>
        </w:rPr>
        <w:t xml:space="preserve">ένα </w:t>
      </w:r>
      <w:r w:rsidR="003668CC" w:rsidRPr="00B210FC">
        <w:rPr>
          <w:i w:val="0"/>
          <w:iCs w:val="0"/>
          <w:color w:val="000000" w:themeColor="text1"/>
          <w:sz w:val="24"/>
          <w:szCs w:val="24"/>
        </w:rPr>
        <w:t>string</w:t>
      </w:r>
      <w:r w:rsidR="003668CC" w:rsidRPr="00B210FC">
        <w:rPr>
          <w:i w:val="0"/>
          <w:iCs w:val="0"/>
          <w:color w:val="000000" w:themeColor="text1"/>
          <w:sz w:val="24"/>
          <w:szCs w:val="24"/>
          <w:lang w:val="el-GR"/>
        </w:rPr>
        <w:t xml:space="preserve">, δηλαδή </w:t>
      </w:r>
      <w:r w:rsidR="000C18A2" w:rsidRPr="00B210FC">
        <w:rPr>
          <w:i w:val="0"/>
          <w:iCs w:val="0"/>
          <w:color w:val="000000" w:themeColor="text1"/>
          <w:sz w:val="24"/>
          <w:szCs w:val="24"/>
          <w:lang w:val="el-GR"/>
        </w:rPr>
        <w:t xml:space="preserve">μια σειρά χαρακτήρων </w:t>
      </w:r>
      <w:r w:rsidR="003668CC" w:rsidRPr="00B210FC">
        <w:rPr>
          <w:i w:val="0"/>
          <w:iCs w:val="0"/>
          <w:color w:val="000000" w:themeColor="text1"/>
          <w:sz w:val="24"/>
          <w:szCs w:val="24"/>
          <w:lang w:val="el-GR"/>
        </w:rPr>
        <w:t>ταιριάζει με μια δοσμένη κανονική έκφραση</w:t>
      </w:r>
      <w:ins w:id="1924" w:author="Razis" w:date="2021-08-01T12:58:00Z">
        <w:r w:rsidR="00D270A3">
          <w:rPr>
            <w:i w:val="0"/>
            <w:iCs w:val="0"/>
            <w:color w:val="000000" w:themeColor="text1"/>
            <w:sz w:val="24"/>
            <w:szCs w:val="24"/>
            <w:lang w:val="el-GR"/>
          </w:rPr>
          <w:t xml:space="preserve"> (</w:t>
        </w:r>
        <w:r w:rsidR="00D270A3">
          <w:rPr>
            <w:i w:val="0"/>
            <w:iCs w:val="0"/>
            <w:color w:val="000000" w:themeColor="text1"/>
            <w:sz w:val="24"/>
            <w:szCs w:val="24"/>
            <w:lang w:val="en-GB"/>
          </w:rPr>
          <w:t>Regular</w:t>
        </w:r>
        <w:r w:rsidR="00D270A3" w:rsidRPr="00D270A3">
          <w:rPr>
            <w:i w:val="0"/>
            <w:iCs w:val="0"/>
            <w:color w:val="000000" w:themeColor="text1"/>
            <w:sz w:val="24"/>
            <w:szCs w:val="24"/>
            <w:lang w:val="el-GR"/>
            <w:rPrChange w:id="1925" w:author="Razis" w:date="2021-08-01T12:58:00Z">
              <w:rPr>
                <w:i w:val="0"/>
                <w:iCs w:val="0"/>
                <w:color w:val="000000" w:themeColor="text1"/>
                <w:sz w:val="24"/>
                <w:szCs w:val="24"/>
                <w:lang w:val="en-GB"/>
              </w:rPr>
            </w:rPrChange>
          </w:rPr>
          <w:t xml:space="preserve"> </w:t>
        </w:r>
        <w:r w:rsidR="00D270A3">
          <w:rPr>
            <w:i w:val="0"/>
            <w:iCs w:val="0"/>
            <w:color w:val="000000" w:themeColor="text1"/>
            <w:sz w:val="24"/>
            <w:szCs w:val="24"/>
            <w:lang w:val="en-GB"/>
          </w:rPr>
          <w:t>Expression</w:t>
        </w:r>
        <w:r w:rsidR="00D270A3" w:rsidRPr="00D270A3">
          <w:rPr>
            <w:i w:val="0"/>
            <w:iCs w:val="0"/>
            <w:color w:val="000000" w:themeColor="text1"/>
            <w:sz w:val="24"/>
            <w:szCs w:val="24"/>
            <w:lang w:val="el-GR"/>
            <w:rPrChange w:id="1926" w:author="Razis" w:date="2021-08-01T12:58:00Z">
              <w:rPr>
                <w:i w:val="0"/>
                <w:iCs w:val="0"/>
                <w:color w:val="000000" w:themeColor="text1"/>
                <w:sz w:val="24"/>
                <w:szCs w:val="24"/>
                <w:lang w:val="en-GB"/>
              </w:rPr>
            </w:rPrChange>
          </w:rPr>
          <w:t>)</w:t>
        </w:r>
      </w:ins>
      <w:r w:rsidR="003668CC" w:rsidRPr="00B210FC">
        <w:rPr>
          <w:i w:val="0"/>
          <w:iCs w:val="0"/>
          <w:color w:val="000000" w:themeColor="text1"/>
          <w:sz w:val="24"/>
          <w:szCs w:val="24"/>
          <w:lang w:val="el-GR"/>
        </w:rPr>
        <w:t xml:space="preserve">. Στο πρόγραμμα μας χρησιμοποιήθηκε η συνάρτηση </w:t>
      </w:r>
      <w:r w:rsidR="003668CC" w:rsidRPr="00B210FC">
        <w:rPr>
          <w:i w:val="0"/>
          <w:iCs w:val="0"/>
          <w:color w:val="000000" w:themeColor="text1"/>
          <w:sz w:val="24"/>
          <w:szCs w:val="24"/>
        </w:rPr>
        <w:t>re</w:t>
      </w:r>
      <w:r w:rsidR="003668CC" w:rsidRPr="00B210FC">
        <w:rPr>
          <w:i w:val="0"/>
          <w:iCs w:val="0"/>
          <w:color w:val="000000" w:themeColor="text1"/>
          <w:sz w:val="24"/>
          <w:szCs w:val="24"/>
          <w:lang w:val="el-GR"/>
        </w:rPr>
        <w:t>.</w:t>
      </w:r>
      <w:r w:rsidR="003668CC" w:rsidRPr="00B210FC">
        <w:rPr>
          <w:i w:val="0"/>
          <w:iCs w:val="0"/>
          <w:color w:val="000000" w:themeColor="text1"/>
          <w:sz w:val="24"/>
          <w:szCs w:val="24"/>
        </w:rPr>
        <w:t>sub</w:t>
      </w:r>
      <w:r w:rsidR="003668CC" w:rsidRPr="00B210FC">
        <w:rPr>
          <w:i w:val="0"/>
          <w:iCs w:val="0"/>
          <w:color w:val="000000" w:themeColor="text1"/>
          <w:sz w:val="24"/>
          <w:szCs w:val="24"/>
          <w:lang w:val="el-GR"/>
        </w:rPr>
        <w:t xml:space="preserve"> για τον καθαρισμό </w:t>
      </w:r>
      <w:r w:rsidR="003668CC" w:rsidRPr="00B210FC">
        <w:rPr>
          <w:i w:val="0"/>
          <w:iCs w:val="0"/>
          <w:color w:val="000000" w:themeColor="text1"/>
          <w:sz w:val="24"/>
          <w:szCs w:val="24"/>
        </w:rPr>
        <w:t>emoji</w:t>
      </w:r>
      <w:r w:rsidR="003668CC" w:rsidRPr="00B210FC">
        <w:rPr>
          <w:i w:val="0"/>
          <w:iCs w:val="0"/>
          <w:color w:val="000000" w:themeColor="text1"/>
          <w:sz w:val="24"/>
          <w:szCs w:val="24"/>
          <w:lang w:val="el-GR"/>
        </w:rPr>
        <w:t xml:space="preserve"> και εισαγωγικών από τα </w:t>
      </w:r>
      <w:r w:rsidR="003668CC" w:rsidRPr="00B210FC">
        <w:rPr>
          <w:i w:val="0"/>
          <w:iCs w:val="0"/>
          <w:color w:val="000000" w:themeColor="text1"/>
          <w:sz w:val="24"/>
          <w:szCs w:val="24"/>
        </w:rPr>
        <w:t>tweets</w:t>
      </w:r>
      <w:r w:rsidR="003668CC" w:rsidRPr="00B210FC">
        <w:rPr>
          <w:i w:val="0"/>
          <w:iCs w:val="0"/>
          <w:color w:val="000000" w:themeColor="text1"/>
          <w:sz w:val="24"/>
          <w:szCs w:val="24"/>
          <w:lang w:val="el-GR"/>
        </w:rPr>
        <w:t xml:space="preserve"> των χρηστών. </w:t>
      </w:r>
    </w:p>
    <w:p w14:paraId="7A618B75" w14:textId="27C1A043" w:rsidR="003668CC" w:rsidRDefault="00BD11A3" w:rsidP="003668CC">
      <w:pPr>
        <w:rPr>
          <w:sz w:val="24"/>
          <w:szCs w:val="24"/>
          <w:lang w:val="el-GR"/>
        </w:rPr>
      </w:pPr>
      <w:r w:rsidRPr="00B210FC">
        <w:rPr>
          <w:sz w:val="24"/>
          <w:szCs w:val="24"/>
          <w:lang w:val="el-GR"/>
        </w:rPr>
        <w:t xml:space="preserve">Το </w:t>
      </w:r>
      <w:ins w:id="1927" w:author="Razis" w:date="2021-08-01T12:59:00Z">
        <w:r w:rsidR="00D270A3">
          <w:rPr>
            <w:sz w:val="24"/>
            <w:szCs w:val="24"/>
            <w:lang w:val="el-GR"/>
          </w:rPr>
          <w:t xml:space="preserve">προαναφερθέν </w:t>
        </w:r>
        <w:r w:rsidR="00D270A3" w:rsidRPr="00D270A3">
          <w:rPr>
            <w:sz w:val="24"/>
            <w:szCs w:val="24"/>
          </w:rPr>
          <w:t>CSV</w:t>
        </w:r>
      </w:ins>
      <w:del w:id="1928" w:author="Razis" w:date="2021-08-01T12:59:00Z">
        <w:r w:rsidRPr="00B210FC" w:rsidDel="00D270A3">
          <w:rPr>
            <w:sz w:val="24"/>
            <w:szCs w:val="24"/>
          </w:rPr>
          <w:delText>comma</w:delText>
        </w:r>
        <w:r w:rsidRPr="00B210FC" w:rsidDel="00D270A3">
          <w:rPr>
            <w:sz w:val="24"/>
            <w:szCs w:val="24"/>
            <w:lang w:val="el-GR"/>
          </w:rPr>
          <w:delText xml:space="preserve"> </w:delText>
        </w:r>
        <w:r w:rsidRPr="00B210FC" w:rsidDel="00D270A3">
          <w:rPr>
            <w:sz w:val="24"/>
            <w:szCs w:val="24"/>
          </w:rPr>
          <w:delText>separated</w:delText>
        </w:r>
        <w:r w:rsidRPr="00B210FC" w:rsidDel="00D270A3">
          <w:rPr>
            <w:sz w:val="24"/>
            <w:szCs w:val="24"/>
            <w:lang w:val="el-GR"/>
          </w:rPr>
          <w:delText xml:space="preserve"> </w:delText>
        </w:r>
        <w:r w:rsidRPr="00B210FC" w:rsidDel="00D270A3">
          <w:rPr>
            <w:sz w:val="24"/>
            <w:szCs w:val="24"/>
          </w:rPr>
          <w:delText>values</w:delText>
        </w:r>
        <w:r w:rsidRPr="00B210FC" w:rsidDel="00D270A3">
          <w:rPr>
            <w:sz w:val="24"/>
            <w:szCs w:val="24"/>
            <w:lang w:val="el-GR"/>
          </w:rPr>
          <w:delText xml:space="preserve"> (</w:delText>
        </w:r>
        <w:r w:rsidRPr="00B210FC" w:rsidDel="00D270A3">
          <w:rPr>
            <w:sz w:val="24"/>
            <w:szCs w:val="24"/>
          </w:rPr>
          <w:delText>csv</w:delText>
        </w:r>
        <w:r w:rsidRPr="00B210FC" w:rsidDel="00D270A3">
          <w:rPr>
            <w:sz w:val="24"/>
            <w:szCs w:val="24"/>
            <w:lang w:val="el-GR"/>
          </w:rPr>
          <w:delText xml:space="preserve">) </w:delText>
        </w:r>
      </w:del>
      <w:r w:rsidRPr="00B210FC">
        <w:rPr>
          <w:sz w:val="24"/>
          <w:szCs w:val="24"/>
          <w:lang w:val="el-GR"/>
        </w:rPr>
        <w:t xml:space="preserve">αρχείο </w:t>
      </w:r>
      <w:del w:id="1929" w:author="Razis" w:date="2021-08-01T12:59:00Z">
        <w:r w:rsidRPr="00B210FC" w:rsidDel="00D270A3">
          <w:rPr>
            <w:sz w:val="24"/>
            <w:szCs w:val="24"/>
            <w:lang w:val="el-GR"/>
          </w:rPr>
          <w:delText xml:space="preserve">που αναφέρθηκε </w:delText>
        </w:r>
        <w:r w:rsidR="007809BE" w:rsidRPr="00B210FC" w:rsidDel="00D270A3">
          <w:rPr>
            <w:sz w:val="24"/>
            <w:szCs w:val="24"/>
            <w:lang w:val="el-GR"/>
          </w:rPr>
          <w:delText xml:space="preserve">στην περιγραφή της βιβλιοθήκης </w:delText>
        </w:r>
        <w:r w:rsidR="007809BE" w:rsidRPr="00B210FC" w:rsidDel="00D270A3">
          <w:rPr>
            <w:sz w:val="24"/>
            <w:szCs w:val="24"/>
          </w:rPr>
          <w:delText>Pandas</w:delText>
        </w:r>
      </w:del>
      <w:del w:id="1930" w:author="GEORGILAS STYLIANOS" w:date="2021-08-06T19:40:00Z">
        <w:r w:rsidR="007809BE" w:rsidRPr="00B210FC" w:rsidDel="004508FB">
          <w:rPr>
            <w:sz w:val="24"/>
            <w:szCs w:val="24"/>
            <w:lang w:val="el-GR"/>
          </w:rPr>
          <w:delText xml:space="preserve"> </w:delText>
        </w:r>
      </w:del>
      <w:r w:rsidRPr="00B210FC">
        <w:rPr>
          <w:sz w:val="24"/>
          <w:szCs w:val="24"/>
          <w:lang w:val="el-GR"/>
        </w:rPr>
        <w:t xml:space="preserve">περιέχει τα </w:t>
      </w:r>
      <w:r w:rsidRPr="00B210FC">
        <w:rPr>
          <w:sz w:val="24"/>
          <w:szCs w:val="24"/>
        </w:rPr>
        <w:t>usernames</w:t>
      </w:r>
      <w:r w:rsidRPr="00B210FC">
        <w:rPr>
          <w:sz w:val="24"/>
          <w:szCs w:val="24"/>
          <w:lang w:val="el-GR"/>
        </w:rPr>
        <w:t xml:space="preserve"> των χρηστών και στα τρία </w:t>
      </w:r>
      <w:del w:id="1931" w:author="GEORGILAS STYLIANOS" w:date="2021-08-07T14:19:00Z">
        <w:r w:rsidR="00FB196E" w:rsidDel="0092709A">
          <w:rPr>
            <w:rFonts w:ascii="Calibri" w:eastAsia="Calibri" w:hAnsi="Calibri" w:cs="Calibri"/>
            <w:bCs/>
            <w:sz w:val="24"/>
            <w:szCs w:val="24"/>
            <w:lang w:val="el-GR"/>
          </w:rPr>
          <w:delText>Κ.Δ.</w:delText>
        </w:r>
      </w:del>
      <w:ins w:id="1932" w:author="GEORGILAS STYLIANOS" w:date="2021-08-07T14:19:00Z">
        <w:r w:rsidR="0092709A">
          <w:rPr>
            <w:rFonts w:ascii="Calibri" w:eastAsia="Calibri" w:hAnsi="Calibri" w:cs="Calibri"/>
            <w:bCs/>
            <w:sz w:val="24"/>
            <w:szCs w:val="24"/>
            <w:lang w:val="el-GR"/>
          </w:rPr>
          <w:t>ΚΔ</w:t>
        </w:r>
      </w:ins>
      <w:r w:rsidR="00FB196E" w:rsidRPr="0059548D">
        <w:rPr>
          <w:rFonts w:ascii="Calibri" w:eastAsia="Calibri" w:hAnsi="Calibri" w:cs="Calibri"/>
          <w:bCs/>
          <w:sz w:val="24"/>
          <w:szCs w:val="24"/>
          <w:lang w:val="el-GR"/>
        </w:rPr>
        <w:t xml:space="preserve"> </w:t>
      </w:r>
      <w:r w:rsidRPr="00B210FC">
        <w:rPr>
          <w:sz w:val="24"/>
          <w:szCs w:val="24"/>
          <w:lang w:val="el-GR"/>
        </w:rPr>
        <w:t xml:space="preserve">καθώς και το ψευδώνυμο που έχουμε δώσει σε κάθε χρήστη εμείς. Τα </w:t>
      </w:r>
      <w:r w:rsidRPr="00B210FC">
        <w:rPr>
          <w:sz w:val="24"/>
          <w:szCs w:val="24"/>
        </w:rPr>
        <w:t>usernames</w:t>
      </w:r>
      <w:r w:rsidRPr="00B210FC">
        <w:rPr>
          <w:sz w:val="24"/>
          <w:szCs w:val="24"/>
          <w:lang w:val="el-GR"/>
        </w:rPr>
        <w:t xml:space="preserve"> χωρίζονται μεταξύ τους με ερωτηματικά</w:t>
      </w:r>
      <w:del w:id="1933" w:author="Razis" w:date="2021-08-01T12:59:00Z">
        <w:r w:rsidRPr="00B210FC" w:rsidDel="00D270A3">
          <w:rPr>
            <w:sz w:val="24"/>
            <w:szCs w:val="24"/>
            <w:lang w:val="el-GR"/>
          </w:rPr>
          <w:delText xml:space="preserve"> (</w:delText>
        </w:r>
        <w:r w:rsidRPr="00B210FC" w:rsidDel="00D270A3">
          <w:rPr>
            <w:sz w:val="24"/>
            <w:szCs w:val="24"/>
          </w:rPr>
          <w:delText>comma</w:delText>
        </w:r>
        <w:r w:rsidRPr="00B210FC" w:rsidDel="00D270A3">
          <w:rPr>
            <w:sz w:val="24"/>
            <w:szCs w:val="24"/>
            <w:lang w:val="el-GR"/>
          </w:rPr>
          <w:delText>), για αυτό και η επιλογή αυτού του τύπου αρχείου</w:delText>
        </w:r>
      </w:del>
      <w:r w:rsidRPr="00B210FC">
        <w:rPr>
          <w:sz w:val="24"/>
          <w:szCs w:val="24"/>
          <w:lang w:val="el-GR"/>
        </w:rPr>
        <w:t xml:space="preserve">. Στην </w:t>
      </w:r>
      <w:r w:rsidR="006E21BB" w:rsidRPr="00B210FC">
        <w:rPr>
          <w:sz w:val="24"/>
          <w:szCs w:val="24"/>
          <w:lang w:val="el-GR"/>
        </w:rPr>
        <w:fldChar w:fldCharType="begin"/>
      </w:r>
      <w:r w:rsidR="006E21BB" w:rsidRPr="00B210FC">
        <w:rPr>
          <w:sz w:val="24"/>
          <w:szCs w:val="24"/>
          <w:lang w:val="el-GR"/>
        </w:rPr>
        <w:instrText xml:space="preserve"> REF _Ref78469685 \h </w:instrText>
      </w:r>
      <w:r w:rsidR="00B210FC">
        <w:rPr>
          <w:sz w:val="24"/>
          <w:szCs w:val="24"/>
          <w:lang w:val="el-GR"/>
        </w:rPr>
        <w:instrText xml:space="preserve"> \* MERGEFORMAT </w:instrText>
      </w:r>
      <w:r w:rsidR="006E21BB" w:rsidRPr="00B210FC">
        <w:rPr>
          <w:sz w:val="24"/>
          <w:szCs w:val="24"/>
          <w:lang w:val="el-GR"/>
        </w:rPr>
      </w:r>
      <w:r w:rsidR="006E21BB" w:rsidRPr="00B210FC">
        <w:rPr>
          <w:sz w:val="24"/>
          <w:szCs w:val="24"/>
          <w:lang w:val="el-GR"/>
        </w:rPr>
        <w:fldChar w:fldCharType="separate"/>
      </w:r>
      <w:r w:rsidR="006E21BB" w:rsidRPr="00B210FC">
        <w:rPr>
          <w:b/>
          <w:bCs/>
          <w:i/>
          <w:iCs/>
          <w:sz w:val="24"/>
          <w:szCs w:val="24"/>
          <w:lang w:val="el-GR"/>
        </w:rPr>
        <w:t xml:space="preserve">Εικόνα </w:t>
      </w:r>
      <w:r w:rsidR="006E21BB" w:rsidRPr="00B210FC">
        <w:rPr>
          <w:b/>
          <w:bCs/>
          <w:i/>
          <w:iCs/>
          <w:noProof/>
          <w:sz w:val="24"/>
          <w:szCs w:val="24"/>
          <w:lang w:val="el-GR"/>
        </w:rPr>
        <w:t>28</w:t>
      </w:r>
      <w:r w:rsidR="006E21BB" w:rsidRPr="00B210FC">
        <w:rPr>
          <w:sz w:val="24"/>
          <w:szCs w:val="24"/>
          <w:lang w:val="el-GR"/>
        </w:rPr>
        <w:fldChar w:fldCharType="end"/>
      </w:r>
      <w:r w:rsidRPr="00B210FC">
        <w:rPr>
          <w:sz w:val="24"/>
          <w:szCs w:val="24"/>
          <w:lang w:val="el-GR"/>
        </w:rPr>
        <w:t xml:space="preserve"> φαίνεται ένα μικρό κομμάτι του αρχείου αυτού</w:t>
      </w:r>
      <w:ins w:id="1934" w:author="Razis" w:date="2021-08-01T13:00:00Z">
        <w:r w:rsidR="00D270A3">
          <w:rPr>
            <w:sz w:val="24"/>
            <w:szCs w:val="24"/>
            <w:lang w:val="el-GR"/>
          </w:rPr>
          <w:t xml:space="preserve">, όπου πρώτα εμφανίζεται το </w:t>
        </w:r>
        <w:r w:rsidR="00D270A3" w:rsidRPr="00B210FC">
          <w:rPr>
            <w:sz w:val="24"/>
            <w:szCs w:val="24"/>
            <w:lang w:val="el-GR"/>
          </w:rPr>
          <w:t>ψευδώνυμο που έχουμε δώσε</w:t>
        </w:r>
        <w:r w:rsidR="00D270A3">
          <w:rPr>
            <w:sz w:val="24"/>
            <w:szCs w:val="24"/>
            <w:lang w:val="el-GR"/>
          </w:rPr>
          <w:t>ι εμείς, και έπειτα</w:t>
        </w:r>
      </w:ins>
      <w:ins w:id="1935" w:author="GEORGILAS STYLIANOS" w:date="2021-08-07T19:25:00Z">
        <w:r w:rsidR="00E0231A" w:rsidRPr="00E0231A">
          <w:rPr>
            <w:sz w:val="24"/>
            <w:szCs w:val="24"/>
            <w:lang w:val="el-GR"/>
            <w:rPrChange w:id="1936" w:author="GEORGILAS STYLIANOS" w:date="2021-08-07T19:25:00Z">
              <w:rPr>
                <w:sz w:val="24"/>
                <w:szCs w:val="24"/>
              </w:rPr>
            </w:rPrChange>
          </w:rPr>
          <w:t xml:space="preserve"> </w:t>
        </w:r>
        <w:r w:rsidR="00E0231A">
          <w:rPr>
            <w:sz w:val="24"/>
            <w:szCs w:val="24"/>
            <w:lang w:val="el-GR"/>
          </w:rPr>
          <w:t>εμφανίζον</w:t>
        </w:r>
      </w:ins>
      <w:ins w:id="1937" w:author="GEORGILAS STYLIANOS" w:date="2021-08-07T19:26:00Z">
        <w:r w:rsidR="00E0231A">
          <w:rPr>
            <w:sz w:val="24"/>
            <w:szCs w:val="24"/>
            <w:lang w:val="el-GR"/>
          </w:rPr>
          <w:t>ται κατά σειρά τ</w:t>
        </w:r>
      </w:ins>
      <w:ins w:id="1938" w:author="GEORGILAS STYLIANOS" w:date="2021-08-07T19:27:00Z">
        <w:r w:rsidR="00E0231A">
          <w:rPr>
            <w:sz w:val="24"/>
            <w:szCs w:val="24"/>
            <w:lang w:val="el-GR"/>
          </w:rPr>
          <w:t xml:space="preserve">α ονόματα του χρήστη στο </w:t>
        </w:r>
        <w:r w:rsidR="00E0231A">
          <w:rPr>
            <w:sz w:val="24"/>
            <w:szCs w:val="24"/>
          </w:rPr>
          <w:t>Twitter</w:t>
        </w:r>
        <w:r w:rsidR="00E0231A" w:rsidRPr="00E0231A">
          <w:rPr>
            <w:sz w:val="24"/>
            <w:szCs w:val="24"/>
            <w:lang w:val="el-GR"/>
            <w:rPrChange w:id="1939" w:author="GEORGILAS STYLIANOS" w:date="2021-08-07T19:27:00Z">
              <w:rPr>
                <w:sz w:val="24"/>
                <w:szCs w:val="24"/>
              </w:rPr>
            </w:rPrChange>
          </w:rPr>
          <w:t>,</w:t>
        </w:r>
        <w:r w:rsidR="00E0231A">
          <w:rPr>
            <w:sz w:val="24"/>
            <w:szCs w:val="24"/>
            <w:lang w:val="el-GR"/>
          </w:rPr>
          <w:t xml:space="preserve">στο </w:t>
        </w:r>
        <w:r w:rsidR="00E0231A">
          <w:rPr>
            <w:sz w:val="24"/>
            <w:szCs w:val="24"/>
          </w:rPr>
          <w:t>Facebook</w:t>
        </w:r>
        <w:r w:rsidR="00E0231A" w:rsidRPr="00E0231A">
          <w:rPr>
            <w:sz w:val="24"/>
            <w:szCs w:val="24"/>
            <w:lang w:val="el-GR"/>
            <w:rPrChange w:id="1940" w:author="GEORGILAS STYLIANOS" w:date="2021-08-07T19:27:00Z">
              <w:rPr>
                <w:sz w:val="24"/>
                <w:szCs w:val="24"/>
              </w:rPr>
            </w:rPrChange>
          </w:rPr>
          <w:t xml:space="preserve"> </w:t>
        </w:r>
        <w:r w:rsidR="00E0231A">
          <w:rPr>
            <w:sz w:val="24"/>
            <w:szCs w:val="24"/>
            <w:lang w:val="el-GR"/>
          </w:rPr>
          <w:t xml:space="preserve">και στο </w:t>
        </w:r>
        <w:r w:rsidR="00E0231A">
          <w:rPr>
            <w:sz w:val="24"/>
            <w:szCs w:val="24"/>
          </w:rPr>
          <w:t>Instagram</w:t>
        </w:r>
        <w:r w:rsidR="00E0231A" w:rsidRPr="00E0231A">
          <w:rPr>
            <w:sz w:val="24"/>
            <w:szCs w:val="24"/>
            <w:lang w:val="el-GR"/>
            <w:rPrChange w:id="1941" w:author="GEORGILAS STYLIANOS" w:date="2021-08-07T19:27:00Z">
              <w:rPr>
                <w:sz w:val="24"/>
                <w:szCs w:val="24"/>
              </w:rPr>
            </w:rPrChange>
          </w:rPr>
          <w:t xml:space="preserve"> </w:t>
        </w:r>
        <w:r w:rsidR="00E0231A">
          <w:rPr>
            <w:sz w:val="24"/>
            <w:szCs w:val="24"/>
            <w:lang w:val="el-GR"/>
          </w:rPr>
          <w:t>αντίστοιχα.</w:t>
        </w:r>
      </w:ins>
      <w:ins w:id="1942" w:author="Razis" w:date="2021-08-01T13:00:00Z">
        <w:del w:id="1943" w:author="GEORGILAS STYLIANOS" w:date="2021-08-07T19:25:00Z">
          <w:r w:rsidR="00D270A3" w:rsidDel="00E0231A">
            <w:rPr>
              <w:sz w:val="24"/>
              <w:szCs w:val="24"/>
              <w:lang w:val="el-GR"/>
            </w:rPr>
            <w:delText xml:space="preserve"> </w:delText>
          </w:r>
          <w:r w:rsidR="00D270A3" w:rsidRPr="00D270A3" w:rsidDel="00E0231A">
            <w:rPr>
              <w:sz w:val="24"/>
              <w:szCs w:val="24"/>
              <w:highlight w:val="yellow"/>
              <w:lang w:val="el-GR"/>
              <w:rPrChange w:id="1944" w:author="Razis" w:date="2021-08-01T13:00:00Z">
                <w:rPr>
                  <w:sz w:val="24"/>
                  <w:szCs w:val="24"/>
                  <w:lang w:val="el-GR"/>
                </w:rPr>
              </w:rPrChange>
            </w:rPr>
            <w:delText>+++</w:delText>
          </w:r>
        </w:del>
      </w:ins>
      <w:del w:id="1945" w:author="GEORGILAS STYLIANOS" w:date="2021-08-07T19:25:00Z">
        <w:r w:rsidRPr="00B210FC" w:rsidDel="00E0231A">
          <w:rPr>
            <w:sz w:val="24"/>
            <w:szCs w:val="24"/>
            <w:lang w:val="el-GR"/>
          </w:rPr>
          <w:delText>.</w:delText>
        </w:r>
      </w:del>
    </w:p>
    <w:p w14:paraId="7F5F01C0" w14:textId="77777777" w:rsidR="00B210FC" w:rsidRDefault="00B210FC" w:rsidP="00B210FC">
      <w:pPr>
        <w:jc w:val="center"/>
        <w:rPr>
          <w:b/>
          <w:bCs/>
          <w:i/>
          <w:iCs/>
          <w:sz w:val="24"/>
          <w:szCs w:val="24"/>
          <w:lang w:val="el-GR"/>
        </w:rPr>
      </w:pPr>
      <w:r>
        <w:rPr>
          <w:noProof/>
          <w:lang w:val="el-GR"/>
        </w:rPr>
        <w:drawing>
          <wp:inline distT="0" distB="0" distL="0" distR="0" wp14:anchorId="20D961CF" wp14:editId="37C328C6">
            <wp:extent cx="4295140" cy="310896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307454" cy="3117873"/>
                    </a:xfrm>
                    <a:prstGeom prst="rect">
                      <a:avLst/>
                    </a:prstGeom>
                  </pic:spPr>
                </pic:pic>
              </a:graphicData>
            </a:graphic>
          </wp:inline>
        </w:drawing>
      </w:r>
      <w:bookmarkStart w:id="1946" w:name="_Ref78469685"/>
      <w:bookmarkStart w:id="1947" w:name="_Toc77198260"/>
      <w:bookmarkStart w:id="1948" w:name="_Toc77201044"/>
      <w:bookmarkStart w:id="1949" w:name="_Toc77201345"/>
      <w:bookmarkStart w:id="1950" w:name="_Toc77212401"/>
      <w:bookmarkStart w:id="1951" w:name="_Toc77796808"/>
      <w:bookmarkStart w:id="1952" w:name="_Toc78287989"/>
      <w:bookmarkStart w:id="1953" w:name="_Toc78469299"/>
      <w:bookmarkStart w:id="1954" w:name="_Toc78589185"/>
    </w:p>
    <w:p w14:paraId="39FA924B" w14:textId="7A636523" w:rsidR="00BD11A3" w:rsidRPr="00B210FC" w:rsidRDefault="00BD11A3" w:rsidP="00B210FC">
      <w:pPr>
        <w:jc w:val="center"/>
        <w:rPr>
          <w:sz w:val="24"/>
          <w:szCs w:val="24"/>
          <w:lang w:val="el-GR"/>
        </w:rPr>
      </w:pPr>
      <w:bookmarkStart w:id="1955" w:name="_Toc78604275"/>
      <w:r w:rsidRPr="007E7B7B">
        <w:rPr>
          <w:b/>
          <w:bCs/>
          <w:i/>
          <w:iCs/>
          <w:sz w:val="24"/>
          <w:szCs w:val="24"/>
          <w:lang w:val="el-GR"/>
        </w:rPr>
        <w:t xml:space="preserve">Εικόνα </w:t>
      </w:r>
      <w:r w:rsidRPr="007E7B7B">
        <w:rPr>
          <w:b/>
          <w:bCs/>
          <w:i/>
          <w:iCs/>
          <w:sz w:val="24"/>
          <w:szCs w:val="24"/>
        </w:rPr>
        <w:fldChar w:fldCharType="begin"/>
      </w:r>
      <w:r w:rsidRPr="007E7B7B">
        <w:rPr>
          <w:b/>
          <w:bCs/>
          <w:i/>
          <w:iCs/>
          <w:sz w:val="24"/>
          <w:szCs w:val="24"/>
          <w:lang w:val="el-GR"/>
        </w:rPr>
        <w:instrText xml:space="preserve"> </w:instrText>
      </w:r>
      <w:r w:rsidRPr="007E7B7B">
        <w:rPr>
          <w:b/>
          <w:bCs/>
          <w:i/>
          <w:iCs/>
          <w:sz w:val="24"/>
          <w:szCs w:val="24"/>
        </w:rPr>
        <w:instrText>SEQ</w:instrText>
      </w:r>
      <w:r w:rsidRPr="007E7B7B">
        <w:rPr>
          <w:b/>
          <w:bCs/>
          <w:i/>
          <w:iCs/>
          <w:sz w:val="24"/>
          <w:szCs w:val="24"/>
          <w:lang w:val="el-GR"/>
        </w:rPr>
        <w:instrText xml:space="preserve"> Εικόνα \* </w:instrText>
      </w:r>
      <w:r w:rsidRPr="007E7B7B">
        <w:rPr>
          <w:b/>
          <w:bCs/>
          <w:i/>
          <w:iCs/>
          <w:sz w:val="24"/>
          <w:szCs w:val="24"/>
        </w:rPr>
        <w:instrText>ARABIC</w:instrText>
      </w:r>
      <w:r w:rsidRPr="007E7B7B">
        <w:rPr>
          <w:b/>
          <w:bCs/>
          <w:i/>
          <w:iCs/>
          <w:sz w:val="24"/>
          <w:szCs w:val="24"/>
          <w:lang w:val="el-GR"/>
        </w:rPr>
        <w:instrText xml:space="preserve"> </w:instrText>
      </w:r>
      <w:r w:rsidRPr="007E7B7B">
        <w:rPr>
          <w:b/>
          <w:bCs/>
          <w:i/>
          <w:iCs/>
          <w:sz w:val="24"/>
          <w:szCs w:val="24"/>
        </w:rPr>
        <w:fldChar w:fldCharType="separate"/>
      </w:r>
      <w:ins w:id="1956" w:author="GEORGILAS STYLIANOS" w:date="2021-08-07T19:21:00Z">
        <w:r w:rsidR="001610D4" w:rsidRPr="004E2A3D">
          <w:rPr>
            <w:b/>
            <w:bCs/>
            <w:i/>
            <w:iCs/>
            <w:noProof/>
            <w:sz w:val="24"/>
            <w:szCs w:val="24"/>
            <w:lang w:val="el-GR"/>
            <w:rPrChange w:id="1957" w:author="GEORGILAS STYLIANOS" w:date="2021-08-08T12:57:00Z">
              <w:rPr>
                <w:b/>
                <w:bCs/>
                <w:i/>
                <w:iCs/>
                <w:noProof/>
                <w:sz w:val="24"/>
                <w:szCs w:val="24"/>
              </w:rPr>
            </w:rPrChange>
          </w:rPr>
          <w:t>28</w:t>
        </w:r>
      </w:ins>
      <w:del w:id="1958" w:author="GEORGILAS STYLIANOS" w:date="2021-08-07T19:17:00Z">
        <w:r w:rsidR="00582156" w:rsidRPr="00582156" w:rsidDel="001610D4">
          <w:rPr>
            <w:b/>
            <w:bCs/>
            <w:i/>
            <w:iCs/>
            <w:noProof/>
            <w:sz w:val="24"/>
            <w:szCs w:val="24"/>
            <w:lang w:val="el-GR"/>
          </w:rPr>
          <w:delText>28</w:delText>
        </w:r>
      </w:del>
      <w:r w:rsidRPr="007E7B7B">
        <w:rPr>
          <w:b/>
          <w:bCs/>
          <w:i/>
          <w:iCs/>
          <w:sz w:val="24"/>
          <w:szCs w:val="24"/>
        </w:rPr>
        <w:fldChar w:fldCharType="end"/>
      </w:r>
      <w:bookmarkEnd w:id="1946"/>
      <w:r w:rsidRPr="007E7B7B">
        <w:rPr>
          <w:b/>
          <w:bCs/>
          <w:i/>
          <w:iCs/>
          <w:sz w:val="24"/>
          <w:szCs w:val="24"/>
          <w:lang w:val="el-GR"/>
        </w:rPr>
        <w:t>:</w:t>
      </w:r>
      <w:r w:rsidR="00B210FC" w:rsidRPr="00582156">
        <w:rPr>
          <w:b/>
          <w:bCs/>
          <w:i/>
          <w:iCs/>
          <w:sz w:val="24"/>
          <w:szCs w:val="24"/>
          <w:lang w:val="el-GR"/>
        </w:rPr>
        <w:t xml:space="preserve"> </w:t>
      </w:r>
      <w:r w:rsidRPr="007E7B7B">
        <w:rPr>
          <w:b/>
          <w:bCs/>
          <w:i/>
          <w:iCs/>
          <w:sz w:val="24"/>
          <w:szCs w:val="24"/>
        </w:rPr>
        <w:t>Csv</w:t>
      </w:r>
      <w:r w:rsidRPr="007E7B7B">
        <w:rPr>
          <w:b/>
          <w:bCs/>
          <w:i/>
          <w:iCs/>
          <w:sz w:val="24"/>
          <w:szCs w:val="24"/>
          <w:lang w:val="el-GR"/>
        </w:rPr>
        <w:t xml:space="preserve"> αρχείο</w:t>
      </w:r>
      <w:bookmarkEnd w:id="1947"/>
      <w:bookmarkEnd w:id="1948"/>
      <w:bookmarkEnd w:id="1949"/>
      <w:bookmarkEnd w:id="1950"/>
      <w:bookmarkEnd w:id="1951"/>
      <w:bookmarkEnd w:id="1952"/>
      <w:bookmarkEnd w:id="1953"/>
      <w:bookmarkEnd w:id="1954"/>
      <w:bookmarkEnd w:id="1955"/>
    </w:p>
    <w:p w14:paraId="4990DFF0" w14:textId="3F5DD7A9" w:rsidR="003668CC" w:rsidRPr="00B210FC" w:rsidRDefault="003668CC" w:rsidP="003668CC">
      <w:pPr>
        <w:rPr>
          <w:sz w:val="24"/>
          <w:szCs w:val="24"/>
          <w:lang w:val="el-GR"/>
        </w:rPr>
      </w:pPr>
      <w:r w:rsidRPr="00B210FC">
        <w:rPr>
          <w:sz w:val="24"/>
          <w:szCs w:val="24"/>
          <w:lang w:val="el-GR"/>
        </w:rPr>
        <w:t xml:space="preserve">Στην </w:t>
      </w:r>
      <w:r w:rsidR="006E21BB" w:rsidRPr="00B210FC">
        <w:rPr>
          <w:sz w:val="24"/>
          <w:szCs w:val="24"/>
          <w:lang w:val="el-GR"/>
        </w:rPr>
        <w:fldChar w:fldCharType="begin"/>
      </w:r>
      <w:r w:rsidR="006E21BB" w:rsidRPr="00B210FC">
        <w:rPr>
          <w:sz w:val="24"/>
          <w:szCs w:val="24"/>
          <w:lang w:val="el-GR"/>
        </w:rPr>
        <w:instrText xml:space="preserve"> REF _Ref78469708 \h </w:instrText>
      </w:r>
      <w:r w:rsidR="00B210FC">
        <w:rPr>
          <w:sz w:val="24"/>
          <w:szCs w:val="24"/>
          <w:lang w:val="el-GR"/>
        </w:rPr>
        <w:instrText xml:space="preserve"> \* MERGEFORMAT </w:instrText>
      </w:r>
      <w:r w:rsidR="006E21BB" w:rsidRPr="00B210FC">
        <w:rPr>
          <w:sz w:val="24"/>
          <w:szCs w:val="24"/>
          <w:lang w:val="el-GR"/>
        </w:rPr>
      </w:r>
      <w:r w:rsidR="006E21BB" w:rsidRPr="00B210FC">
        <w:rPr>
          <w:sz w:val="24"/>
          <w:szCs w:val="24"/>
          <w:lang w:val="el-GR"/>
        </w:rPr>
        <w:fldChar w:fldCharType="separate"/>
      </w:r>
      <w:r w:rsidR="006E21BB" w:rsidRPr="00B210FC">
        <w:rPr>
          <w:b/>
          <w:bCs/>
          <w:i/>
          <w:iCs/>
          <w:sz w:val="24"/>
          <w:szCs w:val="24"/>
          <w:lang w:val="el-GR"/>
        </w:rPr>
        <w:t xml:space="preserve">Εικόνα </w:t>
      </w:r>
      <w:r w:rsidR="006E21BB" w:rsidRPr="00B210FC">
        <w:rPr>
          <w:b/>
          <w:bCs/>
          <w:i/>
          <w:iCs/>
          <w:noProof/>
          <w:sz w:val="24"/>
          <w:szCs w:val="24"/>
          <w:lang w:val="el-GR"/>
        </w:rPr>
        <w:t>29</w:t>
      </w:r>
      <w:r w:rsidR="006E21BB" w:rsidRPr="00B210FC">
        <w:rPr>
          <w:sz w:val="24"/>
          <w:szCs w:val="24"/>
          <w:lang w:val="el-GR"/>
        </w:rPr>
        <w:fldChar w:fldCharType="end"/>
      </w:r>
      <w:r w:rsidR="006E21BB" w:rsidRPr="00B210FC">
        <w:rPr>
          <w:sz w:val="24"/>
          <w:szCs w:val="24"/>
          <w:lang w:val="el-GR"/>
        </w:rPr>
        <w:t xml:space="preserve"> </w:t>
      </w:r>
      <w:r w:rsidRPr="00B210FC">
        <w:rPr>
          <w:sz w:val="24"/>
          <w:szCs w:val="24"/>
          <w:lang w:val="el-GR"/>
        </w:rPr>
        <w:t>βλέπουμε την κύρια συνάρτηση του προγράμματός μας.</w:t>
      </w:r>
    </w:p>
    <w:p w14:paraId="12D7A0D6" w14:textId="77777777" w:rsidR="00C6791E" w:rsidRDefault="003668CC" w:rsidP="00B210FC">
      <w:pPr>
        <w:keepNext/>
        <w:jc w:val="center"/>
      </w:pPr>
      <w:r>
        <w:rPr>
          <w:noProof/>
          <w:lang w:val="el-GR"/>
        </w:rPr>
        <w:lastRenderedPageBreak/>
        <w:drawing>
          <wp:inline distT="0" distB="0" distL="0" distR="0" wp14:anchorId="15D65371" wp14:editId="42314E6A">
            <wp:extent cx="5943600" cy="328549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14:paraId="1DCA2AD6" w14:textId="18EBEEBE" w:rsidR="003668CC" w:rsidRPr="007E7B7B" w:rsidRDefault="00C6791E" w:rsidP="00B210FC">
      <w:pPr>
        <w:jc w:val="center"/>
        <w:rPr>
          <w:b/>
          <w:bCs/>
          <w:i/>
          <w:iCs/>
          <w:sz w:val="24"/>
          <w:szCs w:val="24"/>
          <w:lang w:val="el-GR"/>
        </w:rPr>
      </w:pPr>
      <w:bookmarkStart w:id="1959" w:name="_Ref78469708"/>
      <w:bookmarkStart w:id="1960" w:name="_Toc77198261"/>
      <w:bookmarkStart w:id="1961" w:name="_Toc77201045"/>
      <w:bookmarkStart w:id="1962" w:name="_Toc77201346"/>
      <w:bookmarkStart w:id="1963" w:name="_Toc77212402"/>
      <w:bookmarkStart w:id="1964" w:name="_Toc77796809"/>
      <w:bookmarkStart w:id="1965" w:name="_Toc78287990"/>
      <w:bookmarkStart w:id="1966" w:name="_Toc78469300"/>
      <w:bookmarkStart w:id="1967" w:name="_Toc78589186"/>
      <w:bookmarkStart w:id="1968" w:name="_Toc78604276"/>
      <w:r w:rsidRPr="007E7B7B">
        <w:rPr>
          <w:b/>
          <w:bCs/>
          <w:i/>
          <w:iCs/>
          <w:sz w:val="24"/>
          <w:szCs w:val="24"/>
          <w:lang w:val="el-GR"/>
        </w:rPr>
        <w:t xml:space="preserve">Εικόνα </w:t>
      </w:r>
      <w:r w:rsidRPr="007E7B7B">
        <w:rPr>
          <w:b/>
          <w:bCs/>
          <w:i/>
          <w:iCs/>
          <w:sz w:val="24"/>
          <w:szCs w:val="24"/>
        </w:rPr>
        <w:fldChar w:fldCharType="begin"/>
      </w:r>
      <w:r w:rsidRPr="007E7B7B">
        <w:rPr>
          <w:b/>
          <w:bCs/>
          <w:i/>
          <w:iCs/>
          <w:sz w:val="24"/>
          <w:szCs w:val="24"/>
          <w:lang w:val="el-GR"/>
        </w:rPr>
        <w:instrText xml:space="preserve"> </w:instrText>
      </w:r>
      <w:r w:rsidRPr="007E7B7B">
        <w:rPr>
          <w:b/>
          <w:bCs/>
          <w:i/>
          <w:iCs/>
          <w:sz w:val="24"/>
          <w:szCs w:val="24"/>
        </w:rPr>
        <w:instrText>SEQ</w:instrText>
      </w:r>
      <w:r w:rsidRPr="007E7B7B">
        <w:rPr>
          <w:b/>
          <w:bCs/>
          <w:i/>
          <w:iCs/>
          <w:sz w:val="24"/>
          <w:szCs w:val="24"/>
          <w:lang w:val="el-GR"/>
        </w:rPr>
        <w:instrText xml:space="preserve"> Εικόνα \* </w:instrText>
      </w:r>
      <w:r w:rsidRPr="007E7B7B">
        <w:rPr>
          <w:b/>
          <w:bCs/>
          <w:i/>
          <w:iCs/>
          <w:sz w:val="24"/>
          <w:szCs w:val="24"/>
        </w:rPr>
        <w:instrText>ARABIC</w:instrText>
      </w:r>
      <w:r w:rsidRPr="007E7B7B">
        <w:rPr>
          <w:b/>
          <w:bCs/>
          <w:i/>
          <w:iCs/>
          <w:sz w:val="24"/>
          <w:szCs w:val="24"/>
          <w:lang w:val="el-GR"/>
        </w:rPr>
        <w:instrText xml:space="preserve"> </w:instrText>
      </w:r>
      <w:r w:rsidRPr="007E7B7B">
        <w:rPr>
          <w:b/>
          <w:bCs/>
          <w:i/>
          <w:iCs/>
          <w:sz w:val="24"/>
          <w:szCs w:val="24"/>
        </w:rPr>
        <w:fldChar w:fldCharType="separate"/>
      </w:r>
      <w:ins w:id="1969" w:author="GEORGILAS STYLIANOS" w:date="2021-08-07T19:21:00Z">
        <w:r w:rsidR="001610D4" w:rsidRPr="001610D4">
          <w:rPr>
            <w:b/>
            <w:bCs/>
            <w:i/>
            <w:iCs/>
            <w:noProof/>
            <w:sz w:val="24"/>
            <w:szCs w:val="24"/>
            <w:lang w:val="el-GR"/>
            <w:rPrChange w:id="1970" w:author="GEORGILAS STYLIANOS" w:date="2021-08-07T19:21:00Z">
              <w:rPr>
                <w:b/>
                <w:bCs/>
                <w:i/>
                <w:iCs/>
                <w:noProof/>
                <w:sz w:val="24"/>
                <w:szCs w:val="24"/>
              </w:rPr>
            </w:rPrChange>
          </w:rPr>
          <w:t>29</w:t>
        </w:r>
      </w:ins>
      <w:del w:id="1971" w:author="GEORGILAS STYLIANOS" w:date="2021-08-07T19:17:00Z">
        <w:r w:rsidR="00582156" w:rsidRPr="00582156" w:rsidDel="001610D4">
          <w:rPr>
            <w:b/>
            <w:bCs/>
            <w:i/>
            <w:iCs/>
            <w:noProof/>
            <w:sz w:val="24"/>
            <w:szCs w:val="24"/>
            <w:lang w:val="el-GR"/>
          </w:rPr>
          <w:delText>29</w:delText>
        </w:r>
      </w:del>
      <w:r w:rsidRPr="007E7B7B">
        <w:rPr>
          <w:b/>
          <w:bCs/>
          <w:i/>
          <w:iCs/>
          <w:sz w:val="24"/>
          <w:szCs w:val="24"/>
        </w:rPr>
        <w:fldChar w:fldCharType="end"/>
      </w:r>
      <w:bookmarkEnd w:id="1959"/>
      <w:r w:rsidRPr="007E7B7B">
        <w:rPr>
          <w:b/>
          <w:bCs/>
          <w:i/>
          <w:iCs/>
          <w:sz w:val="24"/>
          <w:szCs w:val="24"/>
          <w:lang w:val="el-GR"/>
        </w:rPr>
        <w:t>:</w:t>
      </w:r>
      <w:r w:rsidR="00B210FC" w:rsidRPr="00B210FC">
        <w:rPr>
          <w:b/>
          <w:bCs/>
          <w:i/>
          <w:iCs/>
          <w:sz w:val="24"/>
          <w:szCs w:val="24"/>
          <w:lang w:val="el-GR"/>
        </w:rPr>
        <w:t xml:space="preserve"> </w:t>
      </w:r>
      <w:r w:rsidRPr="007E7B7B">
        <w:rPr>
          <w:b/>
          <w:bCs/>
          <w:i/>
          <w:iCs/>
          <w:sz w:val="24"/>
          <w:szCs w:val="24"/>
          <w:lang w:val="el-GR"/>
        </w:rPr>
        <w:t xml:space="preserve">Συνάρτηση </w:t>
      </w:r>
      <w:r w:rsidRPr="007E7B7B">
        <w:rPr>
          <w:b/>
          <w:bCs/>
          <w:i/>
          <w:iCs/>
          <w:sz w:val="24"/>
          <w:szCs w:val="24"/>
        </w:rPr>
        <w:t>main</w:t>
      </w:r>
      <w:r w:rsidRPr="007E7B7B">
        <w:rPr>
          <w:b/>
          <w:bCs/>
          <w:i/>
          <w:iCs/>
          <w:sz w:val="24"/>
          <w:szCs w:val="24"/>
          <w:lang w:val="el-GR"/>
        </w:rPr>
        <w:t xml:space="preserve"> του προγράμματος</w:t>
      </w:r>
      <w:r w:rsidR="00BA4CBD" w:rsidRPr="007E7B7B">
        <w:rPr>
          <w:b/>
          <w:bCs/>
          <w:i/>
          <w:iCs/>
          <w:sz w:val="24"/>
          <w:szCs w:val="24"/>
          <w:lang w:val="el-GR"/>
        </w:rPr>
        <w:t xml:space="preserve"> - </w:t>
      </w:r>
      <w:r w:rsidR="00BA4CBD" w:rsidRPr="007E7B7B">
        <w:rPr>
          <w:b/>
          <w:bCs/>
          <w:i/>
          <w:iCs/>
          <w:sz w:val="24"/>
          <w:szCs w:val="24"/>
        </w:rPr>
        <w:t>Twitter</w:t>
      </w:r>
      <w:bookmarkEnd w:id="1960"/>
      <w:bookmarkEnd w:id="1961"/>
      <w:bookmarkEnd w:id="1962"/>
      <w:bookmarkEnd w:id="1963"/>
      <w:bookmarkEnd w:id="1964"/>
      <w:bookmarkEnd w:id="1965"/>
      <w:bookmarkEnd w:id="1966"/>
      <w:bookmarkEnd w:id="1967"/>
      <w:bookmarkEnd w:id="1968"/>
    </w:p>
    <w:p w14:paraId="7D1DD986" w14:textId="12D75BAC" w:rsidR="003668CC" w:rsidRPr="00B210FC" w:rsidRDefault="00B96860">
      <w:pPr>
        <w:pStyle w:val="Caption"/>
        <w:numPr>
          <w:ilvl w:val="0"/>
          <w:numId w:val="24"/>
        </w:numPr>
        <w:spacing w:after="120"/>
        <w:rPr>
          <w:i w:val="0"/>
          <w:iCs w:val="0"/>
          <w:color w:val="000000" w:themeColor="text1"/>
          <w:sz w:val="24"/>
          <w:szCs w:val="24"/>
          <w:lang w:val="el-GR"/>
        </w:rPr>
        <w:pPrChange w:id="1972" w:author="GEORGILAS STYLIANOS" w:date="2021-08-06T22:23:00Z">
          <w:pPr>
            <w:pStyle w:val="Caption"/>
            <w:numPr>
              <w:numId w:val="24"/>
            </w:numPr>
            <w:ind w:left="1080" w:hanging="360"/>
          </w:pPr>
        </w:pPrChange>
      </w:pPr>
      <w:r w:rsidRPr="00B210FC">
        <w:rPr>
          <w:i w:val="0"/>
          <w:iCs w:val="0"/>
          <w:color w:val="000000" w:themeColor="text1"/>
          <w:sz w:val="24"/>
          <w:szCs w:val="24"/>
          <w:lang w:val="el-GR"/>
        </w:rPr>
        <w:t>Στις γραμμές 1-5 γίνονται οι εισαγωγές των παραπάνω βιβλιοθηκών.</w:t>
      </w:r>
    </w:p>
    <w:p w14:paraId="6AE498D8" w14:textId="62159E7E" w:rsidR="00B96860" w:rsidRPr="00B210FC" w:rsidRDefault="00B96860">
      <w:pPr>
        <w:pStyle w:val="Caption"/>
        <w:numPr>
          <w:ilvl w:val="0"/>
          <w:numId w:val="24"/>
        </w:numPr>
        <w:spacing w:after="120"/>
        <w:rPr>
          <w:i w:val="0"/>
          <w:iCs w:val="0"/>
          <w:color w:val="000000" w:themeColor="text1"/>
          <w:sz w:val="24"/>
          <w:szCs w:val="24"/>
          <w:lang w:val="el-GR"/>
        </w:rPr>
        <w:pPrChange w:id="1973" w:author="GEORGILAS STYLIANOS" w:date="2021-08-06T22:23:00Z">
          <w:pPr>
            <w:pStyle w:val="Caption"/>
            <w:numPr>
              <w:numId w:val="24"/>
            </w:numPr>
            <w:ind w:left="1080" w:hanging="360"/>
          </w:pPr>
        </w:pPrChange>
      </w:pPr>
      <w:r w:rsidRPr="00B210FC">
        <w:rPr>
          <w:i w:val="0"/>
          <w:iCs w:val="0"/>
          <w:color w:val="000000" w:themeColor="text1"/>
          <w:sz w:val="24"/>
          <w:szCs w:val="24"/>
          <w:lang w:val="el-GR"/>
        </w:rPr>
        <w:t xml:space="preserve">Στις γραμμές 7-8 γίνεται η σύνδεση του προγράμματος με την </w:t>
      </w:r>
      <w:del w:id="1974" w:author="GEORGILAS STYLIANOS" w:date="2021-08-07T14:21:00Z">
        <w:r w:rsidRPr="00B210FC" w:rsidDel="0092709A">
          <w:rPr>
            <w:i w:val="0"/>
            <w:iCs w:val="0"/>
            <w:color w:val="000000" w:themeColor="text1"/>
            <w:sz w:val="24"/>
            <w:szCs w:val="24"/>
            <w:lang w:val="el-GR"/>
          </w:rPr>
          <w:delText>βάση δεδομένων</w:delText>
        </w:r>
      </w:del>
      <w:ins w:id="1975" w:author="GEORGILAS STYLIANOS" w:date="2021-08-07T14:22:00Z">
        <w:r w:rsidR="0092709A">
          <w:rPr>
            <w:i w:val="0"/>
            <w:iCs w:val="0"/>
            <w:color w:val="000000" w:themeColor="text1"/>
            <w:sz w:val="24"/>
            <w:szCs w:val="24"/>
            <w:lang w:val="el-GR"/>
          </w:rPr>
          <w:t>Β</w:t>
        </w:r>
      </w:ins>
      <w:ins w:id="1976" w:author="GEORGILAS STYLIANOS" w:date="2021-08-07T14:21:00Z">
        <w:r w:rsidR="0092709A">
          <w:rPr>
            <w:i w:val="0"/>
            <w:iCs w:val="0"/>
            <w:color w:val="000000" w:themeColor="text1"/>
            <w:sz w:val="24"/>
            <w:szCs w:val="24"/>
            <w:lang w:val="el-GR"/>
          </w:rPr>
          <w:t>ΒΔ</w:t>
        </w:r>
      </w:ins>
      <w:r w:rsidRPr="00B210FC">
        <w:rPr>
          <w:i w:val="0"/>
          <w:iCs w:val="0"/>
          <w:color w:val="000000" w:themeColor="text1"/>
          <w:sz w:val="24"/>
          <w:szCs w:val="24"/>
          <w:lang w:val="el-GR"/>
        </w:rPr>
        <w:t xml:space="preserve"> και η δημιουργία ενός </w:t>
      </w:r>
      <w:r w:rsidRPr="00B210FC">
        <w:rPr>
          <w:i w:val="0"/>
          <w:iCs w:val="0"/>
          <w:color w:val="000000" w:themeColor="text1"/>
          <w:sz w:val="24"/>
          <w:szCs w:val="24"/>
        </w:rPr>
        <w:t>cursor</w:t>
      </w:r>
      <w:r w:rsidRPr="00B210FC">
        <w:rPr>
          <w:i w:val="0"/>
          <w:iCs w:val="0"/>
          <w:color w:val="000000" w:themeColor="text1"/>
          <w:sz w:val="24"/>
          <w:szCs w:val="24"/>
          <w:lang w:val="el-GR"/>
        </w:rPr>
        <w:t xml:space="preserve"> ο οποίος θα διασχίζει την </w:t>
      </w:r>
      <w:del w:id="1977" w:author="GEORGILAS STYLIANOS" w:date="2021-08-07T14:22:00Z">
        <w:r w:rsidRPr="00B210FC" w:rsidDel="0092709A">
          <w:rPr>
            <w:i w:val="0"/>
            <w:iCs w:val="0"/>
            <w:color w:val="000000" w:themeColor="text1"/>
            <w:sz w:val="24"/>
            <w:szCs w:val="24"/>
            <w:lang w:val="el-GR"/>
          </w:rPr>
          <w:delText>βάση δεδομένων</w:delText>
        </w:r>
      </w:del>
      <w:ins w:id="1978" w:author="GEORGILAS STYLIANOS" w:date="2021-08-07T14:22:00Z">
        <w:r w:rsidR="0092709A">
          <w:rPr>
            <w:i w:val="0"/>
            <w:iCs w:val="0"/>
            <w:color w:val="000000" w:themeColor="text1"/>
            <w:sz w:val="24"/>
            <w:szCs w:val="24"/>
            <w:lang w:val="el-GR"/>
          </w:rPr>
          <w:t>ΒΔ</w:t>
        </w:r>
      </w:ins>
      <w:r w:rsidRPr="00B210FC">
        <w:rPr>
          <w:i w:val="0"/>
          <w:iCs w:val="0"/>
          <w:color w:val="000000" w:themeColor="text1"/>
          <w:sz w:val="24"/>
          <w:szCs w:val="24"/>
          <w:lang w:val="el-GR"/>
        </w:rPr>
        <w:t xml:space="preserve"> και θα υλοποιεί τα αιτήματά μας (</w:t>
      </w:r>
      <w:r w:rsidR="006E21BB" w:rsidRPr="00B210FC">
        <w:rPr>
          <w:i w:val="0"/>
          <w:iCs w:val="0"/>
          <w:color w:val="auto"/>
          <w:sz w:val="24"/>
          <w:szCs w:val="24"/>
          <w:lang w:val="el-GR"/>
        </w:rPr>
        <w:fldChar w:fldCharType="begin"/>
      </w:r>
      <w:r w:rsidR="006E21BB" w:rsidRPr="00B210FC">
        <w:rPr>
          <w:i w:val="0"/>
          <w:iCs w:val="0"/>
          <w:color w:val="auto"/>
          <w:sz w:val="24"/>
          <w:szCs w:val="24"/>
          <w:lang w:val="el-GR"/>
        </w:rPr>
        <w:instrText xml:space="preserve"> REF _Ref78469718 \h </w:instrText>
      </w:r>
      <w:r w:rsidR="00B210FC" w:rsidRPr="00B210FC">
        <w:rPr>
          <w:i w:val="0"/>
          <w:iCs w:val="0"/>
          <w:color w:val="auto"/>
          <w:sz w:val="24"/>
          <w:szCs w:val="24"/>
          <w:lang w:val="el-GR"/>
        </w:rPr>
        <w:instrText xml:space="preserve"> \* MERGEFORMAT </w:instrText>
      </w:r>
      <w:r w:rsidR="006E21BB" w:rsidRPr="00B210FC">
        <w:rPr>
          <w:i w:val="0"/>
          <w:iCs w:val="0"/>
          <w:color w:val="auto"/>
          <w:sz w:val="24"/>
          <w:szCs w:val="24"/>
          <w:lang w:val="el-GR"/>
        </w:rPr>
      </w:r>
      <w:r w:rsidR="006E21BB" w:rsidRPr="00B210FC">
        <w:rPr>
          <w:i w:val="0"/>
          <w:iCs w:val="0"/>
          <w:color w:val="auto"/>
          <w:sz w:val="24"/>
          <w:szCs w:val="24"/>
          <w:lang w:val="el-GR"/>
        </w:rPr>
        <w:fldChar w:fldCharType="separate"/>
      </w:r>
      <w:r w:rsidR="006E21BB" w:rsidRPr="00B210FC">
        <w:rPr>
          <w:b/>
          <w:bCs/>
          <w:color w:val="auto"/>
          <w:sz w:val="24"/>
          <w:szCs w:val="24"/>
          <w:lang w:val="el-GR"/>
        </w:rPr>
        <w:t xml:space="preserve">Εικόνα </w:t>
      </w:r>
      <w:r w:rsidR="006E21BB" w:rsidRPr="00B210FC">
        <w:rPr>
          <w:b/>
          <w:bCs/>
          <w:noProof/>
          <w:color w:val="auto"/>
          <w:sz w:val="24"/>
          <w:szCs w:val="24"/>
          <w:lang w:val="el-GR"/>
        </w:rPr>
        <w:t>30</w:t>
      </w:r>
      <w:r w:rsidR="006E21BB" w:rsidRPr="00B210FC">
        <w:rPr>
          <w:i w:val="0"/>
          <w:iCs w:val="0"/>
          <w:color w:val="auto"/>
          <w:sz w:val="24"/>
          <w:szCs w:val="24"/>
          <w:lang w:val="el-GR"/>
        </w:rPr>
        <w:fldChar w:fldCharType="end"/>
      </w:r>
      <w:r w:rsidRPr="00B210FC">
        <w:rPr>
          <w:i w:val="0"/>
          <w:iCs w:val="0"/>
          <w:color w:val="000000" w:themeColor="text1"/>
          <w:sz w:val="24"/>
          <w:szCs w:val="24"/>
          <w:lang w:val="el-GR"/>
        </w:rPr>
        <w:t>).</w:t>
      </w:r>
    </w:p>
    <w:p w14:paraId="52EDF414" w14:textId="77777777" w:rsidR="00C6791E" w:rsidRDefault="00C6791E" w:rsidP="00B210FC">
      <w:pPr>
        <w:keepNext/>
        <w:jc w:val="center"/>
      </w:pPr>
      <w:r>
        <w:rPr>
          <w:noProof/>
          <w:lang w:val="el-GR"/>
        </w:rPr>
        <w:drawing>
          <wp:inline distT="0" distB="0" distL="0" distR="0" wp14:anchorId="16FDDCB8" wp14:editId="49DE5095">
            <wp:extent cx="5943600" cy="1882140"/>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882140"/>
                    </a:xfrm>
                    <a:prstGeom prst="rect">
                      <a:avLst/>
                    </a:prstGeom>
                  </pic:spPr>
                </pic:pic>
              </a:graphicData>
            </a:graphic>
          </wp:inline>
        </w:drawing>
      </w:r>
    </w:p>
    <w:p w14:paraId="34E7AB3B" w14:textId="66534212" w:rsidR="00C6791E" w:rsidRPr="007E7B7B" w:rsidRDefault="00C6791E" w:rsidP="00B210FC">
      <w:pPr>
        <w:jc w:val="center"/>
        <w:rPr>
          <w:b/>
          <w:bCs/>
          <w:i/>
          <w:iCs/>
          <w:sz w:val="24"/>
          <w:szCs w:val="24"/>
          <w:lang w:val="el-GR"/>
        </w:rPr>
      </w:pPr>
      <w:bookmarkStart w:id="1979" w:name="_Ref78469718"/>
      <w:bookmarkStart w:id="1980" w:name="_Toc77198262"/>
      <w:bookmarkStart w:id="1981" w:name="_Toc77201046"/>
      <w:bookmarkStart w:id="1982" w:name="_Toc77201347"/>
      <w:bookmarkStart w:id="1983" w:name="_Toc77212403"/>
      <w:bookmarkStart w:id="1984" w:name="_Toc77796810"/>
      <w:bookmarkStart w:id="1985" w:name="_Toc78287991"/>
      <w:bookmarkStart w:id="1986" w:name="_Toc78469301"/>
      <w:bookmarkStart w:id="1987" w:name="_Toc78589187"/>
      <w:bookmarkStart w:id="1988" w:name="_Toc78604277"/>
      <w:r w:rsidRPr="007E7B7B">
        <w:rPr>
          <w:b/>
          <w:bCs/>
          <w:i/>
          <w:iCs/>
          <w:sz w:val="24"/>
          <w:szCs w:val="24"/>
          <w:lang w:val="el-GR"/>
        </w:rPr>
        <w:t xml:space="preserve">Εικόνα </w:t>
      </w:r>
      <w:r w:rsidRPr="007E7B7B">
        <w:rPr>
          <w:b/>
          <w:bCs/>
          <w:i/>
          <w:iCs/>
          <w:sz w:val="24"/>
          <w:szCs w:val="24"/>
        </w:rPr>
        <w:fldChar w:fldCharType="begin"/>
      </w:r>
      <w:r w:rsidRPr="007E7B7B">
        <w:rPr>
          <w:b/>
          <w:bCs/>
          <w:i/>
          <w:iCs/>
          <w:sz w:val="24"/>
          <w:szCs w:val="24"/>
          <w:lang w:val="el-GR"/>
        </w:rPr>
        <w:instrText xml:space="preserve"> </w:instrText>
      </w:r>
      <w:r w:rsidRPr="007E7B7B">
        <w:rPr>
          <w:b/>
          <w:bCs/>
          <w:i/>
          <w:iCs/>
          <w:sz w:val="24"/>
          <w:szCs w:val="24"/>
        </w:rPr>
        <w:instrText>SEQ</w:instrText>
      </w:r>
      <w:r w:rsidRPr="007E7B7B">
        <w:rPr>
          <w:b/>
          <w:bCs/>
          <w:i/>
          <w:iCs/>
          <w:sz w:val="24"/>
          <w:szCs w:val="24"/>
          <w:lang w:val="el-GR"/>
        </w:rPr>
        <w:instrText xml:space="preserve"> Εικόνα \* </w:instrText>
      </w:r>
      <w:r w:rsidRPr="007E7B7B">
        <w:rPr>
          <w:b/>
          <w:bCs/>
          <w:i/>
          <w:iCs/>
          <w:sz w:val="24"/>
          <w:szCs w:val="24"/>
        </w:rPr>
        <w:instrText>ARABIC</w:instrText>
      </w:r>
      <w:r w:rsidRPr="007E7B7B">
        <w:rPr>
          <w:b/>
          <w:bCs/>
          <w:i/>
          <w:iCs/>
          <w:sz w:val="24"/>
          <w:szCs w:val="24"/>
          <w:lang w:val="el-GR"/>
        </w:rPr>
        <w:instrText xml:space="preserve"> </w:instrText>
      </w:r>
      <w:r w:rsidRPr="007E7B7B">
        <w:rPr>
          <w:b/>
          <w:bCs/>
          <w:i/>
          <w:iCs/>
          <w:sz w:val="24"/>
          <w:szCs w:val="24"/>
        </w:rPr>
        <w:fldChar w:fldCharType="separate"/>
      </w:r>
      <w:ins w:id="1989" w:author="GEORGILAS STYLIANOS" w:date="2021-08-07T19:21:00Z">
        <w:r w:rsidR="001610D4">
          <w:rPr>
            <w:b/>
            <w:bCs/>
            <w:i/>
            <w:iCs/>
            <w:noProof/>
            <w:sz w:val="24"/>
            <w:szCs w:val="24"/>
          </w:rPr>
          <w:t>30</w:t>
        </w:r>
      </w:ins>
      <w:del w:id="1990" w:author="GEORGILAS STYLIANOS" w:date="2021-08-07T19:17:00Z">
        <w:r w:rsidR="00582156" w:rsidRPr="00B07944" w:rsidDel="001610D4">
          <w:rPr>
            <w:b/>
            <w:bCs/>
            <w:i/>
            <w:iCs/>
            <w:noProof/>
            <w:sz w:val="24"/>
            <w:szCs w:val="24"/>
            <w:lang w:val="el-GR"/>
          </w:rPr>
          <w:delText>30</w:delText>
        </w:r>
      </w:del>
      <w:r w:rsidRPr="007E7B7B">
        <w:rPr>
          <w:b/>
          <w:bCs/>
          <w:i/>
          <w:iCs/>
          <w:sz w:val="24"/>
          <w:szCs w:val="24"/>
        </w:rPr>
        <w:fldChar w:fldCharType="end"/>
      </w:r>
      <w:bookmarkEnd w:id="1979"/>
      <w:r w:rsidRPr="007E7B7B">
        <w:rPr>
          <w:b/>
          <w:bCs/>
          <w:i/>
          <w:iCs/>
          <w:sz w:val="24"/>
          <w:szCs w:val="24"/>
          <w:lang w:val="el-GR"/>
        </w:rPr>
        <w:t>: Συναρτήσεις σύνδεσης βάσης δεδομένων</w:t>
      </w:r>
      <w:bookmarkEnd w:id="1980"/>
      <w:bookmarkEnd w:id="1981"/>
      <w:bookmarkEnd w:id="1982"/>
      <w:bookmarkEnd w:id="1983"/>
      <w:bookmarkEnd w:id="1984"/>
      <w:bookmarkEnd w:id="1985"/>
      <w:bookmarkEnd w:id="1986"/>
      <w:bookmarkEnd w:id="1987"/>
      <w:bookmarkEnd w:id="1988"/>
    </w:p>
    <w:p w14:paraId="3DCBCDE9" w14:textId="4EA72B6D" w:rsidR="00C6791E" w:rsidRPr="00B43D9E" w:rsidRDefault="00C6791E" w:rsidP="00C6791E">
      <w:pPr>
        <w:rPr>
          <w:color w:val="000000" w:themeColor="text1"/>
          <w:lang w:val="el-GR"/>
        </w:rPr>
      </w:pPr>
    </w:p>
    <w:p w14:paraId="7E39CEE2" w14:textId="6716BAD8" w:rsidR="00C6791E" w:rsidRPr="002E1427" w:rsidRDefault="00C6791E">
      <w:pPr>
        <w:pStyle w:val="Caption"/>
        <w:numPr>
          <w:ilvl w:val="0"/>
          <w:numId w:val="25"/>
        </w:numPr>
        <w:spacing w:after="120"/>
        <w:rPr>
          <w:i w:val="0"/>
          <w:iCs w:val="0"/>
          <w:color w:val="000000" w:themeColor="text1"/>
          <w:sz w:val="24"/>
          <w:szCs w:val="24"/>
          <w:lang w:val="el-GR"/>
        </w:rPr>
        <w:pPrChange w:id="1991" w:author="GEORGILAS STYLIANOS" w:date="2021-08-06T22:23:00Z">
          <w:pPr>
            <w:pStyle w:val="Caption"/>
            <w:numPr>
              <w:numId w:val="25"/>
            </w:numPr>
            <w:ind w:left="720" w:hanging="360"/>
          </w:pPr>
        </w:pPrChange>
      </w:pPr>
      <w:r w:rsidRPr="002E1427">
        <w:rPr>
          <w:i w:val="0"/>
          <w:iCs w:val="0"/>
          <w:color w:val="000000" w:themeColor="text1"/>
          <w:sz w:val="24"/>
          <w:szCs w:val="24"/>
          <w:lang w:val="el-GR"/>
        </w:rPr>
        <w:t xml:space="preserve">Στη συνέχεια, στις γραμμές 9-14 διαβάζουμε τα ονόματα των χρηστών από το </w:t>
      </w:r>
      <w:r w:rsidRPr="002E1427">
        <w:rPr>
          <w:i w:val="0"/>
          <w:iCs w:val="0"/>
          <w:color w:val="000000" w:themeColor="text1"/>
          <w:sz w:val="24"/>
          <w:szCs w:val="24"/>
        </w:rPr>
        <w:t>csv</w:t>
      </w:r>
      <w:r w:rsidRPr="002E1427">
        <w:rPr>
          <w:i w:val="0"/>
          <w:iCs w:val="0"/>
          <w:color w:val="000000" w:themeColor="text1"/>
          <w:sz w:val="24"/>
          <w:szCs w:val="24"/>
          <w:lang w:val="el-GR"/>
        </w:rPr>
        <w:t xml:space="preserve"> αρχείο και τα περνάμε σε ένα </w:t>
      </w:r>
      <w:r w:rsidRPr="002E1427">
        <w:rPr>
          <w:i w:val="0"/>
          <w:iCs w:val="0"/>
          <w:color w:val="000000" w:themeColor="text1"/>
          <w:sz w:val="24"/>
          <w:szCs w:val="24"/>
        </w:rPr>
        <w:t>dataframe</w:t>
      </w:r>
      <w:r w:rsidRPr="002E1427">
        <w:rPr>
          <w:i w:val="0"/>
          <w:iCs w:val="0"/>
          <w:color w:val="000000" w:themeColor="text1"/>
          <w:sz w:val="24"/>
          <w:szCs w:val="24"/>
          <w:lang w:val="el-GR"/>
        </w:rPr>
        <w:t xml:space="preserve"> για την ευκολότερη πρόσβασή τους.</w:t>
      </w:r>
    </w:p>
    <w:p w14:paraId="27465F28" w14:textId="74277072" w:rsidR="00C6791E" w:rsidRPr="002E1427" w:rsidRDefault="00C6791E">
      <w:pPr>
        <w:pStyle w:val="Caption"/>
        <w:numPr>
          <w:ilvl w:val="0"/>
          <w:numId w:val="25"/>
        </w:numPr>
        <w:spacing w:after="120"/>
        <w:rPr>
          <w:i w:val="0"/>
          <w:iCs w:val="0"/>
          <w:color w:val="000000" w:themeColor="text1"/>
          <w:sz w:val="24"/>
          <w:szCs w:val="24"/>
          <w:lang w:val="el-GR"/>
        </w:rPr>
        <w:pPrChange w:id="1992" w:author="GEORGILAS STYLIANOS" w:date="2021-08-06T22:23:00Z">
          <w:pPr>
            <w:pStyle w:val="Caption"/>
            <w:numPr>
              <w:numId w:val="25"/>
            </w:numPr>
            <w:ind w:left="720" w:hanging="360"/>
          </w:pPr>
        </w:pPrChange>
      </w:pPr>
      <w:r w:rsidRPr="002E1427">
        <w:rPr>
          <w:i w:val="0"/>
          <w:iCs w:val="0"/>
          <w:color w:val="000000" w:themeColor="text1"/>
          <w:sz w:val="24"/>
          <w:szCs w:val="24"/>
          <w:lang w:val="el-GR"/>
        </w:rPr>
        <w:t xml:space="preserve">Στη γραμμή 15 επιτυγχάνεται η ταυτοποίησή μας και η σύνδεση με το </w:t>
      </w:r>
      <w:r w:rsidRPr="002E1427">
        <w:rPr>
          <w:i w:val="0"/>
          <w:iCs w:val="0"/>
          <w:color w:val="000000" w:themeColor="text1"/>
          <w:sz w:val="24"/>
          <w:szCs w:val="24"/>
        </w:rPr>
        <w:t>Twitter</w:t>
      </w:r>
      <w:r w:rsidRPr="002E1427">
        <w:rPr>
          <w:i w:val="0"/>
          <w:iCs w:val="0"/>
          <w:color w:val="000000" w:themeColor="text1"/>
          <w:sz w:val="24"/>
          <w:szCs w:val="24"/>
          <w:lang w:val="el-GR"/>
        </w:rPr>
        <w:t xml:space="preserve"> </w:t>
      </w:r>
      <w:r w:rsidR="00050185" w:rsidRPr="002E1427">
        <w:rPr>
          <w:i w:val="0"/>
          <w:iCs w:val="0"/>
          <w:color w:val="000000" w:themeColor="text1"/>
          <w:sz w:val="24"/>
          <w:szCs w:val="24"/>
        </w:rPr>
        <w:t>API</w:t>
      </w:r>
      <w:r w:rsidR="0064441A" w:rsidRPr="002E1427">
        <w:rPr>
          <w:i w:val="0"/>
          <w:iCs w:val="0"/>
          <w:color w:val="000000" w:themeColor="text1"/>
          <w:sz w:val="24"/>
          <w:szCs w:val="24"/>
          <w:lang w:val="el-GR"/>
        </w:rPr>
        <w:t xml:space="preserve"> </w:t>
      </w:r>
      <w:r w:rsidRPr="002E1427">
        <w:rPr>
          <w:i w:val="0"/>
          <w:iCs w:val="0"/>
          <w:color w:val="000000" w:themeColor="text1"/>
          <w:sz w:val="24"/>
          <w:szCs w:val="24"/>
          <w:lang w:val="el-GR"/>
        </w:rPr>
        <w:t>(</w:t>
      </w:r>
      <w:r w:rsidR="006E21BB" w:rsidRPr="002E1427">
        <w:rPr>
          <w:i w:val="0"/>
          <w:iCs w:val="0"/>
          <w:color w:val="auto"/>
          <w:sz w:val="24"/>
          <w:szCs w:val="24"/>
          <w:lang w:val="el-GR"/>
        </w:rPr>
        <w:fldChar w:fldCharType="begin"/>
      </w:r>
      <w:r w:rsidR="006E21BB" w:rsidRPr="002E1427">
        <w:rPr>
          <w:i w:val="0"/>
          <w:iCs w:val="0"/>
          <w:color w:val="auto"/>
          <w:sz w:val="24"/>
          <w:szCs w:val="24"/>
          <w:lang w:val="el-GR"/>
        </w:rPr>
        <w:instrText xml:space="preserve"> REF _Ref78469730 \h </w:instrText>
      </w:r>
      <w:r w:rsidR="002E1427" w:rsidRPr="002E1427">
        <w:rPr>
          <w:i w:val="0"/>
          <w:iCs w:val="0"/>
          <w:color w:val="auto"/>
          <w:sz w:val="24"/>
          <w:szCs w:val="24"/>
          <w:lang w:val="el-GR"/>
        </w:rPr>
        <w:instrText xml:space="preserve"> \* MERGEFORMAT </w:instrText>
      </w:r>
      <w:r w:rsidR="006E21BB" w:rsidRPr="002E1427">
        <w:rPr>
          <w:i w:val="0"/>
          <w:iCs w:val="0"/>
          <w:color w:val="auto"/>
          <w:sz w:val="24"/>
          <w:szCs w:val="24"/>
          <w:lang w:val="el-GR"/>
        </w:rPr>
      </w:r>
      <w:r w:rsidR="006E21BB" w:rsidRPr="002E1427">
        <w:rPr>
          <w:i w:val="0"/>
          <w:iCs w:val="0"/>
          <w:color w:val="auto"/>
          <w:sz w:val="24"/>
          <w:szCs w:val="24"/>
          <w:lang w:val="el-GR"/>
        </w:rPr>
        <w:fldChar w:fldCharType="separate"/>
      </w:r>
      <w:r w:rsidR="006E21BB" w:rsidRPr="002E1427">
        <w:rPr>
          <w:b/>
          <w:bCs/>
          <w:color w:val="auto"/>
          <w:sz w:val="24"/>
          <w:szCs w:val="24"/>
          <w:lang w:val="el-GR"/>
        </w:rPr>
        <w:t xml:space="preserve">Εικόνα </w:t>
      </w:r>
      <w:r w:rsidR="006E21BB" w:rsidRPr="002E1427">
        <w:rPr>
          <w:b/>
          <w:bCs/>
          <w:noProof/>
          <w:color w:val="auto"/>
          <w:sz w:val="24"/>
          <w:szCs w:val="24"/>
          <w:lang w:val="el-GR"/>
        </w:rPr>
        <w:t>31</w:t>
      </w:r>
      <w:r w:rsidR="006E21BB" w:rsidRPr="002E1427">
        <w:rPr>
          <w:i w:val="0"/>
          <w:iCs w:val="0"/>
          <w:color w:val="auto"/>
          <w:sz w:val="24"/>
          <w:szCs w:val="24"/>
          <w:lang w:val="el-GR"/>
        </w:rPr>
        <w:fldChar w:fldCharType="end"/>
      </w:r>
      <w:r w:rsidRPr="002E1427">
        <w:rPr>
          <w:i w:val="0"/>
          <w:iCs w:val="0"/>
          <w:color w:val="000000" w:themeColor="text1"/>
          <w:sz w:val="24"/>
          <w:szCs w:val="24"/>
          <w:lang w:val="el-GR"/>
        </w:rPr>
        <w:t>)</w:t>
      </w:r>
      <w:r w:rsidR="0064441A" w:rsidRPr="002E1427">
        <w:rPr>
          <w:i w:val="0"/>
          <w:iCs w:val="0"/>
          <w:color w:val="000000" w:themeColor="text1"/>
          <w:sz w:val="24"/>
          <w:szCs w:val="24"/>
          <w:lang w:val="el-GR"/>
        </w:rPr>
        <w:t>.</w:t>
      </w:r>
    </w:p>
    <w:p w14:paraId="2F9F716C" w14:textId="77777777" w:rsidR="00DE6CCD" w:rsidRDefault="00DE6CCD" w:rsidP="002E1427">
      <w:pPr>
        <w:keepNext/>
        <w:jc w:val="center"/>
      </w:pPr>
      <w:r>
        <w:rPr>
          <w:noProof/>
          <w:lang w:val="el-GR"/>
        </w:rPr>
        <w:lastRenderedPageBreak/>
        <w:drawing>
          <wp:inline distT="0" distB="0" distL="0" distR="0" wp14:anchorId="646195CD" wp14:editId="7F2A7170">
            <wp:extent cx="5943600" cy="1356083"/>
            <wp:effectExtent l="0" t="0" r="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1356083"/>
                    </a:xfrm>
                    <a:prstGeom prst="rect">
                      <a:avLst/>
                    </a:prstGeom>
                  </pic:spPr>
                </pic:pic>
              </a:graphicData>
            </a:graphic>
          </wp:inline>
        </w:drawing>
      </w:r>
    </w:p>
    <w:p w14:paraId="17540C03" w14:textId="35E9D4FD" w:rsidR="00D45D22" w:rsidRPr="002E1427" w:rsidRDefault="00DE6CCD" w:rsidP="002E1427">
      <w:pPr>
        <w:jc w:val="center"/>
        <w:rPr>
          <w:b/>
          <w:bCs/>
          <w:i/>
          <w:iCs/>
          <w:sz w:val="24"/>
          <w:szCs w:val="24"/>
          <w:lang w:val="el-GR"/>
        </w:rPr>
      </w:pPr>
      <w:bookmarkStart w:id="1993" w:name="_Ref78469730"/>
      <w:bookmarkStart w:id="1994" w:name="_Toc77198263"/>
      <w:bookmarkStart w:id="1995" w:name="_Toc77201047"/>
      <w:bookmarkStart w:id="1996" w:name="_Toc77201348"/>
      <w:bookmarkStart w:id="1997" w:name="_Toc77212404"/>
      <w:bookmarkStart w:id="1998" w:name="_Toc77796811"/>
      <w:bookmarkStart w:id="1999" w:name="_Toc78287992"/>
      <w:bookmarkStart w:id="2000" w:name="_Toc78469302"/>
      <w:bookmarkStart w:id="2001" w:name="_Toc78589188"/>
      <w:bookmarkStart w:id="2002" w:name="_Toc78604278"/>
      <w:r w:rsidRPr="007E7B7B">
        <w:rPr>
          <w:b/>
          <w:bCs/>
          <w:i/>
          <w:iCs/>
          <w:sz w:val="24"/>
          <w:szCs w:val="24"/>
          <w:lang w:val="el-GR"/>
        </w:rPr>
        <w:t xml:space="preserve">Εικόνα </w:t>
      </w:r>
      <w:r w:rsidRPr="007E7B7B">
        <w:rPr>
          <w:b/>
          <w:bCs/>
          <w:i/>
          <w:iCs/>
          <w:sz w:val="24"/>
          <w:szCs w:val="24"/>
        </w:rPr>
        <w:fldChar w:fldCharType="begin"/>
      </w:r>
      <w:r w:rsidRPr="007E7B7B">
        <w:rPr>
          <w:b/>
          <w:bCs/>
          <w:i/>
          <w:iCs/>
          <w:sz w:val="24"/>
          <w:szCs w:val="24"/>
          <w:lang w:val="el-GR"/>
        </w:rPr>
        <w:instrText xml:space="preserve"> </w:instrText>
      </w:r>
      <w:r w:rsidRPr="007E7B7B">
        <w:rPr>
          <w:b/>
          <w:bCs/>
          <w:i/>
          <w:iCs/>
          <w:sz w:val="24"/>
          <w:szCs w:val="24"/>
        </w:rPr>
        <w:instrText>SEQ</w:instrText>
      </w:r>
      <w:r w:rsidRPr="007E7B7B">
        <w:rPr>
          <w:b/>
          <w:bCs/>
          <w:i/>
          <w:iCs/>
          <w:sz w:val="24"/>
          <w:szCs w:val="24"/>
          <w:lang w:val="el-GR"/>
        </w:rPr>
        <w:instrText xml:space="preserve"> Εικόνα \* </w:instrText>
      </w:r>
      <w:r w:rsidRPr="007E7B7B">
        <w:rPr>
          <w:b/>
          <w:bCs/>
          <w:i/>
          <w:iCs/>
          <w:sz w:val="24"/>
          <w:szCs w:val="24"/>
        </w:rPr>
        <w:instrText>ARABIC</w:instrText>
      </w:r>
      <w:r w:rsidRPr="007E7B7B">
        <w:rPr>
          <w:b/>
          <w:bCs/>
          <w:i/>
          <w:iCs/>
          <w:sz w:val="24"/>
          <w:szCs w:val="24"/>
          <w:lang w:val="el-GR"/>
        </w:rPr>
        <w:instrText xml:space="preserve"> </w:instrText>
      </w:r>
      <w:r w:rsidRPr="007E7B7B">
        <w:rPr>
          <w:b/>
          <w:bCs/>
          <w:i/>
          <w:iCs/>
          <w:sz w:val="24"/>
          <w:szCs w:val="24"/>
        </w:rPr>
        <w:fldChar w:fldCharType="separate"/>
      </w:r>
      <w:r w:rsidR="001610D4">
        <w:rPr>
          <w:b/>
          <w:bCs/>
          <w:i/>
          <w:iCs/>
          <w:noProof/>
          <w:sz w:val="24"/>
          <w:szCs w:val="24"/>
        </w:rPr>
        <w:t>31</w:t>
      </w:r>
      <w:r w:rsidRPr="007E7B7B">
        <w:rPr>
          <w:b/>
          <w:bCs/>
          <w:i/>
          <w:iCs/>
          <w:sz w:val="24"/>
          <w:szCs w:val="24"/>
        </w:rPr>
        <w:fldChar w:fldCharType="end"/>
      </w:r>
      <w:bookmarkEnd w:id="1993"/>
      <w:r w:rsidRPr="007E7B7B">
        <w:rPr>
          <w:b/>
          <w:bCs/>
          <w:i/>
          <w:iCs/>
          <w:sz w:val="24"/>
          <w:szCs w:val="24"/>
          <w:lang w:val="el-GR"/>
        </w:rPr>
        <w:t>:</w:t>
      </w:r>
      <w:r w:rsidR="002E1427">
        <w:rPr>
          <w:b/>
          <w:bCs/>
          <w:i/>
          <w:iCs/>
          <w:sz w:val="24"/>
          <w:szCs w:val="24"/>
        </w:rPr>
        <w:t xml:space="preserve"> </w:t>
      </w:r>
      <w:r w:rsidRPr="007E7B7B">
        <w:rPr>
          <w:b/>
          <w:bCs/>
          <w:i/>
          <w:iCs/>
          <w:sz w:val="24"/>
          <w:szCs w:val="24"/>
        </w:rPr>
        <w:t>Twitter</w:t>
      </w:r>
      <w:r w:rsidRPr="007E7B7B">
        <w:rPr>
          <w:b/>
          <w:bCs/>
          <w:i/>
          <w:iCs/>
          <w:sz w:val="24"/>
          <w:szCs w:val="24"/>
          <w:lang w:val="el-GR"/>
        </w:rPr>
        <w:t xml:space="preserve"> </w:t>
      </w:r>
      <w:r w:rsidR="00050185" w:rsidRPr="007E7B7B">
        <w:rPr>
          <w:b/>
          <w:bCs/>
          <w:i/>
          <w:iCs/>
          <w:sz w:val="24"/>
          <w:szCs w:val="24"/>
        </w:rPr>
        <w:t>API</w:t>
      </w:r>
      <w:r w:rsidRPr="007E7B7B">
        <w:rPr>
          <w:b/>
          <w:bCs/>
          <w:i/>
          <w:iCs/>
          <w:sz w:val="24"/>
          <w:szCs w:val="24"/>
          <w:lang w:val="el-GR"/>
        </w:rPr>
        <w:t xml:space="preserve"> </w:t>
      </w:r>
      <w:r w:rsidRPr="007E7B7B">
        <w:rPr>
          <w:b/>
          <w:bCs/>
          <w:i/>
          <w:iCs/>
          <w:sz w:val="24"/>
          <w:szCs w:val="24"/>
        </w:rPr>
        <w:t>Authorization</w:t>
      </w:r>
      <w:bookmarkEnd w:id="1994"/>
      <w:bookmarkEnd w:id="1995"/>
      <w:bookmarkEnd w:id="1996"/>
      <w:bookmarkEnd w:id="1997"/>
      <w:bookmarkEnd w:id="1998"/>
      <w:bookmarkEnd w:id="1999"/>
      <w:bookmarkEnd w:id="2000"/>
      <w:bookmarkEnd w:id="2001"/>
      <w:bookmarkEnd w:id="2002"/>
    </w:p>
    <w:p w14:paraId="34416808" w14:textId="215C5DB4" w:rsidR="00D45D22" w:rsidRPr="002E1427" w:rsidRDefault="00D45D22">
      <w:pPr>
        <w:pStyle w:val="Caption"/>
        <w:numPr>
          <w:ilvl w:val="0"/>
          <w:numId w:val="26"/>
        </w:numPr>
        <w:spacing w:after="120"/>
        <w:rPr>
          <w:i w:val="0"/>
          <w:iCs w:val="0"/>
          <w:color w:val="000000" w:themeColor="text1"/>
          <w:sz w:val="24"/>
          <w:szCs w:val="24"/>
          <w:lang w:val="el-GR"/>
        </w:rPr>
        <w:pPrChange w:id="2003" w:author="GEORGILAS STYLIANOS" w:date="2021-08-06T22:25:00Z">
          <w:pPr>
            <w:pStyle w:val="Caption"/>
            <w:numPr>
              <w:numId w:val="26"/>
            </w:numPr>
            <w:ind w:left="720" w:hanging="360"/>
          </w:pPr>
        </w:pPrChange>
      </w:pPr>
      <w:r w:rsidRPr="002E1427">
        <w:rPr>
          <w:i w:val="0"/>
          <w:iCs w:val="0"/>
          <w:color w:val="000000" w:themeColor="text1"/>
          <w:sz w:val="24"/>
          <w:szCs w:val="24"/>
          <w:lang w:val="el-GR"/>
        </w:rPr>
        <w:t xml:space="preserve">Στις γραμμές 16-18 διαβάζουμε το </w:t>
      </w:r>
      <w:r w:rsidRPr="002E1427">
        <w:rPr>
          <w:i w:val="0"/>
          <w:iCs w:val="0"/>
          <w:color w:val="000000" w:themeColor="text1"/>
          <w:sz w:val="24"/>
          <w:szCs w:val="24"/>
        </w:rPr>
        <w:t>dataframe</w:t>
      </w:r>
      <w:r w:rsidRPr="002E1427">
        <w:rPr>
          <w:i w:val="0"/>
          <w:iCs w:val="0"/>
          <w:color w:val="000000" w:themeColor="text1"/>
          <w:sz w:val="24"/>
          <w:szCs w:val="24"/>
          <w:lang w:val="el-GR"/>
        </w:rPr>
        <w:t xml:space="preserve"> και παίρνουμε τα </w:t>
      </w:r>
      <w:r w:rsidRPr="002E1427">
        <w:rPr>
          <w:i w:val="0"/>
          <w:iCs w:val="0"/>
          <w:color w:val="000000" w:themeColor="text1"/>
          <w:sz w:val="24"/>
          <w:szCs w:val="24"/>
        </w:rPr>
        <w:t>Twitter</w:t>
      </w:r>
      <w:r w:rsidRPr="002E1427">
        <w:rPr>
          <w:i w:val="0"/>
          <w:iCs w:val="0"/>
          <w:color w:val="000000" w:themeColor="text1"/>
          <w:sz w:val="24"/>
          <w:szCs w:val="24"/>
          <w:lang w:val="el-GR"/>
        </w:rPr>
        <w:t xml:space="preserve"> </w:t>
      </w:r>
      <w:r w:rsidRPr="002E1427">
        <w:rPr>
          <w:i w:val="0"/>
          <w:iCs w:val="0"/>
          <w:color w:val="000000" w:themeColor="text1"/>
          <w:sz w:val="24"/>
          <w:szCs w:val="24"/>
        </w:rPr>
        <w:t>usernames</w:t>
      </w:r>
      <w:r w:rsidRPr="002E1427">
        <w:rPr>
          <w:i w:val="0"/>
          <w:iCs w:val="0"/>
          <w:color w:val="000000" w:themeColor="text1"/>
          <w:sz w:val="24"/>
          <w:szCs w:val="24"/>
          <w:lang w:val="el-GR"/>
        </w:rPr>
        <w:t xml:space="preserve"> των χρηστών ένα-ένα και τα φορτώνουμε στη συνάρτηση </w:t>
      </w:r>
      <w:r w:rsidRPr="002E1427">
        <w:rPr>
          <w:i w:val="0"/>
          <w:iCs w:val="0"/>
          <w:color w:val="000000" w:themeColor="text1"/>
          <w:sz w:val="24"/>
          <w:szCs w:val="24"/>
        </w:rPr>
        <w:t>twitter</w:t>
      </w:r>
      <w:r w:rsidRPr="002E1427">
        <w:rPr>
          <w:i w:val="0"/>
          <w:iCs w:val="0"/>
          <w:color w:val="000000" w:themeColor="text1"/>
          <w:sz w:val="24"/>
          <w:szCs w:val="24"/>
          <w:lang w:val="el-GR"/>
        </w:rPr>
        <w:t>_</w:t>
      </w:r>
      <w:r w:rsidRPr="002E1427">
        <w:rPr>
          <w:i w:val="0"/>
          <w:iCs w:val="0"/>
          <w:color w:val="000000" w:themeColor="text1"/>
          <w:sz w:val="24"/>
          <w:szCs w:val="24"/>
        </w:rPr>
        <w:t>fetch</w:t>
      </w:r>
      <w:r w:rsidRPr="002E1427">
        <w:rPr>
          <w:i w:val="0"/>
          <w:iCs w:val="0"/>
          <w:color w:val="000000" w:themeColor="text1"/>
          <w:sz w:val="24"/>
          <w:szCs w:val="24"/>
          <w:lang w:val="el-GR"/>
        </w:rPr>
        <w:t>_</w:t>
      </w:r>
      <w:r w:rsidRPr="002E1427">
        <w:rPr>
          <w:i w:val="0"/>
          <w:iCs w:val="0"/>
          <w:color w:val="000000" w:themeColor="text1"/>
          <w:sz w:val="24"/>
          <w:szCs w:val="24"/>
        </w:rPr>
        <w:t>data</w:t>
      </w:r>
      <w:r w:rsidRPr="002E1427">
        <w:rPr>
          <w:i w:val="0"/>
          <w:iCs w:val="0"/>
          <w:color w:val="000000" w:themeColor="text1"/>
          <w:sz w:val="24"/>
          <w:szCs w:val="24"/>
          <w:lang w:val="el-GR"/>
        </w:rPr>
        <w:t xml:space="preserve"> της γραμμής 19 που θα αναλυθεί εκτενέστερα παρακάτω.</w:t>
      </w:r>
    </w:p>
    <w:p w14:paraId="6F838BBE" w14:textId="68F81617" w:rsidR="00D45D22" w:rsidRPr="002E1427" w:rsidRDefault="00B96860">
      <w:pPr>
        <w:pStyle w:val="Caption"/>
        <w:numPr>
          <w:ilvl w:val="0"/>
          <w:numId w:val="26"/>
        </w:numPr>
        <w:spacing w:after="120"/>
        <w:rPr>
          <w:i w:val="0"/>
          <w:iCs w:val="0"/>
          <w:color w:val="000000" w:themeColor="text1"/>
          <w:sz w:val="24"/>
          <w:szCs w:val="24"/>
          <w:lang w:val="el-GR"/>
        </w:rPr>
        <w:pPrChange w:id="2004" w:author="GEORGILAS STYLIANOS" w:date="2021-08-06T22:25:00Z">
          <w:pPr>
            <w:pStyle w:val="Caption"/>
            <w:numPr>
              <w:numId w:val="26"/>
            </w:numPr>
            <w:ind w:left="720" w:hanging="360"/>
          </w:pPr>
        </w:pPrChange>
      </w:pPr>
      <w:r w:rsidRPr="002E1427">
        <w:rPr>
          <w:i w:val="0"/>
          <w:iCs w:val="0"/>
          <w:color w:val="000000" w:themeColor="text1"/>
          <w:sz w:val="24"/>
          <w:szCs w:val="24"/>
          <w:lang w:val="el-GR"/>
        </w:rPr>
        <w:t>Στη</w:t>
      </w:r>
      <w:r w:rsidR="00D45D22" w:rsidRPr="002E1427">
        <w:rPr>
          <w:i w:val="0"/>
          <w:iCs w:val="0"/>
          <w:color w:val="000000" w:themeColor="text1"/>
          <w:sz w:val="24"/>
          <w:szCs w:val="24"/>
          <w:lang w:val="el-GR"/>
        </w:rPr>
        <w:t xml:space="preserve"> γραμμή 21 τερματίζουμε την σύνδεσή μας με την </w:t>
      </w:r>
      <w:del w:id="2005" w:author="GEORGILAS STYLIANOS" w:date="2021-08-07T14:22:00Z">
        <w:r w:rsidR="00D45D22" w:rsidRPr="002E1427" w:rsidDel="0092709A">
          <w:rPr>
            <w:i w:val="0"/>
            <w:iCs w:val="0"/>
            <w:color w:val="000000" w:themeColor="text1"/>
            <w:sz w:val="24"/>
            <w:szCs w:val="24"/>
            <w:lang w:val="el-GR"/>
          </w:rPr>
          <w:delText>βάση δεδομένων</w:delText>
        </w:r>
      </w:del>
      <w:ins w:id="2006" w:author="GEORGILAS STYLIANOS" w:date="2021-08-07T14:22:00Z">
        <w:r w:rsidR="0092709A">
          <w:rPr>
            <w:i w:val="0"/>
            <w:iCs w:val="0"/>
            <w:color w:val="000000" w:themeColor="text1"/>
            <w:sz w:val="24"/>
            <w:szCs w:val="24"/>
            <w:lang w:val="el-GR"/>
          </w:rPr>
          <w:t>ΒΔ</w:t>
        </w:r>
      </w:ins>
      <w:r w:rsidR="00D45D22" w:rsidRPr="002E1427">
        <w:rPr>
          <w:i w:val="0"/>
          <w:iCs w:val="0"/>
          <w:color w:val="000000" w:themeColor="text1"/>
          <w:sz w:val="24"/>
          <w:szCs w:val="24"/>
          <w:lang w:val="el-GR"/>
        </w:rPr>
        <w:t xml:space="preserve"> και τερματίζουμε το πρόγραμμα.</w:t>
      </w:r>
    </w:p>
    <w:p w14:paraId="4BE137F6" w14:textId="44B77D45" w:rsidR="00D45D22" w:rsidRPr="002E1427" w:rsidRDefault="00AF39AB" w:rsidP="00D45D22">
      <w:pPr>
        <w:rPr>
          <w:sz w:val="24"/>
          <w:szCs w:val="24"/>
          <w:lang w:val="el-GR"/>
        </w:rPr>
      </w:pPr>
      <w:r w:rsidRPr="002E1427">
        <w:rPr>
          <w:sz w:val="24"/>
          <w:szCs w:val="24"/>
        </w:rPr>
        <w:t>E</w:t>
      </w:r>
      <w:r w:rsidRPr="002E1427">
        <w:rPr>
          <w:sz w:val="24"/>
          <w:szCs w:val="24"/>
          <w:lang w:val="el-GR"/>
        </w:rPr>
        <w:t xml:space="preserve">πειδή η συνάρτηση </w:t>
      </w:r>
      <w:r w:rsidRPr="002E1427">
        <w:rPr>
          <w:sz w:val="24"/>
          <w:szCs w:val="24"/>
        </w:rPr>
        <w:t>twitter</w:t>
      </w:r>
      <w:r w:rsidRPr="002E1427">
        <w:rPr>
          <w:sz w:val="24"/>
          <w:szCs w:val="24"/>
          <w:lang w:val="el-GR"/>
        </w:rPr>
        <w:t>_</w:t>
      </w:r>
      <w:r w:rsidRPr="002E1427">
        <w:rPr>
          <w:sz w:val="24"/>
          <w:szCs w:val="24"/>
        </w:rPr>
        <w:t>fetch</w:t>
      </w:r>
      <w:r w:rsidRPr="002E1427">
        <w:rPr>
          <w:sz w:val="24"/>
          <w:szCs w:val="24"/>
          <w:lang w:val="el-GR"/>
        </w:rPr>
        <w:t>_</w:t>
      </w:r>
      <w:r w:rsidRPr="002E1427">
        <w:rPr>
          <w:sz w:val="24"/>
          <w:szCs w:val="24"/>
        </w:rPr>
        <w:t>data</w:t>
      </w:r>
      <w:r w:rsidRPr="002E1427">
        <w:rPr>
          <w:sz w:val="24"/>
          <w:szCs w:val="24"/>
          <w:lang w:val="el-GR"/>
        </w:rPr>
        <w:t xml:space="preserve"> είναι μεγάλη θα αναλυθεί σε ξεχωριστά κομμάτια της.</w:t>
      </w:r>
    </w:p>
    <w:p w14:paraId="4E4D9BEE" w14:textId="0026E0CA" w:rsidR="00AF39AB" w:rsidRPr="002E1427" w:rsidRDefault="00AF39AB" w:rsidP="00D45D22">
      <w:pPr>
        <w:rPr>
          <w:sz w:val="24"/>
          <w:szCs w:val="24"/>
          <w:lang w:val="el-GR"/>
        </w:rPr>
      </w:pPr>
      <w:r w:rsidRPr="002E1427">
        <w:rPr>
          <w:sz w:val="24"/>
          <w:szCs w:val="24"/>
          <w:lang w:val="el-GR"/>
        </w:rPr>
        <w:t xml:space="preserve">Στην </w:t>
      </w:r>
      <w:r w:rsidR="006E21BB" w:rsidRPr="002E1427">
        <w:rPr>
          <w:sz w:val="24"/>
          <w:szCs w:val="24"/>
          <w:lang w:val="el-GR"/>
        </w:rPr>
        <w:fldChar w:fldCharType="begin"/>
      </w:r>
      <w:r w:rsidR="006E21BB" w:rsidRPr="002E1427">
        <w:rPr>
          <w:sz w:val="24"/>
          <w:szCs w:val="24"/>
          <w:lang w:val="el-GR"/>
        </w:rPr>
        <w:instrText xml:space="preserve"> REF _Ref78469744 \h </w:instrText>
      </w:r>
      <w:r w:rsidR="002E1427">
        <w:rPr>
          <w:sz w:val="24"/>
          <w:szCs w:val="24"/>
          <w:lang w:val="el-GR"/>
        </w:rPr>
        <w:instrText xml:space="preserve"> \* MERGEFORMAT </w:instrText>
      </w:r>
      <w:r w:rsidR="006E21BB" w:rsidRPr="002E1427">
        <w:rPr>
          <w:sz w:val="24"/>
          <w:szCs w:val="24"/>
          <w:lang w:val="el-GR"/>
        </w:rPr>
      </w:r>
      <w:r w:rsidR="006E21BB" w:rsidRPr="002E1427">
        <w:rPr>
          <w:sz w:val="24"/>
          <w:szCs w:val="24"/>
          <w:lang w:val="el-GR"/>
        </w:rPr>
        <w:fldChar w:fldCharType="separate"/>
      </w:r>
      <w:r w:rsidR="006E21BB" w:rsidRPr="002E1427">
        <w:rPr>
          <w:b/>
          <w:bCs/>
          <w:i/>
          <w:iCs/>
          <w:sz w:val="24"/>
          <w:szCs w:val="24"/>
          <w:lang w:val="el-GR"/>
        </w:rPr>
        <w:t xml:space="preserve">Εικόνα </w:t>
      </w:r>
      <w:r w:rsidR="006E21BB" w:rsidRPr="002E1427">
        <w:rPr>
          <w:b/>
          <w:bCs/>
          <w:i/>
          <w:iCs/>
          <w:noProof/>
          <w:sz w:val="24"/>
          <w:szCs w:val="24"/>
          <w:lang w:val="el-GR"/>
        </w:rPr>
        <w:t>32</w:t>
      </w:r>
      <w:r w:rsidR="006E21BB" w:rsidRPr="002E1427">
        <w:rPr>
          <w:sz w:val="24"/>
          <w:szCs w:val="24"/>
          <w:lang w:val="el-GR"/>
        </w:rPr>
        <w:fldChar w:fldCharType="end"/>
      </w:r>
      <w:r w:rsidR="006E21BB" w:rsidRPr="002E1427">
        <w:rPr>
          <w:sz w:val="24"/>
          <w:szCs w:val="24"/>
          <w:lang w:val="el-GR"/>
        </w:rPr>
        <w:t xml:space="preserve"> </w:t>
      </w:r>
      <w:r w:rsidRPr="002E1427">
        <w:rPr>
          <w:sz w:val="24"/>
          <w:szCs w:val="24"/>
          <w:lang w:val="el-GR"/>
        </w:rPr>
        <w:t>βλέπουμε το κομμάτι της που διαχειρίζεται δεδομένα καθαρά για τα προφίλ των χρηστών.</w:t>
      </w:r>
    </w:p>
    <w:p w14:paraId="6897FF00" w14:textId="204D7FF7" w:rsidR="00AF39AB" w:rsidRDefault="00AF39AB" w:rsidP="002E1427">
      <w:pPr>
        <w:keepNext/>
        <w:jc w:val="center"/>
      </w:pPr>
      <w:r>
        <w:rPr>
          <w:noProof/>
        </w:rPr>
        <w:drawing>
          <wp:inline distT="0" distB="0" distL="0" distR="0" wp14:anchorId="44DBB50D" wp14:editId="5AA77DA5">
            <wp:extent cx="5943600" cy="2601884"/>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601884"/>
                    </a:xfrm>
                    <a:prstGeom prst="rect">
                      <a:avLst/>
                    </a:prstGeom>
                  </pic:spPr>
                </pic:pic>
              </a:graphicData>
            </a:graphic>
          </wp:inline>
        </w:drawing>
      </w:r>
    </w:p>
    <w:p w14:paraId="7A6021E6" w14:textId="58DC5086" w:rsidR="00AF39AB" w:rsidRPr="004E2A3D" w:rsidRDefault="00AF39AB" w:rsidP="002E1427">
      <w:pPr>
        <w:jc w:val="center"/>
        <w:rPr>
          <w:b/>
          <w:bCs/>
          <w:i/>
          <w:iCs/>
          <w:sz w:val="24"/>
          <w:szCs w:val="24"/>
          <w:lang w:val="el-GR"/>
        </w:rPr>
      </w:pPr>
      <w:bookmarkStart w:id="2007" w:name="_Ref78469744"/>
      <w:bookmarkStart w:id="2008" w:name="_Toc77198264"/>
      <w:bookmarkStart w:id="2009" w:name="_Toc77201048"/>
      <w:bookmarkStart w:id="2010" w:name="_Toc77201349"/>
      <w:bookmarkStart w:id="2011" w:name="_Toc77212405"/>
      <w:bookmarkStart w:id="2012" w:name="_Toc77796812"/>
      <w:bookmarkStart w:id="2013" w:name="_Toc78287993"/>
      <w:bookmarkStart w:id="2014" w:name="_Toc78469303"/>
      <w:bookmarkStart w:id="2015" w:name="_Toc78589189"/>
      <w:bookmarkStart w:id="2016" w:name="_Toc78604279"/>
      <w:r w:rsidRPr="00600808">
        <w:rPr>
          <w:b/>
          <w:bCs/>
          <w:i/>
          <w:iCs/>
          <w:sz w:val="24"/>
          <w:szCs w:val="24"/>
          <w:lang w:val="el-GR"/>
        </w:rPr>
        <w:t>Εικόνα</w:t>
      </w:r>
      <w:r w:rsidRPr="004E2A3D">
        <w:rPr>
          <w:b/>
          <w:bCs/>
          <w:i/>
          <w:iCs/>
          <w:sz w:val="24"/>
          <w:szCs w:val="24"/>
          <w:lang w:val="el-GR"/>
        </w:rPr>
        <w:t xml:space="preserve"> </w:t>
      </w:r>
      <w:r w:rsidRPr="00600808">
        <w:rPr>
          <w:b/>
          <w:bCs/>
          <w:i/>
          <w:iCs/>
          <w:sz w:val="24"/>
          <w:szCs w:val="24"/>
        </w:rPr>
        <w:fldChar w:fldCharType="begin"/>
      </w:r>
      <w:r w:rsidRPr="004E2A3D">
        <w:rPr>
          <w:b/>
          <w:bCs/>
          <w:i/>
          <w:iCs/>
          <w:sz w:val="24"/>
          <w:szCs w:val="24"/>
          <w:lang w:val="el-GR"/>
          <w:rPrChange w:id="2017" w:author="GEORGILAS STYLIANOS" w:date="2021-08-08T12:57:00Z">
            <w:rPr>
              <w:b/>
              <w:bCs/>
              <w:i/>
              <w:iCs/>
              <w:sz w:val="24"/>
              <w:szCs w:val="24"/>
              <w:lang w:val="el-GR"/>
            </w:rPr>
          </w:rPrChange>
        </w:rPr>
        <w:instrText xml:space="preserve"> </w:instrText>
      </w:r>
      <w:r w:rsidRPr="00600808">
        <w:rPr>
          <w:b/>
          <w:bCs/>
          <w:i/>
          <w:iCs/>
          <w:sz w:val="24"/>
          <w:szCs w:val="24"/>
        </w:rPr>
        <w:instrText>SEQ</w:instrText>
      </w:r>
      <w:r w:rsidRPr="004E2A3D">
        <w:rPr>
          <w:b/>
          <w:bCs/>
          <w:i/>
          <w:iCs/>
          <w:sz w:val="24"/>
          <w:szCs w:val="24"/>
          <w:lang w:val="el-GR"/>
          <w:rPrChange w:id="2018" w:author="GEORGILAS STYLIANOS" w:date="2021-08-08T12:57:00Z">
            <w:rPr>
              <w:b/>
              <w:bCs/>
              <w:i/>
              <w:iCs/>
              <w:sz w:val="24"/>
              <w:szCs w:val="24"/>
              <w:lang w:val="el-GR"/>
            </w:rPr>
          </w:rPrChange>
        </w:rPr>
        <w:instrText xml:space="preserve"> </w:instrText>
      </w:r>
      <w:r w:rsidRPr="00600808">
        <w:rPr>
          <w:b/>
          <w:bCs/>
          <w:i/>
          <w:iCs/>
          <w:sz w:val="24"/>
          <w:szCs w:val="24"/>
          <w:lang w:val="el-GR"/>
        </w:rPr>
        <w:instrText>Εικόνα</w:instrText>
      </w:r>
      <w:r w:rsidRPr="004E2A3D">
        <w:rPr>
          <w:b/>
          <w:bCs/>
          <w:i/>
          <w:iCs/>
          <w:sz w:val="24"/>
          <w:szCs w:val="24"/>
          <w:lang w:val="el-GR"/>
          <w:rPrChange w:id="2019" w:author="GEORGILAS STYLIANOS" w:date="2021-08-08T12:57:00Z">
            <w:rPr>
              <w:b/>
              <w:bCs/>
              <w:i/>
              <w:iCs/>
              <w:sz w:val="24"/>
              <w:szCs w:val="24"/>
              <w:lang w:val="el-GR"/>
            </w:rPr>
          </w:rPrChange>
        </w:rPr>
        <w:instrText xml:space="preserve"> \* </w:instrText>
      </w:r>
      <w:r w:rsidRPr="00600808">
        <w:rPr>
          <w:b/>
          <w:bCs/>
          <w:i/>
          <w:iCs/>
          <w:sz w:val="24"/>
          <w:szCs w:val="24"/>
        </w:rPr>
        <w:instrText>ARABIC</w:instrText>
      </w:r>
      <w:r w:rsidRPr="004E2A3D">
        <w:rPr>
          <w:b/>
          <w:bCs/>
          <w:i/>
          <w:iCs/>
          <w:sz w:val="24"/>
          <w:szCs w:val="24"/>
          <w:lang w:val="el-GR"/>
          <w:rPrChange w:id="2020" w:author="GEORGILAS STYLIANOS" w:date="2021-08-08T12:57:00Z">
            <w:rPr>
              <w:b/>
              <w:bCs/>
              <w:i/>
              <w:iCs/>
              <w:sz w:val="24"/>
              <w:szCs w:val="24"/>
              <w:lang w:val="el-GR"/>
            </w:rPr>
          </w:rPrChange>
        </w:rPr>
        <w:instrText xml:space="preserve"> </w:instrText>
      </w:r>
      <w:r w:rsidRPr="00600808">
        <w:rPr>
          <w:b/>
          <w:bCs/>
          <w:i/>
          <w:iCs/>
          <w:sz w:val="24"/>
          <w:szCs w:val="24"/>
        </w:rPr>
        <w:fldChar w:fldCharType="separate"/>
      </w:r>
      <w:ins w:id="2021" w:author="GEORGILAS STYLIANOS" w:date="2021-08-07T19:21:00Z">
        <w:r w:rsidR="001610D4" w:rsidRPr="004E2A3D">
          <w:rPr>
            <w:b/>
            <w:bCs/>
            <w:i/>
            <w:iCs/>
            <w:noProof/>
            <w:sz w:val="24"/>
            <w:szCs w:val="24"/>
            <w:lang w:val="el-GR"/>
            <w:rPrChange w:id="2022" w:author="GEORGILAS STYLIANOS" w:date="2021-08-08T12:57:00Z">
              <w:rPr>
                <w:b/>
                <w:bCs/>
                <w:i/>
                <w:iCs/>
                <w:noProof/>
                <w:sz w:val="24"/>
                <w:szCs w:val="24"/>
              </w:rPr>
            </w:rPrChange>
          </w:rPr>
          <w:t>32</w:t>
        </w:r>
      </w:ins>
      <w:del w:id="2023" w:author="GEORGILAS STYLIANOS" w:date="2021-08-07T19:17:00Z">
        <w:r w:rsidR="00582156" w:rsidRPr="004E2A3D" w:rsidDel="001610D4">
          <w:rPr>
            <w:b/>
            <w:bCs/>
            <w:i/>
            <w:iCs/>
            <w:noProof/>
            <w:sz w:val="24"/>
            <w:szCs w:val="24"/>
            <w:lang w:val="el-GR"/>
            <w:rPrChange w:id="2024" w:author="GEORGILAS STYLIANOS" w:date="2021-08-08T12:57:00Z">
              <w:rPr>
                <w:b/>
                <w:bCs/>
                <w:i/>
                <w:iCs/>
                <w:noProof/>
                <w:sz w:val="24"/>
                <w:szCs w:val="24"/>
                <w:lang w:val="el-GR"/>
              </w:rPr>
            </w:rPrChange>
          </w:rPr>
          <w:delText>32</w:delText>
        </w:r>
      </w:del>
      <w:r w:rsidRPr="00600808">
        <w:rPr>
          <w:b/>
          <w:bCs/>
          <w:i/>
          <w:iCs/>
          <w:sz w:val="24"/>
          <w:szCs w:val="24"/>
        </w:rPr>
        <w:fldChar w:fldCharType="end"/>
      </w:r>
      <w:bookmarkEnd w:id="2007"/>
      <w:r w:rsidRPr="004E2A3D">
        <w:rPr>
          <w:b/>
          <w:bCs/>
          <w:i/>
          <w:iCs/>
          <w:sz w:val="24"/>
          <w:szCs w:val="24"/>
          <w:lang w:val="el-GR"/>
        </w:rPr>
        <w:t>:</w:t>
      </w:r>
      <w:r w:rsidR="002E1427" w:rsidRPr="00E91CC3">
        <w:rPr>
          <w:b/>
          <w:bCs/>
          <w:i/>
          <w:iCs/>
          <w:sz w:val="24"/>
          <w:szCs w:val="24"/>
          <w:lang w:val="el-GR"/>
        </w:rPr>
        <w:t xml:space="preserve"> </w:t>
      </w:r>
      <w:r w:rsidRPr="00600808">
        <w:rPr>
          <w:b/>
          <w:bCs/>
          <w:i/>
          <w:iCs/>
          <w:sz w:val="24"/>
          <w:szCs w:val="24"/>
        </w:rPr>
        <w:t>Twitter</w:t>
      </w:r>
      <w:r w:rsidRPr="004E2A3D">
        <w:rPr>
          <w:b/>
          <w:bCs/>
          <w:i/>
          <w:iCs/>
          <w:sz w:val="24"/>
          <w:szCs w:val="24"/>
          <w:lang w:val="el-GR"/>
        </w:rPr>
        <w:t>_</w:t>
      </w:r>
      <w:r w:rsidRPr="00600808">
        <w:rPr>
          <w:b/>
          <w:bCs/>
          <w:i/>
          <w:iCs/>
          <w:sz w:val="24"/>
          <w:szCs w:val="24"/>
        </w:rPr>
        <w:t>fetch</w:t>
      </w:r>
      <w:r w:rsidRPr="004E2A3D">
        <w:rPr>
          <w:b/>
          <w:bCs/>
          <w:i/>
          <w:iCs/>
          <w:sz w:val="24"/>
          <w:szCs w:val="24"/>
          <w:lang w:val="el-GR"/>
        </w:rPr>
        <w:t>_</w:t>
      </w:r>
      <w:r w:rsidRPr="00600808">
        <w:rPr>
          <w:b/>
          <w:bCs/>
          <w:i/>
          <w:iCs/>
          <w:sz w:val="24"/>
          <w:szCs w:val="24"/>
        </w:rPr>
        <w:t>data</w:t>
      </w:r>
      <w:r w:rsidRPr="004E2A3D">
        <w:rPr>
          <w:b/>
          <w:bCs/>
          <w:i/>
          <w:iCs/>
          <w:sz w:val="24"/>
          <w:szCs w:val="24"/>
          <w:lang w:val="el-GR"/>
        </w:rPr>
        <w:t xml:space="preserve"> </w:t>
      </w:r>
      <w:del w:id="2025" w:author="GEORGILAS STYLIANOS" w:date="2021-08-06T19:40:00Z">
        <w:r w:rsidRPr="004E2A3D" w:rsidDel="004508FB">
          <w:rPr>
            <w:b/>
            <w:bCs/>
            <w:i/>
            <w:iCs/>
            <w:sz w:val="24"/>
            <w:szCs w:val="24"/>
            <w:lang w:val="el-GR"/>
            <w:rPrChange w:id="2026" w:author="GEORGILAS STYLIANOS" w:date="2021-08-08T12:57:00Z">
              <w:rPr>
                <w:b/>
                <w:bCs/>
                <w:i/>
                <w:iCs/>
                <w:sz w:val="24"/>
                <w:szCs w:val="24"/>
                <w:lang w:val="el-GR"/>
              </w:rPr>
            </w:rPrChange>
          </w:rPr>
          <w:delText xml:space="preserve"> </w:delText>
        </w:r>
      </w:del>
      <w:r w:rsidRPr="004E2A3D">
        <w:rPr>
          <w:b/>
          <w:bCs/>
          <w:i/>
          <w:iCs/>
          <w:sz w:val="24"/>
          <w:szCs w:val="24"/>
          <w:lang w:val="el-GR"/>
          <w:rPrChange w:id="2027" w:author="GEORGILAS STYLIANOS" w:date="2021-08-08T12:57:00Z">
            <w:rPr>
              <w:b/>
              <w:bCs/>
              <w:i/>
              <w:iCs/>
              <w:sz w:val="24"/>
              <w:szCs w:val="24"/>
              <w:lang w:val="el-GR"/>
            </w:rPr>
          </w:rPrChange>
        </w:rPr>
        <w:t xml:space="preserve">- </w:t>
      </w:r>
      <w:r w:rsidRPr="00600808">
        <w:rPr>
          <w:b/>
          <w:bCs/>
          <w:i/>
          <w:iCs/>
          <w:sz w:val="24"/>
          <w:szCs w:val="24"/>
        </w:rPr>
        <w:t>Profiles</w:t>
      </w:r>
      <w:bookmarkEnd w:id="2008"/>
      <w:bookmarkEnd w:id="2009"/>
      <w:bookmarkEnd w:id="2010"/>
      <w:bookmarkEnd w:id="2011"/>
      <w:bookmarkEnd w:id="2012"/>
      <w:bookmarkEnd w:id="2013"/>
      <w:bookmarkEnd w:id="2014"/>
      <w:bookmarkEnd w:id="2015"/>
      <w:bookmarkEnd w:id="2016"/>
    </w:p>
    <w:p w14:paraId="0743C0E7" w14:textId="74AC3E39" w:rsidR="00AF39AB" w:rsidRPr="002E1427" w:rsidRDefault="00AF39AB" w:rsidP="00AF39AB">
      <w:pPr>
        <w:rPr>
          <w:sz w:val="24"/>
          <w:szCs w:val="24"/>
          <w:lang w:val="el-GR"/>
        </w:rPr>
      </w:pPr>
      <w:r w:rsidRPr="002E1427">
        <w:rPr>
          <w:sz w:val="24"/>
          <w:szCs w:val="24"/>
          <w:lang w:val="el-GR"/>
        </w:rPr>
        <w:t xml:space="preserve">Στην γραμμή 36 αιτούμαστε από το </w:t>
      </w:r>
      <w:r w:rsidRPr="002E1427">
        <w:rPr>
          <w:sz w:val="24"/>
          <w:szCs w:val="24"/>
        </w:rPr>
        <w:t>Twitter</w:t>
      </w:r>
      <w:r w:rsidRPr="002E1427">
        <w:rPr>
          <w:sz w:val="24"/>
          <w:szCs w:val="24"/>
          <w:lang w:val="el-GR"/>
        </w:rPr>
        <w:t xml:space="preserve"> </w:t>
      </w:r>
      <w:r w:rsidR="00050185" w:rsidRPr="002E1427">
        <w:rPr>
          <w:sz w:val="24"/>
          <w:szCs w:val="24"/>
        </w:rPr>
        <w:t>API</w:t>
      </w:r>
      <w:r w:rsidRPr="002E1427">
        <w:rPr>
          <w:sz w:val="24"/>
          <w:szCs w:val="24"/>
          <w:lang w:val="el-GR"/>
        </w:rPr>
        <w:t xml:space="preserve"> να μας επιστρέψει το </w:t>
      </w:r>
      <w:r w:rsidR="00D270A3" w:rsidRPr="002E1427">
        <w:rPr>
          <w:sz w:val="24"/>
          <w:szCs w:val="24"/>
        </w:rPr>
        <w:t>JSON</w:t>
      </w:r>
      <w:r w:rsidR="00D270A3" w:rsidRPr="002E1427">
        <w:rPr>
          <w:sz w:val="24"/>
          <w:szCs w:val="24"/>
          <w:lang w:val="el-GR"/>
        </w:rPr>
        <w:t xml:space="preserve"> </w:t>
      </w:r>
      <w:r w:rsidRPr="002E1427">
        <w:rPr>
          <w:sz w:val="24"/>
          <w:szCs w:val="24"/>
          <w:lang w:val="el-GR"/>
        </w:rPr>
        <w:t xml:space="preserve">αντικείμενο που σχετίζεται με τον χρήστη που έχουμε δώσει ως όρισμα. Ένα παράδειγμα ενός </w:t>
      </w:r>
      <w:r w:rsidR="00D270A3" w:rsidRPr="002E1427">
        <w:rPr>
          <w:sz w:val="24"/>
          <w:szCs w:val="24"/>
        </w:rPr>
        <w:t>JSON</w:t>
      </w:r>
      <w:r w:rsidR="00D270A3" w:rsidRPr="002E1427">
        <w:rPr>
          <w:sz w:val="24"/>
          <w:szCs w:val="24"/>
          <w:lang w:val="el-GR"/>
        </w:rPr>
        <w:t xml:space="preserve"> </w:t>
      </w:r>
      <w:r w:rsidRPr="002E1427">
        <w:rPr>
          <w:sz w:val="24"/>
          <w:szCs w:val="24"/>
          <w:lang w:val="el-GR"/>
        </w:rPr>
        <w:t>αντικειμένου</w:t>
      </w:r>
      <w:ins w:id="2028" w:author="Razis" w:date="2021-08-01T13:02:00Z">
        <w:r w:rsidR="00D270A3">
          <w:rPr>
            <w:sz w:val="24"/>
            <w:szCs w:val="24"/>
            <w:lang w:val="el-GR"/>
          </w:rPr>
          <w:t>, όπως επιστέφεται από το ΑΡΙ,</w:t>
        </w:r>
      </w:ins>
      <w:r w:rsidRPr="002E1427">
        <w:rPr>
          <w:sz w:val="24"/>
          <w:szCs w:val="24"/>
          <w:lang w:val="el-GR"/>
        </w:rPr>
        <w:t xml:space="preserve"> υπάρχει στην </w:t>
      </w:r>
      <w:r w:rsidR="006E21BB" w:rsidRPr="002E1427">
        <w:rPr>
          <w:sz w:val="24"/>
          <w:szCs w:val="24"/>
          <w:lang w:val="el-GR"/>
        </w:rPr>
        <w:fldChar w:fldCharType="begin"/>
      </w:r>
      <w:r w:rsidR="006E21BB" w:rsidRPr="002E1427">
        <w:rPr>
          <w:sz w:val="24"/>
          <w:szCs w:val="24"/>
          <w:lang w:val="el-GR"/>
        </w:rPr>
        <w:instrText xml:space="preserve"> REF _Ref78469755 \h </w:instrText>
      </w:r>
      <w:r w:rsidR="002E1427">
        <w:rPr>
          <w:sz w:val="24"/>
          <w:szCs w:val="24"/>
          <w:lang w:val="el-GR"/>
        </w:rPr>
        <w:instrText xml:space="preserve"> \* MERGEFORMAT </w:instrText>
      </w:r>
      <w:r w:rsidR="006E21BB" w:rsidRPr="002E1427">
        <w:rPr>
          <w:sz w:val="24"/>
          <w:szCs w:val="24"/>
          <w:lang w:val="el-GR"/>
        </w:rPr>
      </w:r>
      <w:r w:rsidR="006E21BB" w:rsidRPr="002E1427">
        <w:rPr>
          <w:sz w:val="24"/>
          <w:szCs w:val="24"/>
          <w:lang w:val="el-GR"/>
        </w:rPr>
        <w:fldChar w:fldCharType="separate"/>
      </w:r>
      <w:r w:rsidR="006E21BB" w:rsidRPr="002E1427">
        <w:rPr>
          <w:b/>
          <w:bCs/>
          <w:sz w:val="24"/>
          <w:szCs w:val="24"/>
          <w:lang w:val="el-GR"/>
        </w:rPr>
        <w:t xml:space="preserve">Εικόνα </w:t>
      </w:r>
      <w:r w:rsidR="006E21BB" w:rsidRPr="002E1427">
        <w:rPr>
          <w:b/>
          <w:bCs/>
          <w:noProof/>
          <w:sz w:val="24"/>
          <w:szCs w:val="24"/>
          <w:lang w:val="el-GR"/>
        </w:rPr>
        <w:t>33</w:t>
      </w:r>
      <w:r w:rsidR="006E21BB" w:rsidRPr="002E1427">
        <w:rPr>
          <w:sz w:val="24"/>
          <w:szCs w:val="24"/>
          <w:lang w:val="el-GR"/>
        </w:rPr>
        <w:fldChar w:fldCharType="end"/>
      </w:r>
      <w:r w:rsidRPr="002E1427">
        <w:rPr>
          <w:sz w:val="24"/>
          <w:szCs w:val="24"/>
          <w:lang w:val="el-GR"/>
        </w:rPr>
        <w:t>.</w:t>
      </w:r>
    </w:p>
    <w:p w14:paraId="52348372" w14:textId="4D2563A6" w:rsidR="00600808" w:rsidRDefault="00AF39AB" w:rsidP="002E1427">
      <w:pPr>
        <w:keepNext/>
        <w:jc w:val="center"/>
      </w:pPr>
      <w:r>
        <w:rPr>
          <w:noProof/>
          <w:lang w:val="el-GR"/>
        </w:rPr>
        <w:lastRenderedPageBreak/>
        <w:drawing>
          <wp:inline distT="0" distB="0" distL="0" distR="0" wp14:anchorId="3B437F3E" wp14:editId="281640A9">
            <wp:extent cx="5943600" cy="2795140"/>
            <wp:effectExtent l="0" t="0" r="0"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943600" cy="2795140"/>
                    </a:xfrm>
                    <a:prstGeom prst="rect">
                      <a:avLst/>
                    </a:prstGeom>
                  </pic:spPr>
                </pic:pic>
              </a:graphicData>
            </a:graphic>
          </wp:inline>
        </w:drawing>
      </w:r>
    </w:p>
    <w:p w14:paraId="3DE80916" w14:textId="22E3BBDA" w:rsidR="00AF39AB" w:rsidRPr="00600808" w:rsidRDefault="00600808" w:rsidP="002E1427">
      <w:pPr>
        <w:pStyle w:val="Caption"/>
        <w:jc w:val="center"/>
        <w:rPr>
          <w:b/>
          <w:bCs/>
          <w:color w:val="auto"/>
          <w:sz w:val="24"/>
          <w:szCs w:val="24"/>
          <w:lang w:val="el-GR"/>
        </w:rPr>
      </w:pPr>
      <w:bookmarkStart w:id="2029" w:name="_Ref78469755"/>
      <w:bookmarkStart w:id="2030" w:name="_Toc78469304"/>
      <w:bookmarkStart w:id="2031" w:name="_Toc78589190"/>
      <w:bookmarkStart w:id="2032" w:name="_Toc78604280"/>
      <w:r w:rsidRPr="00600808">
        <w:rPr>
          <w:b/>
          <w:bCs/>
          <w:color w:val="auto"/>
          <w:sz w:val="24"/>
          <w:szCs w:val="24"/>
          <w:lang w:val="el-GR"/>
        </w:rPr>
        <w:t xml:space="preserve">Εικόνα </w:t>
      </w:r>
      <w:r w:rsidRPr="00600808">
        <w:rPr>
          <w:b/>
          <w:bCs/>
          <w:color w:val="auto"/>
          <w:sz w:val="24"/>
          <w:szCs w:val="24"/>
        </w:rPr>
        <w:fldChar w:fldCharType="begin"/>
      </w:r>
      <w:r w:rsidRPr="00600808">
        <w:rPr>
          <w:b/>
          <w:bCs/>
          <w:color w:val="auto"/>
          <w:sz w:val="24"/>
          <w:szCs w:val="24"/>
          <w:lang w:val="el-GR"/>
        </w:rPr>
        <w:instrText xml:space="preserve"> </w:instrText>
      </w:r>
      <w:r w:rsidRPr="00600808">
        <w:rPr>
          <w:b/>
          <w:bCs/>
          <w:color w:val="auto"/>
          <w:sz w:val="24"/>
          <w:szCs w:val="24"/>
        </w:rPr>
        <w:instrText>SEQ</w:instrText>
      </w:r>
      <w:r w:rsidRPr="00600808">
        <w:rPr>
          <w:b/>
          <w:bCs/>
          <w:color w:val="auto"/>
          <w:sz w:val="24"/>
          <w:szCs w:val="24"/>
          <w:lang w:val="el-GR"/>
        </w:rPr>
        <w:instrText xml:space="preserve"> Εικόνα \* </w:instrText>
      </w:r>
      <w:r w:rsidRPr="00600808">
        <w:rPr>
          <w:b/>
          <w:bCs/>
          <w:color w:val="auto"/>
          <w:sz w:val="24"/>
          <w:szCs w:val="24"/>
        </w:rPr>
        <w:instrText>ARABIC</w:instrText>
      </w:r>
      <w:r w:rsidRPr="00600808">
        <w:rPr>
          <w:b/>
          <w:bCs/>
          <w:color w:val="auto"/>
          <w:sz w:val="24"/>
          <w:szCs w:val="24"/>
          <w:lang w:val="el-GR"/>
        </w:rPr>
        <w:instrText xml:space="preserve"> </w:instrText>
      </w:r>
      <w:r w:rsidRPr="00600808">
        <w:rPr>
          <w:b/>
          <w:bCs/>
          <w:color w:val="auto"/>
          <w:sz w:val="24"/>
          <w:szCs w:val="24"/>
        </w:rPr>
        <w:fldChar w:fldCharType="separate"/>
      </w:r>
      <w:ins w:id="2033" w:author="GEORGILAS STYLIANOS" w:date="2021-08-07T19:21:00Z">
        <w:r w:rsidR="001610D4" w:rsidRPr="004E2A3D">
          <w:rPr>
            <w:b/>
            <w:bCs/>
            <w:noProof/>
            <w:color w:val="auto"/>
            <w:sz w:val="24"/>
            <w:szCs w:val="24"/>
            <w:lang w:val="el-GR"/>
            <w:rPrChange w:id="2034" w:author="GEORGILAS STYLIANOS" w:date="2021-08-08T12:57:00Z">
              <w:rPr>
                <w:b/>
                <w:bCs/>
                <w:noProof/>
                <w:color w:val="auto"/>
                <w:sz w:val="24"/>
                <w:szCs w:val="24"/>
              </w:rPr>
            </w:rPrChange>
          </w:rPr>
          <w:t>33</w:t>
        </w:r>
      </w:ins>
      <w:del w:id="2035" w:author="GEORGILAS STYLIANOS" w:date="2021-08-07T19:17:00Z">
        <w:r w:rsidR="00582156" w:rsidRPr="00582156" w:rsidDel="001610D4">
          <w:rPr>
            <w:b/>
            <w:bCs/>
            <w:noProof/>
            <w:color w:val="auto"/>
            <w:sz w:val="24"/>
            <w:szCs w:val="24"/>
            <w:lang w:val="el-GR"/>
          </w:rPr>
          <w:delText>33</w:delText>
        </w:r>
      </w:del>
      <w:r w:rsidRPr="00600808">
        <w:rPr>
          <w:b/>
          <w:bCs/>
          <w:color w:val="auto"/>
          <w:sz w:val="24"/>
          <w:szCs w:val="24"/>
        </w:rPr>
        <w:fldChar w:fldCharType="end"/>
      </w:r>
      <w:bookmarkEnd w:id="2029"/>
      <w:r w:rsidRPr="00600808">
        <w:rPr>
          <w:b/>
          <w:bCs/>
          <w:color w:val="auto"/>
          <w:sz w:val="24"/>
          <w:szCs w:val="24"/>
          <w:lang w:val="el-GR"/>
        </w:rPr>
        <w:t xml:space="preserve">: Παράδειγμα </w:t>
      </w:r>
      <w:r w:rsidRPr="00600808">
        <w:rPr>
          <w:b/>
          <w:bCs/>
          <w:color w:val="auto"/>
          <w:sz w:val="24"/>
          <w:szCs w:val="24"/>
        </w:rPr>
        <w:t>Json</w:t>
      </w:r>
      <w:r w:rsidRPr="00600808">
        <w:rPr>
          <w:b/>
          <w:bCs/>
          <w:color w:val="auto"/>
          <w:sz w:val="24"/>
          <w:szCs w:val="24"/>
          <w:lang w:val="el-GR"/>
        </w:rPr>
        <w:t xml:space="preserve"> αντικειμένου</w:t>
      </w:r>
      <w:bookmarkEnd w:id="2030"/>
      <w:bookmarkEnd w:id="2031"/>
      <w:bookmarkEnd w:id="2032"/>
    </w:p>
    <w:p w14:paraId="3F69BEB3" w14:textId="319C1791" w:rsidR="002E1427" w:rsidRDefault="00AF39AB" w:rsidP="00AF39AB">
      <w:pPr>
        <w:rPr>
          <w:sz w:val="24"/>
          <w:szCs w:val="24"/>
          <w:lang w:val="el-GR"/>
        </w:rPr>
      </w:pPr>
      <w:r w:rsidRPr="002E1427">
        <w:rPr>
          <w:sz w:val="24"/>
          <w:szCs w:val="24"/>
          <w:lang w:val="el-GR"/>
        </w:rPr>
        <w:t xml:space="preserve">Στη συνέχεια ελέγχουμε για το αν ο χρήστης υπάρχει στη βάση μας ή όχι. Αν δεν υπάρχει εισάγουμε τα δεδομένα μας στους πίνακες </w:t>
      </w:r>
      <w:r w:rsidRPr="002E1427">
        <w:rPr>
          <w:sz w:val="24"/>
          <w:szCs w:val="24"/>
        </w:rPr>
        <w:t>Twitter</w:t>
      </w:r>
      <w:r w:rsidRPr="002E1427">
        <w:rPr>
          <w:sz w:val="24"/>
          <w:szCs w:val="24"/>
          <w:lang w:val="el-GR"/>
        </w:rPr>
        <w:t xml:space="preserve"> και </w:t>
      </w:r>
      <w:r w:rsidRPr="002E1427">
        <w:rPr>
          <w:sz w:val="24"/>
          <w:szCs w:val="24"/>
        </w:rPr>
        <w:t>User</w:t>
      </w:r>
      <w:r w:rsidRPr="002E1427">
        <w:rPr>
          <w:sz w:val="24"/>
          <w:szCs w:val="24"/>
          <w:lang w:val="el-GR"/>
        </w:rPr>
        <w:t xml:space="preserve"> της </w:t>
      </w:r>
      <w:del w:id="2036" w:author="Razis" w:date="2021-08-01T13:03:00Z">
        <w:r w:rsidRPr="002E1427" w:rsidDel="00D270A3">
          <w:rPr>
            <w:sz w:val="24"/>
            <w:szCs w:val="24"/>
            <w:lang w:val="el-GR"/>
          </w:rPr>
          <w:delText xml:space="preserve">βάσης </w:delText>
        </w:r>
      </w:del>
      <w:ins w:id="2037" w:author="Razis" w:date="2021-08-01T13:03:00Z">
        <w:r w:rsidR="00D270A3">
          <w:rPr>
            <w:sz w:val="24"/>
            <w:szCs w:val="24"/>
            <w:lang w:val="el-GR"/>
          </w:rPr>
          <w:t>ΒΔ</w:t>
        </w:r>
        <w:r w:rsidR="00D270A3" w:rsidRPr="002E1427">
          <w:rPr>
            <w:sz w:val="24"/>
            <w:szCs w:val="24"/>
            <w:lang w:val="el-GR"/>
          </w:rPr>
          <w:t xml:space="preserve"> </w:t>
        </w:r>
      </w:ins>
      <w:r w:rsidRPr="002E1427">
        <w:rPr>
          <w:sz w:val="24"/>
          <w:szCs w:val="24"/>
          <w:lang w:val="el-GR"/>
        </w:rPr>
        <w:t>(</w:t>
      </w:r>
      <w:r w:rsidR="006E21BB" w:rsidRPr="002E1427">
        <w:rPr>
          <w:sz w:val="24"/>
          <w:szCs w:val="24"/>
          <w:lang w:val="el-GR"/>
        </w:rPr>
        <w:fldChar w:fldCharType="begin"/>
      </w:r>
      <w:r w:rsidR="006E21BB" w:rsidRPr="002E1427">
        <w:rPr>
          <w:sz w:val="24"/>
          <w:szCs w:val="24"/>
          <w:lang w:val="el-GR"/>
        </w:rPr>
        <w:instrText xml:space="preserve"> REF _Ref78408717 \h </w:instrText>
      </w:r>
      <w:r w:rsidR="002E1427">
        <w:rPr>
          <w:sz w:val="24"/>
          <w:szCs w:val="24"/>
          <w:lang w:val="el-GR"/>
        </w:rPr>
        <w:instrText xml:space="preserve"> \* MERGEFORMAT </w:instrText>
      </w:r>
      <w:r w:rsidR="006E21BB" w:rsidRPr="002E1427">
        <w:rPr>
          <w:sz w:val="24"/>
          <w:szCs w:val="24"/>
          <w:lang w:val="el-GR"/>
        </w:rPr>
      </w:r>
      <w:r w:rsidR="006E21BB" w:rsidRPr="002E1427">
        <w:rPr>
          <w:sz w:val="24"/>
          <w:szCs w:val="24"/>
          <w:lang w:val="el-GR"/>
        </w:rPr>
        <w:fldChar w:fldCharType="separate"/>
      </w:r>
      <w:r w:rsidR="006E21BB" w:rsidRPr="002E1427">
        <w:rPr>
          <w:b/>
          <w:bCs/>
          <w:i/>
          <w:iCs/>
          <w:sz w:val="24"/>
          <w:szCs w:val="24"/>
          <w:lang w:val="el-GR"/>
        </w:rPr>
        <w:t xml:space="preserve">Εικόνα </w:t>
      </w:r>
      <w:r w:rsidR="006E21BB" w:rsidRPr="002E1427">
        <w:rPr>
          <w:b/>
          <w:bCs/>
          <w:i/>
          <w:iCs/>
          <w:noProof/>
          <w:sz w:val="24"/>
          <w:szCs w:val="24"/>
          <w:lang w:val="el-GR"/>
        </w:rPr>
        <w:t>1</w:t>
      </w:r>
      <w:r w:rsidR="006E21BB" w:rsidRPr="002E1427">
        <w:rPr>
          <w:sz w:val="24"/>
          <w:szCs w:val="24"/>
          <w:lang w:val="el-GR"/>
        </w:rPr>
        <w:fldChar w:fldCharType="end"/>
      </w:r>
      <w:r w:rsidR="003644A5" w:rsidRPr="002E1427">
        <w:rPr>
          <w:sz w:val="24"/>
          <w:szCs w:val="24"/>
          <w:lang w:val="el-GR"/>
        </w:rPr>
        <w:t xml:space="preserve"> και </w:t>
      </w:r>
      <w:r w:rsidR="006E21BB" w:rsidRPr="002E1427">
        <w:rPr>
          <w:sz w:val="24"/>
          <w:szCs w:val="24"/>
          <w:lang w:val="el-GR"/>
        </w:rPr>
        <w:fldChar w:fldCharType="begin"/>
      </w:r>
      <w:r w:rsidR="006E21BB" w:rsidRPr="002E1427">
        <w:rPr>
          <w:sz w:val="24"/>
          <w:szCs w:val="24"/>
          <w:lang w:val="el-GR"/>
        </w:rPr>
        <w:instrText xml:space="preserve"> REF _Ref78469398 \h </w:instrText>
      </w:r>
      <w:r w:rsidR="002E1427">
        <w:rPr>
          <w:sz w:val="24"/>
          <w:szCs w:val="24"/>
          <w:lang w:val="el-GR"/>
        </w:rPr>
        <w:instrText xml:space="preserve"> \* MERGEFORMAT </w:instrText>
      </w:r>
      <w:r w:rsidR="006E21BB" w:rsidRPr="002E1427">
        <w:rPr>
          <w:sz w:val="24"/>
          <w:szCs w:val="24"/>
          <w:lang w:val="el-GR"/>
        </w:rPr>
      </w:r>
      <w:r w:rsidR="006E21BB" w:rsidRPr="002E1427">
        <w:rPr>
          <w:sz w:val="24"/>
          <w:szCs w:val="24"/>
          <w:lang w:val="el-GR"/>
        </w:rPr>
        <w:fldChar w:fldCharType="separate"/>
      </w:r>
      <w:r w:rsidR="006E21BB" w:rsidRPr="002E1427">
        <w:rPr>
          <w:b/>
          <w:bCs/>
          <w:sz w:val="24"/>
          <w:szCs w:val="24"/>
          <w:lang w:val="el-GR"/>
        </w:rPr>
        <w:t xml:space="preserve">Εικόνα </w:t>
      </w:r>
      <w:r w:rsidR="006E21BB" w:rsidRPr="002E1427">
        <w:rPr>
          <w:b/>
          <w:bCs/>
          <w:noProof/>
          <w:sz w:val="24"/>
          <w:szCs w:val="24"/>
          <w:lang w:val="el-GR"/>
        </w:rPr>
        <w:t>4</w:t>
      </w:r>
      <w:r w:rsidR="006E21BB" w:rsidRPr="002E1427">
        <w:rPr>
          <w:sz w:val="24"/>
          <w:szCs w:val="24"/>
          <w:lang w:val="el-GR"/>
        </w:rPr>
        <w:fldChar w:fldCharType="end"/>
      </w:r>
      <w:r w:rsidRPr="002E1427">
        <w:rPr>
          <w:sz w:val="24"/>
          <w:szCs w:val="24"/>
          <w:lang w:val="el-GR"/>
        </w:rPr>
        <w:t>). Αλλιώς</w:t>
      </w:r>
      <w:r w:rsidR="002E1427" w:rsidRPr="002E1427">
        <w:rPr>
          <w:sz w:val="24"/>
          <w:szCs w:val="24"/>
          <w:lang w:val="el-GR"/>
        </w:rPr>
        <w:t xml:space="preserve">, </w:t>
      </w:r>
      <w:r w:rsidRPr="002E1427">
        <w:rPr>
          <w:sz w:val="24"/>
          <w:szCs w:val="24"/>
          <w:lang w:val="el-GR"/>
        </w:rPr>
        <w:t xml:space="preserve">απλά ανανεώνουμε την εγγραφή μας στη βάση </w:t>
      </w:r>
      <w:r w:rsidR="008A13B5" w:rsidRPr="002E1427">
        <w:rPr>
          <w:sz w:val="24"/>
          <w:szCs w:val="24"/>
          <w:lang w:val="el-GR"/>
        </w:rPr>
        <w:t xml:space="preserve">με τα </w:t>
      </w:r>
      <w:del w:id="2038" w:author="Razis" w:date="2021-08-01T13:03:00Z">
        <w:r w:rsidR="008A13B5" w:rsidRPr="002E1427" w:rsidDel="00D270A3">
          <w:rPr>
            <w:sz w:val="24"/>
            <w:szCs w:val="24"/>
            <w:lang w:val="el-GR"/>
          </w:rPr>
          <w:delText xml:space="preserve">τωρινά </w:delText>
        </w:r>
      </w:del>
      <w:r w:rsidR="008A13B5" w:rsidRPr="002E1427">
        <w:rPr>
          <w:sz w:val="24"/>
          <w:szCs w:val="24"/>
          <w:lang w:val="el-GR"/>
        </w:rPr>
        <w:t xml:space="preserve">δεδομένα που </w:t>
      </w:r>
      <w:ins w:id="2039" w:author="Razis" w:date="2021-08-01T13:03:00Z">
        <w:r w:rsidR="00D270A3">
          <w:rPr>
            <w:sz w:val="24"/>
            <w:szCs w:val="24"/>
            <w:lang w:val="el-GR"/>
          </w:rPr>
          <w:t xml:space="preserve">μόλις </w:t>
        </w:r>
      </w:ins>
      <w:r w:rsidR="008A13B5" w:rsidRPr="002E1427">
        <w:rPr>
          <w:sz w:val="24"/>
          <w:szCs w:val="24"/>
          <w:lang w:val="el-GR"/>
        </w:rPr>
        <w:t>συλλέξαμε.</w:t>
      </w:r>
    </w:p>
    <w:p w14:paraId="3F94CB3E" w14:textId="1B2E02FC" w:rsidR="002E1427" w:rsidRDefault="008A13B5" w:rsidP="00AF39AB">
      <w:pPr>
        <w:rPr>
          <w:noProof/>
          <w:lang w:val="el-GR"/>
        </w:rPr>
      </w:pPr>
      <w:del w:id="2040" w:author="Razis" w:date="2021-08-01T13:03:00Z">
        <w:r w:rsidRPr="002E1427" w:rsidDel="00D270A3">
          <w:rPr>
            <w:sz w:val="24"/>
            <w:szCs w:val="24"/>
            <w:lang w:val="el-GR"/>
          </w:rPr>
          <w:delText>Στη συνέχεια</w:delText>
        </w:r>
      </w:del>
      <w:ins w:id="2041" w:author="Razis" w:date="2021-08-01T13:03:00Z">
        <w:r w:rsidR="00D270A3">
          <w:rPr>
            <w:sz w:val="24"/>
            <w:szCs w:val="24"/>
            <w:lang w:val="el-GR"/>
          </w:rPr>
          <w:t>Έπειτα, μέσω</w:t>
        </w:r>
      </w:ins>
      <w:r w:rsidRPr="002E1427">
        <w:rPr>
          <w:sz w:val="24"/>
          <w:szCs w:val="24"/>
          <w:lang w:val="el-GR"/>
        </w:rPr>
        <w:t xml:space="preserve"> της συνάρτησης </w:t>
      </w:r>
      <w:r w:rsidRPr="002E1427">
        <w:rPr>
          <w:sz w:val="24"/>
          <w:szCs w:val="24"/>
        </w:rPr>
        <w:t>twitter</w:t>
      </w:r>
      <w:r w:rsidRPr="002E1427">
        <w:rPr>
          <w:sz w:val="24"/>
          <w:szCs w:val="24"/>
          <w:lang w:val="el-GR"/>
        </w:rPr>
        <w:t>_</w:t>
      </w:r>
      <w:r w:rsidRPr="002E1427">
        <w:rPr>
          <w:sz w:val="24"/>
          <w:szCs w:val="24"/>
        </w:rPr>
        <w:t>fetch</w:t>
      </w:r>
      <w:r w:rsidRPr="002E1427">
        <w:rPr>
          <w:sz w:val="24"/>
          <w:szCs w:val="24"/>
          <w:lang w:val="el-GR"/>
        </w:rPr>
        <w:t>_</w:t>
      </w:r>
      <w:r w:rsidRPr="002E1427">
        <w:rPr>
          <w:sz w:val="24"/>
          <w:szCs w:val="24"/>
        </w:rPr>
        <w:t>data</w:t>
      </w:r>
      <w:r w:rsidRPr="002E1427">
        <w:rPr>
          <w:sz w:val="24"/>
          <w:szCs w:val="24"/>
          <w:lang w:val="el-GR"/>
        </w:rPr>
        <w:t xml:space="preserve"> (</w:t>
      </w:r>
      <w:r w:rsidR="006E21BB" w:rsidRPr="002E1427">
        <w:rPr>
          <w:sz w:val="24"/>
          <w:szCs w:val="24"/>
          <w:lang w:val="el-GR"/>
        </w:rPr>
        <w:fldChar w:fldCharType="begin"/>
      </w:r>
      <w:r w:rsidR="006E21BB" w:rsidRPr="002E1427">
        <w:rPr>
          <w:sz w:val="24"/>
          <w:szCs w:val="24"/>
          <w:lang w:val="el-GR"/>
        </w:rPr>
        <w:instrText xml:space="preserve"> REF _Ref78469833 \h </w:instrText>
      </w:r>
      <w:r w:rsidR="002E1427">
        <w:rPr>
          <w:sz w:val="24"/>
          <w:szCs w:val="24"/>
          <w:lang w:val="el-GR"/>
        </w:rPr>
        <w:instrText xml:space="preserve"> \* MERGEFORMAT </w:instrText>
      </w:r>
      <w:r w:rsidR="006E21BB" w:rsidRPr="002E1427">
        <w:rPr>
          <w:sz w:val="24"/>
          <w:szCs w:val="24"/>
          <w:lang w:val="el-GR"/>
        </w:rPr>
      </w:r>
      <w:r w:rsidR="006E21BB" w:rsidRPr="002E1427">
        <w:rPr>
          <w:sz w:val="24"/>
          <w:szCs w:val="24"/>
          <w:lang w:val="el-GR"/>
        </w:rPr>
        <w:fldChar w:fldCharType="separate"/>
      </w:r>
      <w:r w:rsidR="006E21BB" w:rsidRPr="002E1427">
        <w:rPr>
          <w:b/>
          <w:bCs/>
          <w:i/>
          <w:iCs/>
          <w:sz w:val="24"/>
          <w:szCs w:val="24"/>
          <w:lang w:val="el-GR"/>
        </w:rPr>
        <w:t xml:space="preserve">Εικόνα </w:t>
      </w:r>
      <w:r w:rsidR="006E21BB" w:rsidRPr="002E1427">
        <w:rPr>
          <w:b/>
          <w:bCs/>
          <w:i/>
          <w:iCs/>
          <w:noProof/>
          <w:sz w:val="24"/>
          <w:szCs w:val="24"/>
          <w:lang w:val="el-GR"/>
        </w:rPr>
        <w:t>34</w:t>
      </w:r>
      <w:r w:rsidR="006E21BB" w:rsidRPr="002E1427">
        <w:rPr>
          <w:sz w:val="24"/>
          <w:szCs w:val="24"/>
          <w:lang w:val="el-GR"/>
        </w:rPr>
        <w:fldChar w:fldCharType="end"/>
      </w:r>
      <w:r w:rsidRPr="002E1427">
        <w:rPr>
          <w:sz w:val="24"/>
          <w:szCs w:val="24"/>
          <w:lang w:val="el-GR"/>
        </w:rPr>
        <w:t xml:space="preserve">) ζητάμε από το </w:t>
      </w:r>
      <w:r w:rsidRPr="002E1427">
        <w:rPr>
          <w:sz w:val="24"/>
          <w:szCs w:val="24"/>
        </w:rPr>
        <w:t>Twitter</w:t>
      </w:r>
      <w:r w:rsidRPr="002E1427">
        <w:rPr>
          <w:sz w:val="24"/>
          <w:szCs w:val="24"/>
          <w:lang w:val="el-GR"/>
        </w:rPr>
        <w:t xml:space="preserve"> </w:t>
      </w:r>
      <w:r w:rsidR="00050185" w:rsidRPr="002E1427">
        <w:rPr>
          <w:sz w:val="24"/>
          <w:szCs w:val="24"/>
        </w:rPr>
        <w:t>API</w:t>
      </w:r>
      <w:r w:rsidRPr="002E1427">
        <w:rPr>
          <w:sz w:val="24"/>
          <w:szCs w:val="24"/>
          <w:lang w:val="el-GR"/>
        </w:rPr>
        <w:t xml:space="preserve"> να μας επιστρέψει τα τελευταία 3200 </w:t>
      </w:r>
      <w:r w:rsidRPr="002E1427">
        <w:rPr>
          <w:sz w:val="24"/>
          <w:szCs w:val="24"/>
        </w:rPr>
        <w:t>tweets</w:t>
      </w:r>
      <w:r w:rsidRPr="002E1427">
        <w:rPr>
          <w:sz w:val="24"/>
          <w:szCs w:val="24"/>
          <w:lang w:val="el-GR"/>
        </w:rPr>
        <w:t xml:space="preserve"> που έχει δημοσιεύσει ο χρήστης τα οποία είναι και αυτά σε μορφή </w:t>
      </w:r>
      <w:r w:rsidR="00D270A3" w:rsidRPr="002E1427">
        <w:rPr>
          <w:sz w:val="24"/>
          <w:szCs w:val="24"/>
        </w:rPr>
        <w:t>JSON</w:t>
      </w:r>
      <w:r w:rsidRPr="002E1427">
        <w:rPr>
          <w:sz w:val="24"/>
          <w:szCs w:val="24"/>
          <w:lang w:val="el-GR"/>
        </w:rPr>
        <w:t xml:space="preserve">. Έπειτα κάθε </w:t>
      </w:r>
      <w:r w:rsidRPr="002E1427">
        <w:rPr>
          <w:sz w:val="24"/>
          <w:szCs w:val="24"/>
        </w:rPr>
        <w:t>tweet</w:t>
      </w:r>
      <w:r w:rsidRPr="002E1427">
        <w:rPr>
          <w:sz w:val="24"/>
          <w:szCs w:val="24"/>
          <w:lang w:val="el-GR"/>
        </w:rPr>
        <w:t xml:space="preserve"> περνάει από έλεγχο για την ήδη ύπαρξη του στη βάση ή όχι.</w:t>
      </w:r>
      <w:r w:rsidR="002E1427" w:rsidRPr="002E1427">
        <w:rPr>
          <w:noProof/>
          <w:lang w:val="el-GR"/>
        </w:rPr>
        <w:t xml:space="preserve"> </w:t>
      </w:r>
    </w:p>
    <w:p w14:paraId="4327CE4A" w14:textId="1B0E9609" w:rsidR="008A13B5" w:rsidRPr="002E1427" w:rsidRDefault="002E1427" w:rsidP="002E1427">
      <w:pPr>
        <w:jc w:val="center"/>
        <w:rPr>
          <w:noProof/>
        </w:rPr>
      </w:pPr>
      <w:bookmarkStart w:id="2042" w:name="_Toc78604281"/>
      <w:r>
        <w:rPr>
          <w:noProof/>
          <w:lang w:val="el-GR"/>
        </w:rPr>
        <w:drawing>
          <wp:inline distT="0" distB="0" distL="0" distR="0" wp14:anchorId="2498A39F" wp14:editId="4F83E30B">
            <wp:extent cx="5942206" cy="2083241"/>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55447" cy="2087883"/>
                    </a:xfrm>
                    <a:prstGeom prst="rect">
                      <a:avLst/>
                    </a:prstGeom>
                  </pic:spPr>
                </pic:pic>
              </a:graphicData>
            </a:graphic>
          </wp:inline>
        </w:drawing>
      </w:r>
      <w:bookmarkStart w:id="2043" w:name="_Ref78469833"/>
      <w:bookmarkStart w:id="2044" w:name="_Toc77198266"/>
      <w:bookmarkStart w:id="2045" w:name="_Toc77201050"/>
      <w:bookmarkStart w:id="2046" w:name="_Toc77201351"/>
      <w:bookmarkStart w:id="2047" w:name="_Toc77212407"/>
      <w:bookmarkStart w:id="2048" w:name="_Toc77796814"/>
      <w:bookmarkStart w:id="2049" w:name="_Toc78287995"/>
      <w:bookmarkStart w:id="2050" w:name="_Toc78469305"/>
      <w:bookmarkStart w:id="2051" w:name="_Toc78589191"/>
      <w:r w:rsidR="008A13B5" w:rsidRPr="00600808">
        <w:rPr>
          <w:b/>
          <w:bCs/>
          <w:i/>
          <w:iCs/>
          <w:sz w:val="24"/>
          <w:szCs w:val="24"/>
        </w:rPr>
        <w:t xml:space="preserve">Εικόνα </w:t>
      </w:r>
      <w:r w:rsidR="008A13B5" w:rsidRPr="00600808">
        <w:rPr>
          <w:b/>
          <w:bCs/>
          <w:i/>
          <w:iCs/>
          <w:sz w:val="24"/>
          <w:szCs w:val="24"/>
        </w:rPr>
        <w:fldChar w:fldCharType="begin"/>
      </w:r>
      <w:r w:rsidR="008A13B5" w:rsidRPr="00600808">
        <w:rPr>
          <w:b/>
          <w:bCs/>
          <w:i/>
          <w:iCs/>
          <w:sz w:val="24"/>
          <w:szCs w:val="24"/>
        </w:rPr>
        <w:instrText xml:space="preserve"> SEQ Εικόνα \* ARABIC </w:instrText>
      </w:r>
      <w:r w:rsidR="008A13B5" w:rsidRPr="00600808">
        <w:rPr>
          <w:b/>
          <w:bCs/>
          <w:i/>
          <w:iCs/>
          <w:sz w:val="24"/>
          <w:szCs w:val="24"/>
        </w:rPr>
        <w:fldChar w:fldCharType="separate"/>
      </w:r>
      <w:r w:rsidR="001610D4">
        <w:rPr>
          <w:b/>
          <w:bCs/>
          <w:i/>
          <w:iCs/>
          <w:noProof/>
          <w:sz w:val="24"/>
          <w:szCs w:val="24"/>
        </w:rPr>
        <w:t>34</w:t>
      </w:r>
      <w:r w:rsidR="008A13B5" w:rsidRPr="00600808">
        <w:rPr>
          <w:b/>
          <w:bCs/>
          <w:i/>
          <w:iCs/>
          <w:sz w:val="24"/>
          <w:szCs w:val="24"/>
        </w:rPr>
        <w:fldChar w:fldCharType="end"/>
      </w:r>
      <w:bookmarkEnd w:id="2043"/>
      <w:r w:rsidR="008A13B5" w:rsidRPr="00600808">
        <w:rPr>
          <w:b/>
          <w:bCs/>
          <w:i/>
          <w:iCs/>
          <w:sz w:val="24"/>
          <w:szCs w:val="24"/>
        </w:rPr>
        <w:t xml:space="preserve">: Twitter_fetch_data – Tweets </w:t>
      </w:r>
      <w:commentRangeStart w:id="2052"/>
      <w:commentRangeStart w:id="2053"/>
      <w:del w:id="2054" w:author="GEORGILAS STYLIANOS" w:date="2021-08-07T19:46:00Z">
        <w:r w:rsidR="008A13B5" w:rsidRPr="00600808" w:rsidDel="001A08F6">
          <w:rPr>
            <w:b/>
            <w:bCs/>
            <w:i/>
            <w:iCs/>
            <w:sz w:val="24"/>
            <w:szCs w:val="24"/>
          </w:rPr>
          <w:delText>1</w:delText>
        </w:r>
        <w:bookmarkEnd w:id="2042"/>
        <w:bookmarkEnd w:id="2044"/>
        <w:bookmarkEnd w:id="2045"/>
        <w:bookmarkEnd w:id="2046"/>
        <w:bookmarkEnd w:id="2047"/>
        <w:bookmarkEnd w:id="2048"/>
        <w:bookmarkEnd w:id="2049"/>
        <w:bookmarkEnd w:id="2050"/>
        <w:bookmarkEnd w:id="2051"/>
        <w:commentRangeEnd w:id="2052"/>
        <w:r w:rsidR="00D270A3" w:rsidDel="001A08F6">
          <w:rPr>
            <w:rStyle w:val="CommentReference"/>
          </w:rPr>
          <w:commentReference w:id="2052"/>
        </w:r>
        <w:commentRangeEnd w:id="2053"/>
        <w:r w:rsidR="00CE16B4" w:rsidDel="001A08F6">
          <w:rPr>
            <w:rStyle w:val="CommentReference"/>
          </w:rPr>
          <w:commentReference w:id="2053"/>
        </w:r>
      </w:del>
    </w:p>
    <w:p w14:paraId="011D17C0" w14:textId="1B856F46" w:rsidR="008A13B5" w:rsidRPr="002E1427" w:rsidRDefault="008A13B5" w:rsidP="00AF39AB">
      <w:pPr>
        <w:rPr>
          <w:sz w:val="24"/>
          <w:szCs w:val="24"/>
          <w:lang w:val="el-GR"/>
        </w:rPr>
      </w:pPr>
      <w:r w:rsidRPr="002E1427">
        <w:rPr>
          <w:sz w:val="24"/>
          <w:szCs w:val="24"/>
          <w:lang w:val="el-GR"/>
        </w:rPr>
        <w:t xml:space="preserve">Αν το </w:t>
      </w:r>
      <w:r w:rsidRPr="002E1427">
        <w:rPr>
          <w:sz w:val="24"/>
          <w:szCs w:val="24"/>
        </w:rPr>
        <w:t>tweet</w:t>
      </w:r>
      <w:r w:rsidRPr="002E1427">
        <w:rPr>
          <w:sz w:val="24"/>
          <w:szCs w:val="24"/>
          <w:lang w:val="el-GR"/>
        </w:rPr>
        <w:t xml:space="preserve"> δεν υπάρχει στη βάση μας, ελέγχεται για το αν είναι </w:t>
      </w:r>
      <w:r w:rsidRPr="002E1427">
        <w:rPr>
          <w:sz w:val="24"/>
          <w:szCs w:val="24"/>
        </w:rPr>
        <w:t>retweet</w:t>
      </w:r>
      <w:r w:rsidRPr="002E1427">
        <w:rPr>
          <w:sz w:val="24"/>
          <w:szCs w:val="24"/>
          <w:lang w:val="el-GR"/>
        </w:rPr>
        <w:t xml:space="preserve"> ή όχι, καθώς σε κάθε περίπτωση τα στοιχεία από το </w:t>
      </w:r>
      <w:r w:rsidR="00D270A3" w:rsidRPr="002E1427">
        <w:rPr>
          <w:sz w:val="24"/>
          <w:szCs w:val="24"/>
        </w:rPr>
        <w:t>JSON</w:t>
      </w:r>
      <w:r w:rsidR="00D270A3" w:rsidRPr="002E1427">
        <w:rPr>
          <w:sz w:val="24"/>
          <w:szCs w:val="24"/>
          <w:lang w:val="el-GR"/>
        </w:rPr>
        <w:t xml:space="preserve"> </w:t>
      </w:r>
      <w:r w:rsidRPr="002E1427">
        <w:rPr>
          <w:sz w:val="24"/>
          <w:szCs w:val="24"/>
          <w:lang w:val="el-GR"/>
        </w:rPr>
        <w:t xml:space="preserve">αντικείμενο που είναι συμπληρωμένα είναι διαφορετικά. Σε κάθε μία από τις </w:t>
      </w:r>
      <w:del w:id="2055" w:author="Razis" w:date="2021-08-01T13:04:00Z">
        <w:r w:rsidRPr="002E1427" w:rsidDel="00D270A3">
          <w:rPr>
            <w:sz w:val="24"/>
            <w:szCs w:val="24"/>
            <w:lang w:val="el-GR"/>
          </w:rPr>
          <w:delText xml:space="preserve">2 </w:delText>
        </w:r>
      </w:del>
      <w:ins w:id="2056" w:author="Razis" w:date="2021-08-01T13:04:00Z">
        <w:r w:rsidR="00D270A3">
          <w:rPr>
            <w:sz w:val="24"/>
            <w:szCs w:val="24"/>
            <w:lang w:val="el-GR"/>
          </w:rPr>
          <w:t>δύο</w:t>
        </w:r>
        <w:r w:rsidR="00D270A3" w:rsidRPr="002E1427">
          <w:rPr>
            <w:sz w:val="24"/>
            <w:szCs w:val="24"/>
            <w:lang w:val="el-GR"/>
          </w:rPr>
          <w:t xml:space="preserve"> </w:t>
        </w:r>
      </w:ins>
      <w:r w:rsidRPr="002E1427">
        <w:rPr>
          <w:sz w:val="24"/>
          <w:szCs w:val="24"/>
          <w:lang w:val="el-GR"/>
        </w:rPr>
        <w:t>περιπτώσεις</w:t>
      </w:r>
      <w:r w:rsidR="002E1427" w:rsidRPr="002E1427">
        <w:rPr>
          <w:sz w:val="24"/>
          <w:szCs w:val="24"/>
          <w:lang w:val="el-GR"/>
        </w:rPr>
        <w:t xml:space="preserve">, </w:t>
      </w:r>
      <w:r w:rsidRPr="002E1427">
        <w:rPr>
          <w:sz w:val="24"/>
          <w:szCs w:val="24"/>
          <w:lang w:val="el-GR"/>
        </w:rPr>
        <w:t xml:space="preserve">η λογική του κώδικα είναι ίδια απλά αλλάζουν τα </w:t>
      </w:r>
      <w:r w:rsidRPr="002E1427">
        <w:rPr>
          <w:sz w:val="24"/>
          <w:szCs w:val="24"/>
          <w:lang w:val="el-GR"/>
        </w:rPr>
        <w:lastRenderedPageBreak/>
        <w:t xml:space="preserve">δεδομένα που εξάγουμε από τα </w:t>
      </w:r>
      <w:r w:rsidRPr="002E1427">
        <w:rPr>
          <w:sz w:val="24"/>
          <w:szCs w:val="24"/>
        </w:rPr>
        <w:t>tweets</w:t>
      </w:r>
      <w:r w:rsidRPr="002E1427">
        <w:rPr>
          <w:sz w:val="24"/>
          <w:szCs w:val="24"/>
          <w:lang w:val="el-GR"/>
        </w:rPr>
        <w:t xml:space="preserve">. Για αυτό θα αναλύσουμε περαιτέρω την περίπτωση που το </w:t>
      </w:r>
      <w:r w:rsidRPr="002E1427">
        <w:rPr>
          <w:sz w:val="24"/>
          <w:szCs w:val="24"/>
        </w:rPr>
        <w:t>tweet</w:t>
      </w:r>
      <w:r w:rsidRPr="002E1427">
        <w:rPr>
          <w:sz w:val="24"/>
          <w:szCs w:val="24"/>
          <w:lang w:val="el-GR"/>
        </w:rPr>
        <w:t xml:space="preserve"> δεν είναι </w:t>
      </w:r>
      <w:r w:rsidRPr="002E1427">
        <w:rPr>
          <w:sz w:val="24"/>
          <w:szCs w:val="24"/>
        </w:rPr>
        <w:t>retweet</w:t>
      </w:r>
      <w:r w:rsidR="0064441A" w:rsidRPr="002E1427">
        <w:rPr>
          <w:sz w:val="24"/>
          <w:szCs w:val="24"/>
          <w:lang w:val="el-GR"/>
        </w:rPr>
        <w:t xml:space="preserve"> </w:t>
      </w:r>
      <w:r w:rsidR="00550FCC" w:rsidRPr="002E1427">
        <w:rPr>
          <w:sz w:val="24"/>
          <w:szCs w:val="24"/>
          <w:lang w:val="el-GR"/>
        </w:rPr>
        <w:t>(</w:t>
      </w:r>
      <w:commentRangeStart w:id="2057"/>
      <w:r w:rsidR="006E21BB" w:rsidRPr="002E1427">
        <w:rPr>
          <w:sz w:val="24"/>
          <w:szCs w:val="24"/>
        </w:rPr>
        <w:fldChar w:fldCharType="begin"/>
      </w:r>
      <w:r w:rsidR="006E21BB" w:rsidRPr="002E1427">
        <w:rPr>
          <w:sz w:val="24"/>
          <w:szCs w:val="24"/>
          <w:lang w:val="el-GR"/>
        </w:rPr>
        <w:instrText xml:space="preserve"> REF _Ref78469843 \h </w:instrText>
      </w:r>
      <w:r w:rsidR="002E1427" w:rsidRPr="002E1427">
        <w:rPr>
          <w:sz w:val="24"/>
          <w:szCs w:val="24"/>
          <w:lang w:val="el-GR"/>
        </w:rPr>
        <w:instrText xml:space="preserve"> \* </w:instrText>
      </w:r>
      <w:r w:rsidR="002E1427">
        <w:rPr>
          <w:sz w:val="24"/>
          <w:szCs w:val="24"/>
        </w:rPr>
        <w:instrText>MERGEFORMAT</w:instrText>
      </w:r>
      <w:r w:rsidR="002E1427" w:rsidRPr="002E1427">
        <w:rPr>
          <w:sz w:val="24"/>
          <w:szCs w:val="24"/>
          <w:lang w:val="el-GR"/>
        </w:rPr>
        <w:instrText xml:space="preserve"> </w:instrText>
      </w:r>
      <w:r w:rsidR="006E21BB" w:rsidRPr="002E1427">
        <w:rPr>
          <w:sz w:val="24"/>
          <w:szCs w:val="24"/>
        </w:rPr>
      </w:r>
      <w:r w:rsidR="006E21BB" w:rsidRPr="002E1427">
        <w:rPr>
          <w:sz w:val="24"/>
          <w:szCs w:val="24"/>
        </w:rPr>
        <w:fldChar w:fldCharType="separate"/>
      </w:r>
      <w:r w:rsidR="006E21BB" w:rsidRPr="002E1427">
        <w:rPr>
          <w:b/>
          <w:bCs/>
          <w:i/>
          <w:iCs/>
          <w:sz w:val="24"/>
          <w:szCs w:val="24"/>
          <w:lang w:val="el-GR"/>
        </w:rPr>
        <w:t xml:space="preserve">Εικόνα </w:t>
      </w:r>
      <w:r w:rsidR="006E21BB" w:rsidRPr="002E1427">
        <w:rPr>
          <w:b/>
          <w:bCs/>
          <w:i/>
          <w:iCs/>
          <w:noProof/>
          <w:sz w:val="24"/>
          <w:szCs w:val="24"/>
          <w:lang w:val="el-GR"/>
        </w:rPr>
        <w:t>35</w:t>
      </w:r>
      <w:r w:rsidR="006E21BB" w:rsidRPr="002E1427">
        <w:rPr>
          <w:sz w:val="24"/>
          <w:szCs w:val="24"/>
        </w:rPr>
        <w:fldChar w:fldCharType="end"/>
      </w:r>
      <w:commentRangeEnd w:id="2057"/>
      <w:r w:rsidR="00AC729D">
        <w:rPr>
          <w:rStyle w:val="CommentReference"/>
        </w:rPr>
        <w:commentReference w:id="2057"/>
      </w:r>
      <w:r w:rsidR="00550FCC" w:rsidRPr="002E1427">
        <w:rPr>
          <w:sz w:val="24"/>
          <w:szCs w:val="24"/>
          <w:lang w:val="el-GR"/>
        </w:rPr>
        <w:t>)</w:t>
      </w:r>
      <w:r w:rsidR="0064441A" w:rsidRPr="002E1427">
        <w:rPr>
          <w:sz w:val="24"/>
          <w:szCs w:val="24"/>
          <w:lang w:val="el-GR"/>
        </w:rPr>
        <w:t>.</w:t>
      </w:r>
      <w:ins w:id="2058" w:author="GEORGILAS STYLIANOS" w:date="2021-08-05T12:24:00Z">
        <w:r w:rsidR="00AC729D">
          <w:rPr>
            <w:sz w:val="24"/>
            <w:szCs w:val="24"/>
            <w:lang w:val="el-GR"/>
          </w:rPr>
          <w:t xml:space="preserve"> </w:t>
        </w:r>
      </w:ins>
    </w:p>
    <w:p w14:paraId="353B7596" w14:textId="6BD1A763" w:rsidR="00550FCC" w:rsidRDefault="00550FCC" w:rsidP="002E1427">
      <w:pPr>
        <w:keepNext/>
        <w:jc w:val="center"/>
      </w:pPr>
      <w:r>
        <w:rPr>
          <w:noProof/>
          <w:lang w:val="el-GR"/>
        </w:rPr>
        <w:drawing>
          <wp:inline distT="0" distB="0" distL="0" distR="0" wp14:anchorId="5386642E" wp14:editId="10513035">
            <wp:extent cx="5943600" cy="13311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331150"/>
                    </a:xfrm>
                    <a:prstGeom prst="rect">
                      <a:avLst/>
                    </a:prstGeom>
                  </pic:spPr>
                </pic:pic>
              </a:graphicData>
            </a:graphic>
          </wp:inline>
        </w:drawing>
      </w:r>
    </w:p>
    <w:p w14:paraId="6DB9B5E5" w14:textId="27C69122" w:rsidR="00550FCC" w:rsidRPr="00600808" w:rsidRDefault="00550FCC" w:rsidP="002E1427">
      <w:pPr>
        <w:jc w:val="center"/>
        <w:rPr>
          <w:b/>
          <w:bCs/>
          <w:i/>
          <w:iCs/>
          <w:sz w:val="24"/>
          <w:szCs w:val="24"/>
        </w:rPr>
      </w:pPr>
      <w:bookmarkStart w:id="2059" w:name="_Ref78469843"/>
      <w:bookmarkStart w:id="2060" w:name="_Toc77198267"/>
      <w:bookmarkStart w:id="2061" w:name="_Toc77201051"/>
      <w:bookmarkStart w:id="2062" w:name="_Toc77201352"/>
      <w:bookmarkStart w:id="2063" w:name="_Toc77212408"/>
      <w:bookmarkStart w:id="2064" w:name="_Toc77796815"/>
      <w:bookmarkStart w:id="2065" w:name="_Toc78287996"/>
      <w:bookmarkStart w:id="2066" w:name="_Toc78469306"/>
      <w:bookmarkStart w:id="2067" w:name="_Toc78589192"/>
      <w:bookmarkStart w:id="2068" w:name="_Toc78604282"/>
      <w:r w:rsidRPr="00600808">
        <w:rPr>
          <w:b/>
          <w:bCs/>
          <w:i/>
          <w:iCs/>
          <w:sz w:val="24"/>
          <w:szCs w:val="24"/>
        </w:rPr>
        <w:t xml:space="preserve">Εικόνα </w:t>
      </w:r>
      <w:r w:rsidRPr="00600808">
        <w:rPr>
          <w:b/>
          <w:bCs/>
          <w:i/>
          <w:iCs/>
          <w:sz w:val="24"/>
          <w:szCs w:val="24"/>
        </w:rPr>
        <w:fldChar w:fldCharType="begin"/>
      </w:r>
      <w:r w:rsidRPr="00600808">
        <w:rPr>
          <w:b/>
          <w:bCs/>
          <w:i/>
          <w:iCs/>
          <w:sz w:val="24"/>
          <w:szCs w:val="24"/>
        </w:rPr>
        <w:instrText xml:space="preserve"> SEQ Εικόνα \* ARABIC </w:instrText>
      </w:r>
      <w:r w:rsidRPr="00600808">
        <w:rPr>
          <w:b/>
          <w:bCs/>
          <w:i/>
          <w:iCs/>
          <w:sz w:val="24"/>
          <w:szCs w:val="24"/>
        </w:rPr>
        <w:fldChar w:fldCharType="separate"/>
      </w:r>
      <w:r w:rsidR="001610D4">
        <w:rPr>
          <w:b/>
          <w:bCs/>
          <w:i/>
          <w:iCs/>
          <w:noProof/>
          <w:sz w:val="24"/>
          <w:szCs w:val="24"/>
        </w:rPr>
        <w:t>35</w:t>
      </w:r>
      <w:r w:rsidRPr="00600808">
        <w:rPr>
          <w:b/>
          <w:bCs/>
          <w:i/>
          <w:iCs/>
          <w:sz w:val="24"/>
          <w:szCs w:val="24"/>
        </w:rPr>
        <w:fldChar w:fldCharType="end"/>
      </w:r>
      <w:bookmarkEnd w:id="2059"/>
      <w:r w:rsidRPr="00600808">
        <w:rPr>
          <w:b/>
          <w:bCs/>
          <w:i/>
          <w:iCs/>
          <w:sz w:val="24"/>
          <w:szCs w:val="24"/>
        </w:rPr>
        <w:t>:</w:t>
      </w:r>
      <w:r w:rsidR="002E1427">
        <w:rPr>
          <w:b/>
          <w:bCs/>
          <w:i/>
          <w:iCs/>
          <w:sz w:val="24"/>
          <w:szCs w:val="24"/>
        </w:rPr>
        <w:t xml:space="preserve"> </w:t>
      </w:r>
      <w:r w:rsidRPr="00600808">
        <w:rPr>
          <w:b/>
          <w:bCs/>
          <w:i/>
          <w:iCs/>
          <w:sz w:val="24"/>
          <w:szCs w:val="24"/>
        </w:rPr>
        <w:t xml:space="preserve">Twitter_fetch_data </w:t>
      </w:r>
      <w:r w:rsidR="001B7A64" w:rsidRPr="00600808">
        <w:rPr>
          <w:b/>
          <w:bCs/>
          <w:i/>
          <w:iCs/>
          <w:sz w:val="24"/>
          <w:szCs w:val="24"/>
        </w:rPr>
        <w:t>–</w:t>
      </w:r>
      <w:r w:rsidRPr="00600808">
        <w:rPr>
          <w:b/>
          <w:bCs/>
          <w:i/>
          <w:iCs/>
          <w:sz w:val="24"/>
          <w:szCs w:val="24"/>
        </w:rPr>
        <w:t xml:space="preserve"> </w:t>
      </w:r>
      <w:r w:rsidR="001B7A64" w:rsidRPr="00600808">
        <w:rPr>
          <w:b/>
          <w:bCs/>
          <w:i/>
          <w:iCs/>
          <w:sz w:val="24"/>
          <w:szCs w:val="24"/>
        </w:rPr>
        <w:t>User Mentions</w:t>
      </w:r>
      <w:bookmarkEnd w:id="2060"/>
      <w:bookmarkEnd w:id="2061"/>
      <w:bookmarkEnd w:id="2062"/>
      <w:bookmarkEnd w:id="2063"/>
      <w:bookmarkEnd w:id="2064"/>
      <w:bookmarkEnd w:id="2065"/>
      <w:bookmarkEnd w:id="2066"/>
      <w:bookmarkEnd w:id="2067"/>
      <w:bookmarkEnd w:id="2068"/>
    </w:p>
    <w:p w14:paraId="7AB6EEE7" w14:textId="414A012B" w:rsidR="00550FCC" w:rsidRPr="002E1427" w:rsidRDefault="00550FCC">
      <w:pPr>
        <w:pStyle w:val="Caption"/>
        <w:numPr>
          <w:ilvl w:val="0"/>
          <w:numId w:val="27"/>
        </w:numPr>
        <w:spacing w:after="120"/>
        <w:rPr>
          <w:i w:val="0"/>
          <w:iCs w:val="0"/>
          <w:color w:val="000000" w:themeColor="text1"/>
          <w:sz w:val="24"/>
          <w:szCs w:val="24"/>
          <w:lang w:val="el-GR"/>
        </w:rPr>
        <w:pPrChange w:id="2069" w:author="GEORGILAS STYLIANOS" w:date="2021-08-06T22:28:00Z">
          <w:pPr>
            <w:pStyle w:val="Caption"/>
            <w:numPr>
              <w:numId w:val="27"/>
            </w:numPr>
            <w:ind w:left="720" w:hanging="360"/>
          </w:pPr>
        </w:pPrChange>
      </w:pPr>
      <w:r w:rsidRPr="002E1427">
        <w:rPr>
          <w:i w:val="0"/>
          <w:iCs w:val="0"/>
          <w:color w:val="000000" w:themeColor="text1"/>
          <w:sz w:val="24"/>
          <w:szCs w:val="24"/>
          <w:lang w:val="el-GR"/>
        </w:rPr>
        <w:t xml:space="preserve">Στις γραμμές 150-151 προσθέτουμε στον πίνακα </w:t>
      </w:r>
      <w:ins w:id="2070" w:author="GEORGILAS STYLIANOS" w:date="2021-08-06T22:28:00Z">
        <w:r w:rsidR="00CE16B4" w:rsidRPr="00CE16B4">
          <w:rPr>
            <w:i w:val="0"/>
            <w:iCs w:val="0"/>
            <w:color w:val="000000" w:themeColor="text1"/>
            <w:sz w:val="24"/>
            <w:szCs w:val="24"/>
            <w:lang w:val="el-GR"/>
            <w:rPrChange w:id="2071" w:author="GEORGILAS STYLIANOS" w:date="2021-08-06T22:28:00Z">
              <w:rPr>
                <w:i w:val="0"/>
                <w:iCs w:val="0"/>
                <w:color w:val="000000" w:themeColor="text1"/>
                <w:sz w:val="24"/>
                <w:szCs w:val="24"/>
              </w:rPr>
            </w:rPrChange>
          </w:rPr>
          <w:t>“</w:t>
        </w:r>
      </w:ins>
      <w:commentRangeStart w:id="2072"/>
      <w:r w:rsidRPr="002E1427">
        <w:rPr>
          <w:i w:val="0"/>
          <w:iCs w:val="0"/>
          <w:color w:val="000000" w:themeColor="text1"/>
          <w:sz w:val="24"/>
          <w:szCs w:val="24"/>
        </w:rPr>
        <w:t>Tweets</w:t>
      </w:r>
      <w:ins w:id="2073" w:author="GEORGILAS STYLIANOS" w:date="2021-08-06T22:28:00Z">
        <w:r w:rsidR="00CE16B4" w:rsidRPr="00CE16B4">
          <w:rPr>
            <w:i w:val="0"/>
            <w:iCs w:val="0"/>
            <w:color w:val="000000" w:themeColor="text1"/>
            <w:sz w:val="24"/>
            <w:szCs w:val="24"/>
            <w:lang w:val="el-GR"/>
            <w:rPrChange w:id="2074" w:author="GEORGILAS STYLIANOS" w:date="2021-08-06T22:28:00Z">
              <w:rPr>
                <w:i w:val="0"/>
                <w:iCs w:val="0"/>
                <w:color w:val="000000" w:themeColor="text1"/>
                <w:sz w:val="24"/>
                <w:szCs w:val="24"/>
              </w:rPr>
            </w:rPrChange>
          </w:rPr>
          <w:t>”</w:t>
        </w:r>
      </w:ins>
      <w:r w:rsidRPr="002E1427">
        <w:rPr>
          <w:i w:val="0"/>
          <w:iCs w:val="0"/>
          <w:color w:val="000000" w:themeColor="text1"/>
          <w:sz w:val="24"/>
          <w:szCs w:val="24"/>
          <w:lang w:val="el-GR"/>
        </w:rPr>
        <w:t xml:space="preserve"> </w:t>
      </w:r>
      <w:commentRangeEnd w:id="2072"/>
      <w:r w:rsidR="00D270A3">
        <w:rPr>
          <w:rStyle w:val="CommentReference"/>
          <w:i w:val="0"/>
          <w:iCs w:val="0"/>
          <w:color w:val="auto"/>
        </w:rPr>
        <w:commentReference w:id="2072"/>
      </w:r>
      <w:r w:rsidRPr="002E1427">
        <w:rPr>
          <w:i w:val="0"/>
          <w:iCs w:val="0"/>
          <w:color w:val="000000" w:themeColor="text1"/>
          <w:sz w:val="24"/>
          <w:szCs w:val="24"/>
          <w:lang w:val="el-GR"/>
        </w:rPr>
        <w:t>(</w:t>
      </w:r>
      <w:r w:rsidR="006E21BB" w:rsidRPr="002E1427">
        <w:rPr>
          <w:i w:val="0"/>
          <w:iCs w:val="0"/>
          <w:color w:val="000000" w:themeColor="text1"/>
          <w:sz w:val="24"/>
          <w:szCs w:val="24"/>
          <w:lang w:val="el-GR"/>
        </w:rPr>
        <w:fldChar w:fldCharType="begin"/>
      </w:r>
      <w:r w:rsidR="006E21BB" w:rsidRPr="002E1427">
        <w:rPr>
          <w:i w:val="0"/>
          <w:iCs w:val="0"/>
          <w:color w:val="000000" w:themeColor="text1"/>
          <w:sz w:val="24"/>
          <w:szCs w:val="24"/>
          <w:lang w:val="el-GR"/>
        </w:rPr>
        <w:instrText xml:space="preserve"> REF _Ref78469440 \h </w:instrText>
      </w:r>
      <w:r w:rsidR="002E1427">
        <w:rPr>
          <w:i w:val="0"/>
          <w:iCs w:val="0"/>
          <w:color w:val="000000" w:themeColor="text1"/>
          <w:sz w:val="24"/>
          <w:szCs w:val="24"/>
          <w:lang w:val="el-GR"/>
        </w:rPr>
        <w:instrText xml:space="preserve"> \* MERGEFORMAT </w:instrText>
      </w:r>
      <w:r w:rsidR="006E21BB" w:rsidRPr="002E1427">
        <w:rPr>
          <w:i w:val="0"/>
          <w:iCs w:val="0"/>
          <w:color w:val="000000" w:themeColor="text1"/>
          <w:sz w:val="24"/>
          <w:szCs w:val="24"/>
          <w:lang w:val="el-GR"/>
        </w:rPr>
      </w:r>
      <w:r w:rsidR="006E21BB" w:rsidRPr="002E1427">
        <w:rPr>
          <w:i w:val="0"/>
          <w:iCs w:val="0"/>
          <w:color w:val="000000" w:themeColor="text1"/>
          <w:sz w:val="24"/>
          <w:szCs w:val="24"/>
          <w:lang w:val="el-GR"/>
        </w:rPr>
        <w:fldChar w:fldCharType="separate"/>
      </w:r>
      <w:r w:rsidR="006E21BB" w:rsidRPr="002E1427">
        <w:rPr>
          <w:b/>
          <w:bCs/>
          <w:color w:val="auto"/>
          <w:sz w:val="24"/>
          <w:szCs w:val="24"/>
          <w:lang w:val="el-GR"/>
        </w:rPr>
        <w:t xml:space="preserve">Εικόνα </w:t>
      </w:r>
      <w:r w:rsidR="006E21BB" w:rsidRPr="002E1427">
        <w:rPr>
          <w:b/>
          <w:bCs/>
          <w:noProof/>
          <w:color w:val="auto"/>
          <w:sz w:val="24"/>
          <w:szCs w:val="24"/>
          <w:lang w:val="el-GR"/>
        </w:rPr>
        <w:t>8</w:t>
      </w:r>
      <w:r w:rsidR="006E21BB" w:rsidRPr="002E1427">
        <w:rPr>
          <w:i w:val="0"/>
          <w:iCs w:val="0"/>
          <w:color w:val="000000" w:themeColor="text1"/>
          <w:sz w:val="24"/>
          <w:szCs w:val="24"/>
          <w:lang w:val="el-GR"/>
        </w:rPr>
        <w:fldChar w:fldCharType="end"/>
      </w:r>
      <w:r w:rsidRPr="002E1427">
        <w:rPr>
          <w:i w:val="0"/>
          <w:iCs w:val="0"/>
          <w:color w:val="000000" w:themeColor="text1"/>
          <w:sz w:val="24"/>
          <w:szCs w:val="24"/>
          <w:lang w:val="el-GR"/>
        </w:rPr>
        <w:t xml:space="preserve">) της βάσης μας την εγγραφή αυτού του </w:t>
      </w:r>
      <w:r w:rsidRPr="002E1427">
        <w:rPr>
          <w:i w:val="0"/>
          <w:iCs w:val="0"/>
          <w:color w:val="000000" w:themeColor="text1"/>
          <w:sz w:val="24"/>
          <w:szCs w:val="24"/>
        </w:rPr>
        <w:t>tweet</w:t>
      </w:r>
      <w:r w:rsidRPr="002E1427">
        <w:rPr>
          <w:i w:val="0"/>
          <w:iCs w:val="0"/>
          <w:color w:val="000000" w:themeColor="text1"/>
          <w:sz w:val="24"/>
          <w:szCs w:val="24"/>
          <w:lang w:val="el-GR"/>
        </w:rPr>
        <w:t>.</w:t>
      </w:r>
    </w:p>
    <w:p w14:paraId="534569D3" w14:textId="5D533EB6" w:rsidR="00550FCC" w:rsidRPr="002E1427" w:rsidRDefault="00B96860">
      <w:pPr>
        <w:pStyle w:val="Caption"/>
        <w:numPr>
          <w:ilvl w:val="0"/>
          <w:numId w:val="27"/>
        </w:numPr>
        <w:spacing w:after="120"/>
        <w:rPr>
          <w:i w:val="0"/>
          <w:iCs w:val="0"/>
          <w:color w:val="000000" w:themeColor="text1"/>
          <w:sz w:val="24"/>
          <w:szCs w:val="24"/>
          <w:lang w:val="el-GR"/>
        </w:rPr>
        <w:pPrChange w:id="2075" w:author="GEORGILAS STYLIANOS" w:date="2021-08-06T22:28:00Z">
          <w:pPr>
            <w:pStyle w:val="Caption"/>
            <w:numPr>
              <w:numId w:val="27"/>
            </w:numPr>
            <w:ind w:left="720" w:hanging="360"/>
          </w:pPr>
        </w:pPrChange>
      </w:pPr>
      <w:r w:rsidRPr="002E1427">
        <w:rPr>
          <w:i w:val="0"/>
          <w:iCs w:val="0"/>
          <w:color w:val="000000" w:themeColor="text1"/>
          <w:sz w:val="24"/>
          <w:szCs w:val="24"/>
          <w:lang w:val="el-GR"/>
        </w:rPr>
        <w:t>Σ</w:t>
      </w:r>
      <w:r w:rsidR="00550FCC" w:rsidRPr="002E1427">
        <w:rPr>
          <w:i w:val="0"/>
          <w:iCs w:val="0"/>
          <w:color w:val="000000" w:themeColor="text1"/>
          <w:sz w:val="24"/>
          <w:szCs w:val="24"/>
          <w:lang w:val="el-GR"/>
        </w:rPr>
        <w:t xml:space="preserve">τις γραμμές 152-155 ελέγχουμε για το αν έχουν υπάρχει αναφορές σε άλλους χρήστες σε αυτό το </w:t>
      </w:r>
      <w:r w:rsidR="00550FCC" w:rsidRPr="002E1427">
        <w:rPr>
          <w:i w:val="0"/>
          <w:iCs w:val="0"/>
          <w:color w:val="000000" w:themeColor="text1"/>
          <w:sz w:val="24"/>
          <w:szCs w:val="24"/>
        </w:rPr>
        <w:t>tweet</w:t>
      </w:r>
      <w:r w:rsidR="00550FCC" w:rsidRPr="002E1427">
        <w:rPr>
          <w:i w:val="0"/>
          <w:iCs w:val="0"/>
          <w:color w:val="000000" w:themeColor="text1"/>
          <w:sz w:val="24"/>
          <w:szCs w:val="24"/>
          <w:lang w:val="el-GR"/>
        </w:rPr>
        <w:t>.</w:t>
      </w:r>
      <w:r w:rsidR="002E1427" w:rsidRPr="002E1427">
        <w:rPr>
          <w:i w:val="0"/>
          <w:iCs w:val="0"/>
          <w:color w:val="000000" w:themeColor="text1"/>
          <w:sz w:val="24"/>
          <w:szCs w:val="24"/>
          <w:lang w:val="el-GR"/>
        </w:rPr>
        <w:t xml:space="preserve"> </w:t>
      </w:r>
      <w:r w:rsidR="00550FCC" w:rsidRPr="002E1427">
        <w:rPr>
          <w:i w:val="0"/>
          <w:iCs w:val="0"/>
          <w:color w:val="000000" w:themeColor="text1"/>
          <w:sz w:val="24"/>
          <w:szCs w:val="24"/>
          <w:lang w:val="el-GR"/>
        </w:rPr>
        <w:t xml:space="preserve">Αν υπάρχουν τους εισάγουμε στον πίνακα </w:t>
      </w:r>
      <w:ins w:id="2076" w:author="GEORGILAS STYLIANOS" w:date="2021-08-06T22:28:00Z">
        <w:r w:rsidR="00CE16B4" w:rsidRPr="00CE16B4">
          <w:rPr>
            <w:i w:val="0"/>
            <w:iCs w:val="0"/>
            <w:color w:val="000000" w:themeColor="text1"/>
            <w:sz w:val="24"/>
            <w:szCs w:val="24"/>
            <w:lang w:val="el-GR"/>
            <w:rPrChange w:id="2077" w:author="GEORGILAS STYLIANOS" w:date="2021-08-06T22:28:00Z">
              <w:rPr>
                <w:i w:val="0"/>
                <w:iCs w:val="0"/>
                <w:color w:val="000000" w:themeColor="text1"/>
                <w:sz w:val="24"/>
                <w:szCs w:val="24"/>
              </w:rPr>
            </w:rPrChange>
          </w:rPr>
          <w:t>“</w:t>
        </w:r>
      </w:ins>
      <w:r w:rsidR="00550FCC" w:rsidRPr="002E1427">
        <w:rPr>
          <w:i w:val="0"/>
          <w:iCs w:val="0"/>
          <w:color w:val="000000" w:themeColor="text1"/>
          <w:sz w:val="24"/>
          <w:szCs w:val="24"/>
        </w:rPr>
        <w:t>TwitterUserMentions</w:t>
      </w:r>
      <w:ins w:id="2078" w:author="GEORGILAS STYLIANOS" w:date="2021-08-06T22:28:00Z">
        <w:r w:rsidR="00CE16B4" w:rsidRPr="00CE16B4">
          <w:rPr>
            <w:i w:val="0"/>
            <w:iCs w:val="0"/>
            <w:color w:val="000000" w:themeColor="text1"/>
            <w:sz w:val="24"/>
            <w:szCs w:val="24"/>
            <w:lang w:val="el-GR"/>
            <w:rPrChange w:id="2079" w:author="GEORGILAS STYLIANOS" w:date="2021-08-06T22:28:00Z">
              <w:rPr>
                <w:i w:val="0"/>
                <w:iCs w:val="0"/>
                <w:color w:val="000000" w:themeColor="text1"/>
                <w:sz w:val="24"/>
                <w:szCs w:val="24"/>
              </w:rPr>
            </w:rPrChange>
          </w:rPr>
          <w:t>”</w:t>
        </w:r>
      </w:ins>
      <w:r w:rsidR="00550FCC" w:rsidRPr="002E1427">
        <w:rPr>
          <w:i w:val="0"/>
          <w:iCs w:val="0"/>
          <w:color w:val="000000" w:themeColor="text1"/>
          <w:sz w:val="24"/>
          <w:szCs w:val="24"/>
          <w:lang w:val="el-GR"/>
        </w:rPr>
        <w:t xml:space="preserve"> της βάσης (</w:t>
      </w:r>
      <w:r w:rsidR="006E21BB" w:rsidRPr="002E1427">
        <w:rPr>
          <w:i w:val="0"/>
          <w:iCs w:val="0"/>
          <w:color w:val="000000" w:themeColor="text1"/>
          <w:sz w:val="24"/>
          <w:szCs w:val="24"/>
          <w:lang w:val="el-GR"/>
        </w:rPr>
        <w:fldChar w:fldCharType="begin"/>
      </w:r>
      <w:r w:rsidR="006E21BB" w:rsidRPr="002E1427">
        <w:rPr>
          <w:i w:val="0"/>
          <w:iCs w:val="0"/>
          <w:color w:val="000000" w:themeColor="text1"/>
          <w:sz w:val="24"/>
          <w:szCs w:val="24"/>
          <w:lang w:val="el-GR"/>
        </w:rPr>
        <w:instrText xml:space="preserve"> REF _Ref78469451 \h </w:instrText>
      </w:r>
      <w:r w:rsidR="002E1427">
        <w:rPr>
          <w:i w:val="0"/>
          <w:iCs w:val="0"/>
          <w:color w:val="000000" w:themeColor="text1"/>
          <w:sz w:val="24"/>
          <w:szCs w:val="24"/>
          <w:lang w:val="el-GR"/>
        </w:rPr>
        <w:instrText xml:space="preserve"> \* MERGEFORMAT </w:instrText>
      </w:r>
      <w:r w:rsidR="006E21BB" w:rsidRPr="002E1427">
        <w:rPr>
          <w:i w:val="0"/>
          <w:iCs w:val="0"/>
          <w:color w:val="000000" w:themeColor="text1"/>
          <w:sz w:val="24"/>
          <w:szCs w:val="24"/>
          <w:lang w:val="el-GR"/>
        </w:rPr>
      </w:r>
      <w:r w:rsidR="006E21BB" w:rsidRPr="002E1427">
        <w:rPr>
          <w:i w:val="0"/>
          <w:iCs w:val="0"/>
          <w:color w:val="000000" w:themeColor="text1"/>
          <w:sz w:val="24"/>
          <w:szCs w:val="24"/>
          <w:lang w:val="el-GR"/>
        </w:rPr>
        <w:fldChar w:fldCharType="separate"/>
      </w:r>
      <w:r w:rsidR="006E21BB" w:rsidRPr="002E1427">
        <w:rPr>
          <w:b/>
          <w:bCs/>
          <w:color w:val="auto"/>
          <w:sz w:val="24"/>
          <w:szCs w:val="24"/>
          <w:lang w:val="el-GR"/>
        </w:rPr>
        <w:t xml:space="preserve">Εικόνα </w:t>
      </w:r>
      <w:r w:rsidR="006E21BB" w:rsidRPr="002E1427">
        <w:rPr>
          <w:b/>
          <w:bCs/>
          <w:noProof/>
          <w:color w:val="auto"/>
          <w:sz w:val="24"/>
          <w:szCs w:val="24"/>
          <w:lang w:val="el-GR"/>
        </w:rPr>
        <w:t>9</w:t>
      </w:r>
      <w:r w:rsidR="006E21BB" w:rsidRPr="002E1427">
        <w:rPr>
          <w:i w:val="0"/>
          <w:iCs w:val="0"/>
          <w:color w:val="000000" w:themeColor="text1"/>
          <w:sz w:val="24"/>
          <w:szCs w:val="24"/>
          <w:lang w:val="el-GR"/>
        </w:rPr>
        <w:fldChar w:fldCharType="end"/>
      </w:r>
      <w:r w:rsidR="00550FCC" w:rsidRPr="002E1427">
        <w:rPr>
          <w:i w:val="0"/>
          <w:iCs w:val="0"/>
          <w:color w:val="000000" w:themeColor="text1"/>
          <w:sz w:val="24"/>
          <w:szCs w:val="24"/>
          <w:lang w:val="el-GR"/>
        </w:rPr>
        <w:t>)</w:t>
      </w:r>
      <w:r w:rsidR="0064441A" w:rsidRPr="002E1427">
        <w:rPr>
          <w:i w:val="0"/>
          <w:iCs w:val="0"/>
          <w:color w:val="000000" w:themeColor="text1"/>
          <w:sz w:val="24"/>
          <w:szCs w:val="24"/>
          <w:lang w:val="el-GR"/>
        </w:rPr>
        <w:t>.</w:t>
      </w:r>
    </w:p>
    <w:p w14:paraId="37655C62" w14:textId="7E8BCD87" w:rsidR="001B7A64" w:rsidRPr="002E1427" w:rsidRDefault="00550FCC" w:rsidP="00550FCC">
      <w:pPr>
        <w:rPr>
          <w:sz w:val="24"/>
          <w:szCs w:val="24"/>
          <w:lang w:val="el-GR"/>
        </w:rPr>
      </w:pPr>
      <w:r w:rsidRPr="002E1427">
        <w:rPr>
          <w:sz w:val="24"/>
          <w:szCs w:val="24"/>
          <w:lang w:val="el-GR"/>
        </w:rPr>
        <w:t xml:space="preserve">Στην </w:t>
      </w:r>
      <w:r w:rsidR="006E21BB" w:rsidRPr="002E1427">
        <w:rPr>
          <w:sz w:val="24"/>
          <w:szCs w:val="24"/>
          <w:lang w:val="el-GR"/>
        </w:rPr>
        <w:fldChar w:fldCharType="begin"/>
      </w:r>
      <w:r w:rsidR="006E21BB" w:rsidRPr="002E1427">
        <w:rPr>
          <w:sz w:val="24"/>
          <w:szCs w:val="24"/>
          <w:lang w:val="el-GR"/>
        </w:rPr>
        <w:instrText xml:space="preserve"> REF _Ref78469857 \h </w:instrText>
      </w:r>
      <w:r w:rsidR="002E1427">
        <w:rPr>
          <w:sz w:val="24"/>
          <w:szCs w:val="24"/>
          <w:lang w:val="el-GR"/>
        </w:rPr>
        <w:instrText xml:space="preserve"> \* MERGEFORMAT </w:instrText>
      </w:r>
      <w:r w:rsidR="006E21BB" w:rsidRPr="002E1427">
        <w:rPr>
          <w:sz w:val="24"/>
          <w:szCs w:val="24"/>
          <w:lang w:val="el-GR"/>
        </w:rPr>
      </w:r>
      <w:r w:rsidR="006E21BB" w:rsidRPr="002E1427">
        <w:rPr>
          <w:sz w:val="24"/>
          <w:szCs w:val="24"/>
          <w:lang w:val="el-GR"/>
        </w:rPr>
        <w:fldChar w:fldCharType="separate"/>
      </w:r>
      <w:r w:rsidR="006E21BB" w:rsidRPr="002E1427">
        <w:rPr>
          <w:b/>
          <w:bCs/>
          <w:i/>
          <w:iCs/>
          <w:sz w:val="24"/>
          <w:szCs w:val="24"/>
          <w:lang w:val="el-GR"/>
        </w:rPr>
        <w:t xml:space="preserve">Εικόνα </w:t>
      </w:r>
      <w:r w:rsidR="006E21BB" w:rsidRPr="002E1427">
        <w:rPr>
          <w:b/>
          <w:bCs/>
          <w:i/>
          <w:iCs/>
          <w:noProof/>
          <w:sz w:val="24"/>
          <w:szCs w:val="24"/>
          <w:lang w:val="el-GR"/>
        </w:rPr>
        <w:t>36</w:t>
      </w:r>
      <w:r w:rsidR="006E21BB" w:rsidRPr="002E1427">
        <w:rPr>
          <w:sz w:val="24"/>
          <w:szCs w:val="24"/>
          <w:lang w:val="el-GR"/>
        </w:rPr>
        <w:fldChar w:fldCharType="end"/>
      </w:r>
      <w:r w:rsidR="001B7A64" w:rsidRPr="002E1427">
        <w:rPr>
          <w:sz w:val="24"/>
          <w:szCs w:val="24"/>
          <w:lang w:val="el-GR"/>
        </w:rPr>
        <w:t xml:space="preserve"> βλέπουμε το κομμάτι του </w:t>
      </w:r>
      <w:r w:rsidR="006A3E84" w:rsidRPr="002E1427">
        <w:rPr>
          <w:sz w:val="24"/>
          <w:szCs w:val="24"/>
          <w:lang w:val="el-GR"/>
        </w:rPr>
        <w:t>κώδικα</w:t>
      </w:r>
      <w:r w:rsidR="001B7A64" w:rsidRPr="002E1427">
        <w:rPr>
          <w:sz w:val="24"/>
          <w:szCs w:val="24"/>
          <w:lang w:val="el-GR"/>
        </w:rPr>
        <w:t xml:space="preserve"> που χρησιμοποιείται για την διαχείριση των </w:t>
      </w:r>
      <w:del w:id="2080" w:author="GEORGILAS STYLIANOS" w:date="2021-08-07T14:45:00Z">
        <w:r w:rsidR="001B7A64" w:rsidRPr="00D270A3" w:rsidDel="00A7121A">
          <w:rPr>
            <w:sz w:val="24"/>
            <w:szCs w:val="24"/>
            <w:highlight w:val="yellow"/>
            <w:rPrChange w:id="2081" w:author="Razis" w:date="2021-08-01T13:05:00Z">
              <w:rPr>
                <w:sz w:val="24"/>
                <w:szCs w:val="24"/>
              </w:rPr>
            </w:rPrChange>
          </w:rPr>
          <w:delText>links</w:delText>
        </w:r>
        <w:r w:rsidR="001B7A64" w:rsidRPr="002E1427" w:rsidDel="00A7121A">
          <w:rPr>
            <w:sz w:val="24"/>
            <w:szCs w:val="24"/>
            <w:lang w:val="el-GR"/>
          </w:rPr>
          <w:delText xml:space="preserve"> </w:delText>
        </w:r>
      </w:del>
      <w:proofErr w:type="spellStart"/>
      <w:ins w:id="2082" w:author="GEORGILAS STYLIANOS" w:date="2021-08-07T14:45:00Z">
        <w:r w:rsidR="00A7121A">
          <w:rPr>
            <w:sz w:val="24"/>
            <w:szCs w:val="24"/>
            <w:lang w:val="el-GR"/>
          </w:rPr>
          <w:t>υπερσυνδέσμων</w:t>
        </w:r>
        <w:proofErr w:type="spellEnd"/>
        <w:r w:rsidR="00A7121A" w:rsidRPr="002E1427">
          <w:rPr>
            <w:sz w:val="24"/>
            <w:szCs w:val="24"/>
            <w:lang w:val="el-GR"/>
          </w:rPr>
          <w:t xml:space="preserve"> </w:t>
        </w:r>
      </w:ins>
      <w:r w:rsidR="001B7A64" w:rsidRPr="002E1427">
        <w:rPr>
          <w:sz w:val="24"/>
          <w:szCs w:val="24"/>
          <w:lang w:val="el-GR"/>
        </w:rPr>
        <w:t xml:space="preserve">που βρίσκονται στα </w:t>
      </w:r>
      <w:r w:rsidR="001B7A64" w:rsidRPr="002E1427">
        <w:rPr>
          <w:sz w:val="24"/>
          <w:szCs w:val="24"/>
        </w:rPr>
        <w:t>tweets</w:t>
      </w:r>
      <w:r w:rsidR="001B7A64" w:rsidRPr="002E1427">
        <w:rPr>
          <w:sz w:val="24"/>
          <w:szCs w:val="24"/>
          <w:lang w:val="el-GR"/>
        </w:rPr>
        <w:t xml:space="preserve">. Συγκεκριμένα, κάθε </w:t>
      </w:r>
      <w:del w:id="2083" w:author="GEORGILAS STYLIANOS" w:date="2021-08-07T14:50:00Z">
        <w:r w:rsidR="001B7A64" w:rsidRPr="002E1427" w:rsidDel="00A7121A">
          <w:rPr>
            <w:sz w:val="24"/>
            <w:szCs w:val="24"/>
          </w:rPr>
          <w:delText>link</w:delText>
        </w:r>
        <w:r w:rsidR="001B7A64" w:rsidRPr="002E1427" w:rsidDel="00A7121A">
          <w:rPr>
            <w:sz w:val="24"/>
            <w:szCs w:val="24"/>
            <w:lang w:val="el-GR"/>
          </w:rPr>
          <w:delText xml:space="preserve"> </w:delText>
        </w:r>
      </w:del>
      <w:proofErr w:type="spellStart"/>
      <w:ins w:id="2084" w:author="GEORGILAS STYLIANOS" w:date="2021-08-07T14:50:00Z">
        <w:r w:rsidR="00A7121A">
          <w:rPr>
            <w:sz w:val="24"/>
            <w:szCs w:val="24"/>
            <w:lang w:val="el-GR"/>
          </w:rPr>
          <w:t>υπερσύνδεσμος</w:t>
        </w:r>
        <w:proofErr w:type="spellEnd"/>
        <w:r w:rsidR="00A7121A" w:rsidRPr="002E1427">
          <w:rPr>
            <w:sz w:val="24"/>
            <w:szCs w:val="24"/>
            <w:lang w:val="el-GR"/>
          </w:rPr>
          <w:t xml:space="preserve"> </w:t>
        </w:r>
      </w:ins>
      <w:r w:rsidR="001B7A64" w:rsidRPr="002E1427">
        <w:rPr>
          <w:sz w:val="24"/>
          <w:szCs w:val="24"/>
          <w:lang w:val="el-GR"/>
        </w:rPr>
        <w:t xml:space="preserve">που βρίσκεται μέσα στο </w:t>
      </w:r>
      <w:r w:rsidR="00D270A3" w:rsidRPr="002E1427">
        <w:rPr>
          <w:sz w:val="24"/>
          <w:szCs w:val="24"/>
        </w:rPr>
        <w:t>JSON</w:t>
      </w:r>
      <w:r w:rsidR="00D270A3" w:rsidRPr="002E1427">
        <w:rPr>
          <w:sz w:val="24"/>
          <w:szCs w:val="24"/>
          <w:lang w:val="el-GR"/>
        </w:rPr>
        <w:t xml:space="preserve"> </w:t>
      </w:r>
      <w:r w:rsidR="001B7A64" w:rsidRPr="002E1427">
        <w:rPr>
          <w:sz w:val="24"/>
          <w:szCs w:val="24"/>
          <w:lang w:val="el-GR"/>
        </w:rPr>
        <w:t xml:space="preserve">αντικείμενο του </w:t>
      </w:r>
      <w:r w:rsidR="001B7A64" w:rsidRPr="002E1427">
        <w:rPr>
          <w:sz w:val="24"/>
          <w:szCs w:val="24"/>
        </w:rPr>
        <w:t>tweet</w:t>
      </w:r>
      <w:r w:rsidR="001B7A64" w:rsidRPr="002E1427">
        <w:rPr>
          <w:sz w:val="24"/>
          <w:szCs w:val="24"/>
          <w:lang w:val="el-GR"/>
        </w:rPr>
        <w:t xml:space="preserve"> καθαρίζεται από οποιαδήποτε εισαγωγικά έχει. Αμέσως μετά ελέγχεται η ύπαρξη του στη βάση.</w:t>
      </w:r>
    </w:p>
    <w:p w14:paraId="2BDCFB56" w14:textId="7DB07C6E" w:rsidR="001B7A64" w:rsidRPr="002E1427" w:rsidRDefault="001B7A64" w:rsidP="00550FCC">
      <w:pPr>
        <w:rPr>
          <w:sz w:val="24"/>
          <w:szCs w:val="24"/>
          <w:lang w:val="el-GR"/>
        </w:rPr>
      </w:pPr>
      <w:r w:rsidRPr="002E1427">
        <w:rPr>
          <w:sz w:val="24"/>
          <w:szCs w:val="24"/>
          <w:lang w:val="el-GR"/>
        </w:rPr>
        <w:t>Αν δεν υπάρχει,</w:t>
      </w:r>
      <w:r w:rsidR="00B953BB" w:rsidRPr="002E1427">
        <w:rPr>
          <w:sz w:val="24"/>
          <w:szCs w:val="24"/>
          <w:lang w:val="el-GR"/>
        </w:rPr>
        <w:t xml:space="preserve"> </w:t>
      </w:r>
      <w:r w:rsidRPr="002E1427">
        <w:rPr>
          <w:sz w:val="24"/>
          <w:szCs w:val="24"/>
          <w:lang w:val="el-GR"/>
        </w:rPr>
        <w:t xml:space="preserve">παίρνουμε το πλήρες </w:t>
      </w:r>
      <w:r w:rsidR="006A3E84" w:rsidRPr="002E1427">
        <w:rPr>
          <w:sz w:val="24"/>
          <w:szCs w:val="24"/>
        </w:rPr>
        <w:t>URL</w:t>
      </w:r>
      <w:r w:rsidRPr="002E1427">
        <w:rPr>
          <w:sz w:val="24"/>
          <w:szCs w:val="24"/>
          <w:lang w:val="el-GR"/>
        </w:rPr>
        <w:t xml:space="preserve"> καθώς και το </w:t>
      </w:r>
      <w:r w:rsidRPr="002E1427">
        <w:rPr>
          <w:sz w:val="24"/>
          <w:szCs w:val="24"/>
        </w:rPr>
        <w:t>domain</w:t>
      </w:r>
      <w:r w:rsidRPr="002E1427">
        <w:rPr>
          <w:sz w:val="24"/>
          <w:szCs w:val="24"/>
          <w:lang w:val="el-GR"/>
        </w:rPr>
        <w:t xml:space="preserve"> του, το οποίο προκύπτει από ειδικό διαχωρισμό του </w:t>
      </w:r>
      <w:del w:id="2085" w:author="GEORGILAS STYLIANOS" w:date="2021-08-07T14:50:00Z">
        <w:r w:rsidRPr="00D270A3" w:rsidDel="00A7121A">
          <w:rPr>
            <w:sz w:val="24"/>
            <w:szCs w:val="24"/>
            <w:highlight w:val="yellow"/>
            <w:rPrChange w:id="2086" w:author="Razis" w:date="2021-08-01T13:06:00Z">
              <w:rPr>
                <w:sz w:val="24"/>
                <w:szCs w:val="24"/>
              </w:rPr>
            </w:rPrChange>
          </w:rPr>
          <w:delText>link</w:delText>
        </w:r>
        <w:r w:rsidRPr="002E1427" w:rsidDel="00A7121A">
          <w:rPr>
            <w:sz w:val="24"/>
            <w:szCs w:val="24"/>
            <w:lang w:val="el-GR"/>
          </w:rPr>
          <w:delText xml:space="preserve"> </w:delText>
        </w:r>
      </w:del>
      <w:proofErr w:type="spellStart"/>
      <w:ins w:id="2087" w:author="GEORGILAS STYLIANOS" w:date="2021-08-07T14:50:00Z">
        <w:r w:rsidR="00A7121A">
          <w:rPr>
            <w:sz w:val="24"/>
            <w:szCs w:val="24"/>
            <w:lang w:val="el-GR"/>
          </w:rPr>
          <w:t>υπερσυνδέσμου</w:t>
        </w:r>
        <w:proofErr w:type="spellEnd"/>
        <w:r w:rsidR="00A7121A" w:rsidRPr="002E1427">
          <w:rPr>
            <w:sz w:val="24"/>
            <w:szCs w:val="24"/>
            <w:lang w:val="el-GR"/>
          </w:rPr>
          <w:t xml:space="preserve"> </w:t>
        </w:r>
      </w:ins>
      <w:r w:rsidRPr="002E1427">
        <w:rPr>
          <w:sz w:val="24"/>
          <w:szCs w:val="24"/>
          <w:lang w:val="el-GR"/>
        </w:rPr>
        <w:t xml:space="preserve">ο οποίος γίνεται στις γραμμές 166-169, και τα εισάγουμε στον πίνακα </w:t>
      </w:r>
      <w:ins w:id="2088" w:author="GEORGILAS STYLIANOS" w:date="2021-08-06T22:29:00Z">
        <w:r w:rsidR="00CE16B4" w:rsidRPr="00CE16B4">
          <w:rPr>
            <w:sz w:val="24"/>
            <w:szCs w:val="24"/>
            <w:lang w:val="el-GR"/>
            <w:rPrChange w:id="2089" w:author="GEORGILAS STYLIANOS" w:date="2021-08-06T22:29:00Z">
              <w:rPr>
                <w:sz w:val="24"/>
                <w:szCs w:val="24"/>
              </w:rPr>
            </w:rPrChange>
          </w:rPr>
          <w:t>“</w:t>
        </w:r>
      </w:ins>
      <w:r w:rsidRPr="002E1427">
        <w:rPr>
          <w:sz w:val="24"/>
          <w:szCs w:val="24"/>
        </w:rPr>
        <w:t>Links</w:t>
      </w:r>
      <w:ins w:id="2090" w:author="GEORGILAS STYLIANOS" w:date="2021-08-06T22:29:00Z">
        <w:r w:rsidR="00CE16B4" w:rsidRPr="00CE16B4">
          <w:rPr>
            <w:sz w:val="24"/>
            <w:szCs w:val="24"/>
            <w:lang w:val="el-GR"/>
            <w:rPrChange w:id="2091" w:author="GEORGILAS STYLIANOS" w:date="2021-08-06T22:29:00Z">
              <w:rPr>
                <w:sz w:val="24"/>
                <w:szCs w:val="24"/>
              </w:rPr>
            </w:rPrChange>
          </w:rPr>
          <w:t>”</w:t>
        </w:r>
      </w:ins>
      <w:r w:rsidRPr="002E1427">
        <w:rPr>
          <w:sz w:val="24"/>
          <w:szCs w:val="24"/>
          <w:lang w:val="el-GR"/>
        </w:rPr>
        <w:t xml:space="preserve"> της βάσης</w:t>
      </w:r>
      <w:r w:rsidR="00600808" w:rsidRPr="002E1427">
        <w:rPr>
          <w:sz w:val="24"/>
          <w:szCs w:val="24"/>
          <w:lang w:val="el-GR"/>
        </w:rPr>
        <w:t xml:space="preserve"> </w:t>
      </w:r>
      <w:r w:rsidRPr="002E1427">
        <w:rPr>
          <w:sz w:val="24"/>
          <w:szCs w:val="24"/>
          <w:lang w:val="el-GR"/>
        </w:rPr>
        <w:t>(</w:t>
      </w:r>
      <w:r w:rsidR="006E21BB" w:rsidRPr="002E1427">
        <w:rPr>
          <w:sz w:val="24"/>
          <w:szCs w:val="24"/>
          <w:lang w:val="el-GR"/>
        </w:rPr>
        <w:fldChar w:fldCharType="begin"/>
      </w:r>
      <w:r w:rsidR="006E21BB" w:rsidRPr="002E1427">
        <w:rPr>
          <w:sz w:val="24"/>
          <w:szCs w:val="24"/>
          <w:lang w:val="el-GR"/>
        </w:rPr>
        <w:instrText xml:space="preserve"> REF _Ref78469414 \h </w:instrText>
      </w:r>
      <w:r w:rsidR="002E1427">
        <w:rPr>
          <w:sz w:val="24"/>
          <w:szCs w:val="24"/>
          <w:lang w:val="el-GR"/>
        </w:rPr>
        <w:instrText xml:space="preserve"> \* MERGEFORMAT </w:instrText>
      </w:r>
      <w:r w:rsidR="006E21BB" w:rsidRPr="002E1427">
        <w:rPr>
          <w:sz w:val="24"/>
          <w:szCs w:val="24"/>
          <w:lang w:val="el-GR"/>
        </w:rPr>
      </w:r>
      <w:r w:rsidR="006E21BB" w:rsidRPr="002E1427">
        <w:rPr>
          <w:sz w:val="24"/>
          <w:szCs w:val="24"/>
          <w:lang w:val="el-GR"/>
        </w:rPr>
        <w:fldChar w:fldCharType="separate"/>
      </w:r>
      <w:r w:rsidR="006E21BB" w:rsidRPr="002E1427">
        <w:rPr>
          <w:b/>
          <w:bCs/>
          <w:i/>
          <w:iCs/>
          <w:sz w:val="24"/>
          <w:szCs w:val="24"/>
          <w:lang w:val="el-GR"/>
        </w:rPr>
        <w:t xml:space="preserve">Εικόνα </w:t>
      </w:r>
      <w:r w:rsidR="006E21BB" w:rsidRPr="002E1427">
        <w:rPr>
          <w:b/>
          <w:bCs/>
          <w:i/>
          <w:iCs/>
          <w:noProof/>
          <w:sz w:val="24"/>
          <w:szCs w:val="24"/>
          <w:lang w:val="el-GR"/>
        </w:rPr>
        <w:t>5</w:t>
      </w:r>
      <w:r w:rsidR="006E21BB" w:rsidRPr="002E1427">
        <w:rPr>
          <w:sz w:val="24"/>
          <w:szCs w:val="24"/>
          <w:lang w:val="el-GR"/>
        </w:rPr>
        <w:fldChar w:fldCharType="end"/>
      </w:r>
      <w:r w:rsidRPr="002E1427">
        <w:rPr>
          <w:sz w:val="24"/>
          <w:szCs w:val="24"/>
          <w:lang w:val="el-GR"/>
        </w:rPr>
        <w:t>)</w:t>
      </w:r>
      <w:r w:rsidR="00600808" w:rsidRPr="002E1427">
        <w:rPr>
          <w:sz w:val="24"/>
          <w:szCs w:val="24"/>
          <w:lang w:val="el-GR"/>
        </w:rPr>
        <w:t>.</w:t>
      </w:r>
      <w:r w:rsidR="00B953BB" w:rsidRPr="002E1427">
        <w:rPr>
          <w:sz w:val="24"/>
          <w:szCs w:val="24"/>
          <w:lang w:val="el-GR"/>
        </w:rPr>
        <w:t xml:space="preserve"> Στην συνέχεια παίρνουμε τον μοναδικό αύξων αριθμό </w:t>
      </w:r>
      <w:r w:rsidR="00B953BB" w:rsidRPr="002E1427">
        <w:rPr>
          <w:sz w:val="24"/>
          <w:szCs w:val="24"/>
        </w:rPr>
        <w:t>link</w:t>
      </w:r>
      <w:r w:rsidR="00B953BB" w:rsidRPr="002E1427">
        <w:rPr>
          <w:sz w:val="24"/>
          <w:szCs w:val="24"/>
          <w:lang w:val="el-GR"/>
        </w:rPr>
        <w:t>_</w:t>
      </w:r>
      <w:r w:rsidR="00B953BB" w:rsidRPr="002E1427">
        <w:rPr>
          <w:sz w:val="24"/>
          <w:szCs w:val="24"/>
        </w:rPr>
        <w:t>id</w:t>
      </w:r>
      <w:r w:rsidR="00B953BB" w:rsidRPr="002E1427">
        <w:rPr>
          <w:sz w:val="24"/>
          <w:szCs w:val="24"/>
          <w:lang w:val="el-GR"/>
        </w:rPr>
        <w:t xml:space="preserve"> που προέκυψε στην εγγραφή της βάσης και </w:t>
      </w:r>
      <w:ins w:id="2092" w:author="GEORGILAS STYLIANOS" w:date="2021-08-07T14:34:00Z">
        <w:r w:rsidR="00D36AFE">
          <w:rPr>
            <w:rFonts w:ascii="Calibri" w:eastAsia="Calibri" w:hAnsi="Calibri" w:cs="Calibri"/>
            <w:i/>
            <w:iCs/>
            <w:color w:val="000000" w:themeColor="text1"/>
            <w:sz w:val="24"/>
            <w:szCs w:val="24"/>
            <w:lang w:val="el-GR"/>
          </w:rPr>
          <w:t>τον</w:t>
        </w:r>
        <w:r w:rsidR="00D36AFE" w:rsidRPr="00D36AFE">
          <w:rPr>
            <w:rFonts w:ascii="Calibri" w:eastAsia="Calibri" w:hAnsi="Calibri" w:cs="Calibri"/>
            <w:i/>
            <w:iCs/>
            <w:color w:val="000000" w:themeColor="text1"/>
            <w:sz w:val="24"/>
            <w:szCs w:val="24"/>
            <w:lang w:val="el-GR"/>
            <w:rPrChange w:id="2093" w:author="GEORGILAS STYLIANOS" w:date="2021-08-07T14:34:00Z">
              <w:rPr>
                <w:rFonts w:ascii="Calibri" w:eastAsia="Calibri" w:hAnsi="Calibri" w:cs="Calibri"/>
                <w:i/>
                <w:iCs/>
                <w:color w:val="000000" w:themeColor="text1"/>
                <w:sz w:val="24"/>
                <w:szCs w:val="24"/>
              </w:rPr>
            </w:rPrChange>
          </w:rPr>
          <w:t xml:space="preserve"> </w:t>
        </w:r>
        <w:r w:rsidR="00D36AFE" w:rsidRPr="004E0DF9">
          <w:rPr>
            <w:rFonts w:ascii="Calibri" w:eastAsia="Calibri" w:hAnsi="Calibri" w:cs="Calibri"/>
            <w:color w:val="000000" w:themeColor="text1"/>
            <w:sz w:val="24"/>
            <w:szCs w:val="24"/>
            <w:lang w:val="el-GR"/>
          </w:rPr>
          <w:t xml:space="preserve">αναγνωριστικό κωδικό </w:t>
        </w:r>
      </w:ins>
      <w:del w:id="2094" w:author="GEORGILAS STYLIANOS" w:date="2021-08-07T14:34:00Z">
        <w:r w:rsidR="00B953BB" w:rsidRPr="002E1427" w:rsidDel="00D36AFE">
          <w:rPr>
            <w:sz w:val="24"/>
            <w:szCs w:val="24"/>
            <w:lang w:val="el-GR"/>
          </w:rPr>
          <w:delText xml:space="preserve">το </w:delText>
        </w:r>
        <w:r w:rsidR="00B953BB" w:rsidRPr="002E1427" w:rsidDel="00D36AFE">
          <w:rPr>
            <w:sz w:val="24"/>
            <w:szCs w:val="24"/>
          </w:rPr>
          <w:delText>id</w:delText>
        </w:r>
        <w:r w:rsidR="00B953BB" w:rsidRPr="002E1427" w:rsidDel="00D36AFE">
          <w:rPr>
            <w:sz w:val="24"/>
            <w:szCs w:val="24"/>
            <w:lang w:val="el-GR"/>
          </w:rPr>
          <w:delText xml:space="preserve"> </w:delText>
        </w:r>
      </w:del>
      <w:r w:rsidR="00B953BB" w:rsidRPr="002E1427">
        <w:rPr>
          <w:sz w:val="24"/>
          <w:szCs w:val="24"/>
          <w:lang w:val="el-GR"/>
        </w:rPr>
        <w:t xml:space="preserve">του </w:t>
      </w:r>
      <w:r w:rsidR="00B953BB" w:rsidRPr="002E1427">
        <w:rPr>
          <w:sz w:val="24"/>
          <w:szCs w:val="24"/>
        </w:rPr>
        <w:t>tweet</w:t>
      </w:r>
      <w:r w:rsidR="00B953BB" w:rsidRPr="002E1427">
        <w:rPr>
          <w:sz w:val="24"/>
          <w:szCs w:val="24"/>
          <w:lang w:val="el-GR"/>
        </w:rPr>
        <w:t xml:space="preserve"> και τα εισάγουμε στον ενδιάμεσο συνδετικό πίνακα </w:t>
      </w:r>
      <w:ins w:id="2095" w:author="GEORGILAS STYLIANOS" w:date="2021-08-06T22:29:00Z">
        <w:r w:rsidR="00CE16B4" w:rsidRPr="00CE16B4">
          <w:rPr>
            <w:sz w:val="24"/>
            <w:szCs w:val="24"/>
            <w:lang w:val="el-GR"/>
            <w:rPrChange w:id="2096" w:author="GEORGILAS STYLIANOS" w:date="2021-08-06T22:29:00Z">
              <w:rPr>
                <w:sz w:val="24"/>
                <w:szCs w:val="24"/>
              </w:rPr>
            </w:rPrChange>
          </w:rPr>
          <w:t>“</w:t>
        </w:r>
      </w:ins>
      <w:r w:rsidR="00B953BB" w:rsidRPr="002E1427">
        <w:rPr>
          <w:sz w:val="24"/>
          <w:szCs w:val="24"/>
        </w:rPr>
        <w:t>Links</w:t>
      </w:r>
      <w:r w:rsidR="00B953BB" w:rsidRPr="002E1427">
        <w:rPr>
          <w:sz w:val="24"/>
          <w:szCs w:val="24"/>
          <w:lang w:val="el-GR"/>
        </w:rPr>
        <w:t>2</w:t>
      </w:r>
      <w:r w:rsidR="00B953BB" w:rsidRPr="002E1427">
        <w:rPr>
          <w:sz w:val="24"/>
          <w:szCs w:val="24"/>
        </w:rPr>
        <w:t>tweet</w:t>
      </w:r>
      <w:ins w:id="2097" w:author="GEORGILAS STYLIANOS" w:date="2021-08-06T22:29:00Z">
        <w:r w:rsidR="00CE16B4" w:rsidRPr="00CE16B4">
          <w:rPr>
            <w:sz w:val="24"/>
            <w:szCs w:val="24"/>
            <w:lang w:val="el-GR"/>
            <w:rPrChange w:id="2098" w:author="GEORGILAS STYLIANOS" w:date="2021-08-06T22:29:00Z">
              <w:rPr>
                <w:sz w:val="24"/>
                <w:szCs w:val="24"/>
              </w:rPr>
            </w:rPrChange>
          </w:rPr>
          <w:t>”</w:t>
        </w:r>
      </w:ins>
      <w:r w:rsidR="0064441A" w:rsidRPr="002E1427">
        <w:rPr>
          <w:sz w:val="24"/>
          <w:szCs w:val="24"/>
          <w:lang w:val="el-GR"/>
        </w:rPr>
        <w:t xml:space="preserve"> </w:t>
      </w:r>
      <w:r w:rsidR="00B953BB" w:rsidRPr="002E1427">
        <w:rPr>
          <w:sz w:val="24"/>
          <w:szCs w:val="24"/>
          <w:lang w:val="el-GR"/>
        </w:rPr>
        <w:t>(</w:t>
      </w:r>
      <w:r w:rsidR="006E21BB" w:rsidRPr="002E1427">
        <w:rPr>
          <w:sz w:val="24"/>
          <w:szCs w:val="24"/>
        </w:rPr>
        <w:fldChar w:fldCharType="begin"/>
      </w:r>
      <w:r w:rsidR="006E21BB" w:rsidRPr="002E1427">
        <w:rPr>
          <w:sz w:val="24"/>
          <w:szCs w:val="24"/>
          <w:lang w:val="el-GR"/>
        </w:rPr>
        <w:instrText xml:space="preserve"> REF _Ref78469458 \h </w:instrText>
      </w:r>
      <w:r w:rsidR="002E1427" w:rsidRPr="002E1427">
        <w:rPr>
          <w:sz w:val="24"/>
          <w:szCs w:val="24"/>
          <w:lang w:val="el-GR"/>
        </w:rPr>
        <w:instrText xml:space="preserve"> \* </w:instrText>
      </w:r>
      <w:r w:rsidR="002E1427">
        <w:rPr>
          <w:sz w:val="24"/>
          <w:szCs w:val="24"/>
        </w:rPr>
        <w:instrText>MERGEFORMAT</w:instrText>
      </w:r>
      <w:r w:rsidR="002E1427" w:rsidRPr="002E1427">
        <w:rPr>
          <w:sz w:val="24"/>
          <w:szCs w:val="24"/>
          <w:lang w:val="el-GR"/>
        </w:rPr>
        <w:instrText xml:space="preserve"> </w:instrText>
      </w:r>
      <w:r w:rsidR="006E21BB" w:rsidRPr="002E1427">
        <w:rPr>
          <w:sz w:val="24"/>
          <w:szCs w:val="24"/>
        </w:rPr>
      </w:r>
      <w:r w:rsidR="006E21BB" w:rsidRPr="002E1427">
        <w:rPr>
          <w:sz w:val="24"/>
          <w:szCs w:val="24"/>
        </w:rPr>
        <w:fldChar w:fldCharType="separate"/>
      </w:r>
      <w:r w:rsidR="006E21BB" w:rsidRPr="002E1427">
        <w:rPr>
          <w:b/>
          <w:bCs/>
          <w:sz w:val="24"/>
          <w:szCs w:val="24"/>
          <w:lang w:val="el-GR"/>
        </w:rPr>
        <w:t xml:space="preserve">Εικόνα </w:t>
      </w:r>
      <w:r w:rsidR="006E21BB" w:rsidRPr="002E1427">
        <w:rPr>
          <w:b/>
          <w:bCs/>
          <w:noProof/>
          <w:sz w:val="24"/>
          <w:szCs w:val="24"/>
          <w:lang w:val="el-GR"/>
        </w:rPr>
        <w:t>10</w:t>
      </w:r>
      <w:r w:rsidR="006E21BB" w:rsidRPr="002E1427">
        <w:rPr>
          <w:sz w:val="24"/>
          <w:szCs w:val="24"/>
        </w:rPr>
        <w:fldChar w:fldCharType="end"/>
      </w:r>
      <w:r w:rsidR="00B953BB" w:rsidRPr="002E1427">
        <w:rPr>
          <w:sz w:val="24"/>
          <w:szCs w:val="24"/>
          <w:lang w:val="el-GR"/>
        </w:rPr>
        <w:t>).</w:t>
      </w:r>
    </w:p>
    <w:p w14:paraId="019F859B" w14:textId="092F85F6" w:rsidR="001B7A64" w:rsidRPr="002E1427" w:rsidRDefault="00B953BB" w:rsidP="00550FCC">
      <w:pPr>
        <w:rPr>
          <w:sz w:val="24"/>
          <w:szCs w:val="24"/>
          <w:lang w:val="el-GR"/>
        </w:rPr>
      </w:pPr>
      <w:r w:rsidRPr="002E1427">
        <w:rPr>
          <w:sz w:val="24"/>
          <w:szCs w:val="24"/>
          <w:lang w:val="el-GR"/>
        </w:rPr>
        <w:t xml:space="preserve">Αν </w:t>
      </w:r>
      <w:del w:id="2099" w:author="GEORGILAS STYLIANOS" w:date="2021-08-07T14:50:00Z">
        <w:r w:rsidRPr="002E1427" w:rsidDel="00A7121A">
          <w:rPr>
            <w:sz w:val="24"/>
            <w:szCs w:val="24"/>
            <w:lang w:val="el-GR"/>
          </w:rPr>
          <w:delText xml:space="preserve">το </w:delText>
        </w:r>
        <w:r w:rsidRPr="002E1427" w:rsidDel="00A7121A">
          <w:rPr>
            <w:sz w:val="24"/>
            <w:szCs w:val="24"/>
          </w:rPr>
          <w:delText>link</w:delText>
        </w:r>
      </w:del>
      <w:ins w:id="2100" w:author="GEORGILAS STYLIANOS" w:date="2021-08-07T14:50:00Z">
        <w:r w:rsidR="00A7121A">
          <w:rPr>
            <w:sz w:val="24"/>
            <w:szCs w:val="24"/>
            <w:lang w:val="el-GR"/>
          </w:rPr>
          <w:t xml:space="preserve">ο </w:t>
        </w:r>
        <w:proofErr w:type="spellStart"/>
        <w:r w:rsidR="00A7121A">
          <w:rPr>
            <w:sz w:val="24"/>
            <w:szCs w:val="24"/>
            <w:lang w:val="el-GR"/>
          </w:rPr>
          <w:t>υπερσύνδεσμος</w:t>
        </w:r>
        <w:proofErr w:type="spellEnd"/>
        <w:r w:rsidR="00A7121A">
          <w:rPr>
            <w:sz w:val="24"/>
            <w:szCs w:val="24"/>
            <w:lang w:val="el-GR"/>
          </w:rPr>
          <w:t xml:space="preserve"> </w:t>
        </w:r>
      </w:ins>
      <w:del w:id="2101" w:author="GEORGILAS STYLIANOS" w:date="2021-08-07T14:50:00Z">
        <w:r w:rsidRPr="002E1427" w:rsidDel="00A7121A">
          <w:rPr>
            <w:sz w:val="24"/>
            <w:szCs w:val="24"/>
            <w:lang w:val="el-GR"/>
          </w:rPr>
          <w:delText xml:space="preserve"> </w:delText>
        </w:r>
      </w:del>
      <w:r w:rsidRPr="002E1427">
        <w:rPr>
          <w:sz w:val="24"/>
          <w:szCs w:val="24"/>
          <w:lang w:val="el-GR"/>
        </w:rPr>
        <w:t xml:space="preserve">υπάρχει ήδη , λαμβάνουμε το </w:t>
      </w:r>
      <w:r w:rsidRPr="002E1427">
        <w:rPr>
          <w:sz w:val="24"/>
          <w:szCs w:val="24"/>
        </w:rPr>
        <w:t>link</w:t>
      </w:r>
      <w:r w:rsidRPr="002E1427">
        <w:rPr>
          <w:sz w:val="24"/>
          <w:szCs w:val="24"/>
          <w:lang w:val="el-GR"/>
        </w:rPr>
        <w:t>_</w:t>
      </w:r>
      <w:r w:rsidRPr="002E1427">
        <w:rPr>
          <w:sz w:val="24"/>
          <w:szCs w:val="24"/>
        </w:rPr>
        <w:t>id</w:t>
      </w:r>
      <w:r w:rsidRPr="002E1427">
        <w:rPr>
          <w:sz w:val="24"/>
          <w:szCs w:val="24"/>
          <w:lang w:val="el-GR"/>
        </w:rPr>
        <w:t xml:space="preserve"> της πρώτης εμφάνισής του στη βάση μας και το εισάγουμε μαζί με </w:t>
      </w:r>
      <w:del w:id="2102" w:author="GEORGILAS STYLIANOS" w:date="2021-08-07T14:34:00Z">
        <w:r w:rsidRPr="002E1427" w:rsidDel="00D36AFE">
          <w:rPr>
            <w:sz w:val="24"/>
            <w:szCs w:val="24"/>
            <w:lang w:val="el-GR"/>
          </w:rPr>
          <w:delText xml:space="preserve">το </w:delText>
        </w:r>
        <w:r w:rsidRPr="002E1427" w:rsidDel="00D36AFE">
          <w:rPr>
            <w:sz w:val="24"/>
            <w:szCs w:val="24"/>
          </w:rPr>
          <w:delText>id</w:delText>
        </w:r>
      </w:del>
      <w:ins w:id="2103" w:author="GEORGILAS STYLIANOS" w:date="2021-08-07T14:34:00Z">
        <w:r w:rsidR="00D36AFE">
          <w:rPr>
            <w:sz w:val="24"/>
            <w:szCs w:val="24"/>
            <w:lang w:val="el-GR"/>
          </w:rPr>
          <w:t xml:space="preserve">τον </w:t>
        </w:r>
        <w:r w:rsidR="00D36AFE" w:rsidRPr="004E0DF9">
          <w:rPr>
            <w:rFonts w:ascii="Calibri" w:eastAsia="Calibri" w:hAnsi="Calibri" w:cs="Calibri"/>
            <w:color w:val="000000" w:themeColor="text1"/>
            <w:sz w:val="24"/>
            <w:szCs w:val="24"/>
            <w:lang w:val="el-GR"/>
          </w:rPr>
          <w:t>αναγνωριστικό κωδικό</w:t>
        </w:r>
      </w:ins>
      <w:r w:rsidRPr="002E1427">
        <w:rPr>
          <w:sz w:val="24"/>
          <w:szCs w:val="24"/>
          <w:lang w:val="el-GR"/>
        </w:rPr>
        <w:t xml:space="preserve"> του </w:t>
      </w:r>
      <w:r w:rsidRPr="002E1427">
        <w:rPr>
          <w:sz w:val="24"/>
          <w:szCs w:val="24"/>
        </w:rPr>
        <w:t>tweet</w:t>
      </w:r>
      <w:r w:rsidRPr="002E1427">
        <w:rPr>
          <w:sz w:val="24"/>
          <w:szCs w:val="24"/>
          <w:lang w:val="el-GR"/>
        </w:rPr>
        <w:t xml:space="preserve"> στον ενδιάμεσο πίνακα </w:t>
      </w:r>
      <w:ins w:id="2104" w:author="GEORGILAS STYLIANOS" w:date="2021-08-06T22:29:00Z">
        <w:r w:rsidR="00CE16B4" w:rsidRPr="00CE16B4">
          <w:rPr>
            <w:sz w:val="24"/>
            <w:szCs w:val="24"/>
            <w:lang w:val="el-GR"/>
            <w:rPrChange w:id="2105" w:author="GEORGILAS STYLIANOS" w:date="2021-08-06T22:29:00Z">
              <w:rPr>
                <w:sz w:val="24"/>
                <w:szCs w:val="24"/>
              </w:rPr>
            </w:rPrChange>
          </w:rPr>
          <w:t>“</w:t>
        </w:r>
      </w:ins>
      <w:r w:rsidRPr="002E1427">
        <w:rPr>
          <w:sz w:val="24"/>
          <w:szCs w:val="24"/>
        </w:rPr>
        <w:t>Links</w:t>
      </w:r>
      <w:r w:rsidRPr="002E1427">
        <w:rPr>
          <w:sz w:val="24"/>
          <w:szCs w:val="24"/>
          <w:lang w:val="el-GR"/>
        </w:rPr>
        <w:t>2</w:t>
      </w:r>
      <w:r w:rsidRPr="002E1427">
        <w:rPr>
          <w:sz w:val="24"/>
          <w:szCs w:val="24"/>
        </w:rPr>
        <w:t>Tweet</w:t>
      </w:r>
      <w:ins w:id="2106" w:author="GEORGILAS STYLIANOS" w:date="2021-08-06T22:29:00Z">
        <w:r w:rsidR="00CE16B4" w:rsidRPr="00CE16B4">
          <w:rPr>
            <w:sz w:val="24"/>
            <w:szCs w:val="24"/>
            <w:lang w:val="el-GR"/>
            <w:rPrChange w:id="2107" w:author="GEORGILAS STYLIANOS" w:date="2021-08-06T22:29:00Z">
              <w:rPr>
                <w:sz w:val="24"/>
                <w:szCs w:val="24"/>
              </w:rPr>
            </w:rPrChange>
          </w:rPr>
          <w:t>”</w:t>
        </w:r>
      </w:ins>
      <w:r w:rsidRPr="002E1427">
        <w:rPr>
          <w:sz w:val="24"/>
          <w:szCs w:val="24"/>
          <w:lang w:val="el-GR"/>
        </w:rPr>
        <w:t>.</w:t>
      </w:r>
    </w:p>
    <w:p w14:paraId="5D6B9853" w14:textId="6BB9FA3F" w:rsidR="00B953BB" w:rsidRPr="004E2A3D" w:rsidRDefault="00B953BB" w:rsidP="002E1427">
      <w:pPr>
        <w:jc w:val="center"/>
        <w:rPr>
          <w:lang w:val="el-GR"/>
        </w:rPr>
      </w:pPr>
      <w:bookmarkStart w:id="2108" w:name="_Toc78604283"/>
      <w:r>
        <w:rPr>
          <w:noProof/>
          <w:lang w:val="el-GR"/>
        </w:rPr>
        <w:lastRenderedPageBreak/>
        <w:drawing>
          <wp:inline distT="0" distB="0" distL="0" distR="0" wp14:anchorId="49C36B8B" wp14:editId="1423451B">
            <wp:extent cx="5943600" cy="2963499"/>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63499"/>
                    </a:xfrm>
                    <a:prstGeom prst="rect">
                      <a:avLst/>
                    </a:prstGeom>
                  </pic:spPr>
                </pic:pic>
              </a:graphicData>
            </a:graphic>
          </wp:inline>
        </w:drawing>
      </w:r>
      <w:bookmarkStart w:id="2109" w:name="_Ref78469857"/>
      <w:bookmarkStart w:id="2110" w:name="_Toc77198268"/>
      <w:bookmarkStart w:id="2111" w:name="_Toc77201052"/>
      <w:bookmarkStart w:id="2112" w:name="_Toc77201353"/>
      <w:bookmarkStart w:id="2113" w:name="_Toc77212409"/>
      <w:bookmarkStart w:id="2114" w:name="_Toc77796816"/>
      <w:bookmarkStart w:id="2115" w:name="_Toc78287997"/>
      <w:bookmarkStart w:id="2116" w:name="_Toc78469307"/>
      <w:bookmarkStart w:id="2117" w:name="_Toc78589193"/>
      <w:r w:rsidR="001B7A64" w:rsidRPr="00600808">
        <w:rPr>
          <w:b/>
          <w:bCs/>
          <w:i/>
          <w:iCs/>
          <w:sz w:val="24"/>
          <w:szCs w:val="24"/>
          <w:lang w:val="el-GR"/>
        </w:rPr>
        <w:t>Εικόνα</w:t>
      </w:r>
      <w:r w:rsidR="001B7A64" w:rsidRPr="004E2A3D">
        <w:rPr>
          <w:b/>
          <w:bCs/>
          <w:i/>
          <w:iCs/>
          <w:sz w:val="24"/>
          <w:szCs w:val="24"/>
          <w:lang w:val="el-GR"/>
        </w:rPr>
        <w:t xml:space="preserve"> </w:t>
      </w:r>
      <w:r w:rsidR="001B7A64" w:rsidRPr="00600808">
        <w:rPr>
          <w:b/>
          <w:bCs/>
          <w:i/>
          <w:iCs/>
          <w:sz w:val="24"/>
          <w:szCs w:val="24"/>
        </w:rPr>
        <w:fldChar w:fldCharType="begin"/>
      </w:r>
      <w:r w:rsidR="001B7A64" w:rsidRPr="004E2A3D">
        <w:rPr>
          <w:b/>
          <w:bCs/>
          <w:i/>
          <w:iCs/>
          <w:sz w:val="24"/>
          <w:szCs w:val="24"/>
          <w:lang w:val="el-GR"/>
          <w:rPrChange w:id="2118" w:author="GEORGILAS STYLIANOS" w:date="2021-08-08T12:57:00Z">
            <w:rPr>
              <w:b/>
              <w:bCs/>
              <w:i/>
              <w:iCs/>
              <w:sz w:val="24"/>
              <w:szCs w:val="24"/>
              <w:lang w:val="el-GR"/>
            </w:rPr>
          </w:rPrChange>
        </w:rPr>
        <w:instrText xml:space="preserve"> </w:instrText>
      </w:r>
      <w:r w:rsidR="001B7A64" w:rsidRPr="00600808">
        <w:rPr>
          <w:b/>
          <w:bCs/>
          <w:i/>
          <w:iCs/>
          <w:sz w:val="24"/>
          <w:szCs w:val="24"/>
        </w:rPr>
        <w:instrText>SEQ</w:instrText>
      </w:r>
      <w:r w:rsidR="001B7A64" w:rsidRPr="004E2A3D">
        <w:rPr>
          <w:b/>
          <w:bCs/>
          <w:i/>
          <w:iCs/>
          <w:sz w:val="24"/>
          <w:szCs w:val="24"/>
          <w:lang w:val="el-GR"/>
          <w:rPrChange w:id="2119" w:author="GEORGILAS STYLIANOS" w:date="2021-08-08T12:57:00Z">
            <w:rPr>
              <w:b/>
              <w:bCs/>
              <w:i/>
              <w:iCs/>
              <w:sz w:val="24"/>
              <w:szCs w:val="24"/>
              <w:lang w:val="el-GR"/>
            </w:rPr>
          </w:rPrChange>
        </w:rPr>
        <w:instrText xml:space="preserve"> </w:instrText>
      </w:r>
      <w:r w:rsidR="001B7A64" w:rsidRPr="00600808">
        <w:rPr>
          <w:b/>
          <w:bCs/>
          <w:i/>
          <w:iCs/>
          <w:sz w:val="24"/>
          <w:szCs w:val="24"/>
          <w:lang w:val="el-GR"/>
        </w:rPr>
        <w:instrText>Εικόνα</w:instrText>
      </w:r>
      <w:r w:rsidR="001B7A64" w:rsidRPr="004E2A3D">
        <w:rPr>
          <w:b/>
          <w:bCs/>
          <w:i/>
          <w:iCs/>
          <w:sz w:val="24"/>
          <w:szCs w:val="24"/>
          <w:lang w:val="el-GR"/>
          <w:rPrChange w:id="2120" w:author="GEORGILAS STYLIANOS" w:date="2021-08-08T12:57:00Z">
            <w:rPr>
              <w:b/>
              <w:bCs/>
              <w:i/>
              <w:iCs/>
              <w:sz w:val="24"/>
              <w:szCs w:val="24"/>
              <w:lang w:val="el-GR"/>
            </w:rPr>
          </w:rPrChange>
        </w:rPr>
        <w:instrText xml:space="preserve"> \* </w:instrText>
      </w:r>
      <w:r w:rsidR="001B7A64" w:rsidRPr="00600808">
        <w:rPr>
          <w:b/>
          <w:bCs/>
          <w:i/>
          <w:iCs/>
          <w:sz w:val="24"/>
          <w:szCs w:val="24"/>
        </w:rPr>
        <w:instrText>ARABIC</w:instrText>
      </w:r>
      <w:r w:rsidR="001B7A64" w:rsidRPr="004E2A3D">
        <w:rPr>
          <w:b/>
          <w:bCs/>
          <w:i/>
          <w:iCs/>
          <w:sz w:val="24"/>
          <w:szCs w:val="24"/>
          <w:lang w:val="el-GR"/>
          <w:rPrChange w:id="2121" w:author="GEORGILAS STYLIANOS" w:date="2021-08-08T12:57:00Z">
            <w:rPr>
              <w:b/>
              <w:bCs/>
              <w:i/>
              <w:iCs/>
              <w:sz w:val="24"/>
              <w:szCs w:val="24"/>
              <w:lang w:val="el-GR"/>
            </w:rPr>
          </w:rPrChange>
        </w:rPr>
        <w:instrText xml:space="preserve"> </w:instrText>
      </w:r>
      <w:r w:rsidR="001B7A64" w:rsidRPr="00600808">
        <w:rPr>
          <w:b/>
          <w:bCs/>
          <w:i/>
          <w:iCs/>
          <w:sz w:val="24"/>
          <w:szCs w:val="24"/>
        </w:rPr>
        <w:fldChar w:fldCharType="separate"/>
      </w:r>
      <w:ins w:id="2122" w:author="GEORGILAS STYLIANOS" w:date="2021-08-07T19:21:00Z">
        <w:r w:rsidR="001610D4" w:rsidRPr="004E2A3D">
          <w:rPr>
            <w:b/>
            <w:bCs/>
            <w:i/>
            <w:iCs/>
            <w:noProof/>
            <w:sz w:val="24"/>
            <w:szCs w:val="24"/>
            <w:lang w:val="el-GR"/>
            <w:rPrChange w:id="2123" w:author="GEORGILAS STYLIANOS" w:date="2021-08-08T12:57:00Z">
              <w:rPr>
                <w:b/>
                <w:bCs/>
                <w:i/>
                <w:iCs/>
                <w:noProof/>
                <w:sz w:val="24"/>
                <w:szCs w:val="24"/>
              </w:rPr>
            </w:rPrChange>
          </w:rPr>
          <w:t>36</w:t>
        </w:r>
      </w:ins>
      <w:del w:id="2124" w:author="GEORGILAS STYLIANOS" w:date="2021-08-07T19:17:00Z">
        <w:r w:rsidR="00582156" w:rsidRPr="004E2A3D" w:rsidDel="001610D4">
          <w:rPr>
            <w:b/>
            <w:bCs/>
            <w:i/>
            <w:iCs/>
            <w:noProof/>
            <w:sz w:val="24"/>
            <w:szCs w:val="24"/>
            <w:lang w:val="el-GR"/>
            <w:rPrChange w:id="2125" w:author="GEORGILAS STYLIANOS" w:date="2021-08-08T12:57:00Z">
              <w:rPr>
                <w:b/>
                <w:bCs/>
                <w:i/>
                <w:iCs/>
                <w:noProof/>
                <w:sz w:val="24"/>
                <w:szCs w:val="24"/>
                <w:lang w:val="el-GR"/>
              </w:rPr>
            </w:rPrChange>
          </w:rPr>
          <w:delText>36</w:delText>
        </w:r>
      </w:del>
      <w:r w:rsidR="001B7A64" w:rsidRPr="00600808">
        <w:rPr>
          <w:b/>
          <w:bCs/>
          <w:i/>
          <w:iCs/>
          <w:sz w:val="24"/>
          <w:szCs w:val="24"/>
        </w:rPr>
        <w:fldChar w:fldCharType="end"/>
      </w:r>
      <w:bookmarkEnd w:id="2109"/>
      <w:r w:rsidR="001B7A64" w:rsidRPr="004E2A3D">
        <w:rPr>
          <w:b/>
          <w:bCs/>
          <w:i/>
          <w:iCs/>
          <w:sz w:val="24"/>
          <w:szCs w:val="24"/>
          <w:lang w:val="el-GR"/>
        </w:rPr>
        <w:t>:</w:t>
      </w:r>
      <w:r w:rsidR="002E1427" w:rsidRPr="004E2A3D">
        <w:rPr>
          <w:b/>
          <w:bCs/>
          <w:i/>
          <w:iCs/>
          <w:sz w:val="24"/>
          <w:szCs w:val="24"/>
          <w:lang w:val="el-GR"/>
        </w:rPr>
        <w:t xml:space="preserve"> </w:t>
      </w:r>
      <w:r w:rsidR="001B7A64" w:rsidRPr="00600808">
        <w:rPr>
          <w:b/>
          <w:bCs/>
          <w:i/>
          <w:iCs/>
          <w:sz w:val="24"/>
          <w:szCs w:val="24"/>
        </w:rPr>
        <w:t>Twitter</w:t>
      </w:r>
      <w:r w:rsidR="001B7A64" w:rsidRPr="004E2A3D">
        <w:rPr>
          <w:b/>
          <w:bCs/>
          <w:i/>
          <w:iCs/>
          <w:sz w:val="24"/>
          <w:szCs w:val="24"/>
          <w:lang w:val="el-GR"/>
        </w:rPr>
        <w:t>_</w:t>
      </w:r>
      <w:r w:rsidR="001B7A64" w:rsidRPr="00600808">
        <w:rPr>
          <w:b/>
          <w:bCs/>
          <w:i/>
          <w:iCs/>
          <w:sz w:val="24"/>
          <w:szCs w:val="24"/>
        </w:rPr>
        <w:t>fetch</w:t>
      </w:r>
      <w:r w:rsidR="001B7A64" w:rsidRPr="004E2A3D">
        <w:rPr>
          <w:b/>
          <w:bCs/>
          <w:i/>
          <w:iCs/>
          <w:sz w:val="24"/>
          <w:szCs w:val="24"/>
          <w:lang w:val="el-GR"/>
        </w:rPr>
        <w:t>_</w:t>
      </w:r>
      <w:r w:rsidR="001B7A64" w:rsidRPr="00600808">
        <w:rPr>
          <w:b/>
          <w:bCs/>
          <w:i/>
          <w:iCs/>
          <w:sz w:val="24"/>
          <w:szCs w:val="24"/>
        </w:rPr>
        <w:t>data</w:t>
      </w:r>
      <w:r w:rsidR="001B7A64" w:rsidRPr="004E2A3D">
        <w:rPr>
          <w:b/>
          <w:bCs/>
          <w:i/>
          <w:iCs/>
          <w:sz w:val="24"/>
          <w:szCs w:val="24"/>
          <w:lang w:val="el-GR"/>
        </w:rPr>
        <w:t xml:space="preserve"> </w:t>
      </w:r>
      <w:r w:rsidRPr="004E2A3D">
        <w:rPr>
          <w:b/>
          <w:bCs/>
          <w:i/>
          <w:iCs/>
          <w:sz w:val="24"/>
          <w:szCs w:val="24"/>
          <w:lang w:val="el-GR"/>
        </w:rPr>
        <w:t>–</w:t>
      </w:r>
      <w:r w:rsidR="001B7A64" w:rsidRPr="00E91CC3">
        <w:rPr>
          <w:b/>
          <w:bCs/>
          <w:i/>
          <w:iCs/>
          <w:sz w:val="24"/>
          <w:szCs w:val="24"/>
          <w:lang w:val="el-GR"/>
        </w:rPr>
        <w:t xml:space="preserve"> </w:t>
      </w:r>
      <w:r w:rsidR="001B7A64" w:rsidRPr="00600808">
        <w:rPr>
          <w:b/>
          <w:bCs/>
          <w:i/>
          <w:iCs/>
          <w:sz w:val="24"/>
          <w:szCs w:val="24"/>
        </w:rPr>
        <w:t>Links</w:t>
      </w:r>
      <w:bookmarkEnd w:id="2108"/>
      <w:bookmarkEnd w:id="2110"/>
      <w:bookmarkEnd w:id="2111"/>
      <w:bookmarkEnd w:id="2112"/>
      <w:bookmarkEnd w:id="2113"/>
      <w:bookmarkEnd w:id="2114"/>
      <w:bookmarkEnd w:id="2115"/>
      <w:bookmarkEnd w:id="2116"/>
      <w:bookmarkEnd w:id="2117"/>
    </w:p>
    <w:p w14:paraId="005812EB" w14:textId="03FE8292" w:rsidR="00B953BB" w:rsidRPr="002E1427" w:rsidRDefault="00B953BB" w:rsidP="00B953BB">
      <w:pPr>
        <w:rPr>
          <w:sz w:val="24"/>
          <w:szCs w:val="24"/>
          <w:lang w:val="el-GR"/>
        </w:rPr>
      </w:pPr>
      <w:r w:rsidRPr="002E1427">
        <w:rPr>
          <w:sz w:val="24"/>
          <w:szCs w:val="24"/>
          <w:lang w:val="el-GR"/>
        </w:rPr>
        <w:t xml:space="preserve">Παρόμοια είναι και η διαχείριση των </w:t>
      </w:r>
      <w:del w:id="2126" w:author="GEORGILAS STYLIANOS" w:date="2021-08-07T14:41:00Z">
        <w:r w:rsidR="00D8706F" w:rsidRPr="002E1427" w:rsidDel="00A7121A">
          <w:rPr>
            <w:sz w:val="24"/>
            <w:szCs w:val="24"/>
          </w:rPr>
          <w:delText>m</w:delText>
        </w:r>
        <w:r w:rsidRPr="002E1427" w:rsidDel="00A7121A">
          <w:rPr>
            <w:sz w:val="24"/>
            <w:szCs w:val="24"/>
          </w:rPr>
          <w:delText>edia</w:delText>
        </w:r>
        <w:r w:rsidR="00D8706F" w:rsidRPr="002E1427" w:rsidDel="00A7121A">
          <w:rPr>
            <w:sz w:val="24"/>
            <w:szCs w:val="24"/>
            <w:lang w:val="el-GR"/>
          </w:rPr>
          <w:delText xml:space="preserve"> </w:delText>
        </w:r>
      </w:del>
      <w:ins w:id="2127" w:author="GEORGILAS STYLIANOS" w:date="2021-08-07T14:41:00Z">
        <w:r w:rsidR="00A7121A">
          <w:rPr>
            <w:sz w:val="24"/>
            <w:szCs w:val="24"/>
            <w:lang w:val="el-GR"/>
          </w:rPr>
          <w:t>πολυμέσων</w:t>
        </w:r>
        <w:r w:rsidR="00A7121A" w:rsidRPr="002E1427">
          <w:rPr>
            <w:sz w:val="24"/>
            <w:szCs w:val="24"/>
            <w:lang w:val="el-GR"/>
          </w:rPr>
          <w:t xml:space="preserve"> </w:t>
        </w:r>
      </w:ins>
      <w:r w:rsidR="00D8706F" w:rsidRPr="002E1427">
        <w:rPr>
          <w:sz w:val="24"/>
          <w:szCs w:val="24"/>
          <w:lang w:val="el-GR"/>
        </w:rPr>
        <w:t xml:space="preserve">στον κώδικα, όπως φαίνεται και στην </w:t>
      </w:r>
      <w:r w:rsidR="006E21BB" w:rsidRPr="002E1427">
        <w:rPr>
          <w:sz w:val="24"/>
          <w:szCs w:val="24"/>
          <w:lang w:val="el-GR"/>
        </w:rPr>
        <w:fldChar w:fldCharType="begin"/>
      </w:r>
      <w:r w:rsidR="006E21BB" w:rsidRPr="002E1427">
        <w:rPr>
          <w:sz w:val="24"/>
          <w:szCs w:val="24"/>
          <w:lang w:val="el-GR"/>
        </w:rPr>
        <w:instrText xml:space="preserve"> REF _Ref78469906 \h </w:instrText>
      </w:r>
      <w:r w:rsidR="002E1427">
        <w:rPr>
          <w:sz w:val="24"/>
          <w:szCs w:val="24"/>
          <w:lang w:val="el-GR"/>
        </w:rPr>
        <w:instrText xml:space="preserve"> \* MERGEFORMAT </w:instrText>
      </w:r>
      <w:r w:rsidR="006E21BB" w:rsidRPr="002E1427">
        <w:rPr>
          <w:sz w:val="24"/>
          <w:szCs w:val="24"/>
          <w:lang w:val="el-GR"/>
        </w:rPr>
      </w:r>
      <w:r w:rsidR="006E21BB" w:rsidRPr="002E1427">
        <w:rPr>
          <w:sz w:val="24"/>
          <w:szCs w:val="24"/>
          <w:lang w:val="el-GR"/>
        </w:rPr>
        <w:fldChar w:fldCharType="separate"/>
      </w:r>
      <w:r w:rsidR="006E21BB" w:rsidRPr="002E1427">
        <w:rPr>
          <w:b/>
          <w:bCs/>
          <w:i/>
          <w:iCs/>
          <w:sz w:val="24"/>
          <w:szCs w:val="24"/>
          <w:lang w:val="el-GR"/>
        </w:rPr>
        <w:fldChar w:fldCharType="begin"/>
      </w:r>
      <w:r w:rsidR="006E21BB" w:rsidRPr="002E1427">
        <w:rPr>
          <w:sz w:val="24"/>
          <w:szCs w:val="24"/>
          <w:lang w:val="el-GR"/>
        </w:rPr>
        <w:instrText xml:space="preserve"> REF _Ref78469957 \h </w:instrText>
      </w:r>
      <w:r w:rsidR="006E21BB" w:rsidRPr="002E1427">
        <w:rPr>
          <w:b/>
          <w:bCs/>
          <w:i/>
          <w:iCs/>
          <w:sz w:val="24"/>
          <w:szCs w:val="24"/>
          <w:lang w:val="el-GR"/>
        </w:rPr>
      </w:r>
      <w:r w:rsidR="006E21BB" w:rsidRPr="002E1427">
        <w:rPr>
          <w:b/>
          <w:bCs/>
          <w:i/>
          <w:iCs/>
          <w:sz w:val="24"/>
          <w:szCs w:val="24"/>
          <w:lang w:val="el-GR"/>
        </w:rPr>
        <w:fldChar w:fldCharType="separate"/>
      </w:r>
      <w:r w:rsidR="006E21BB" w:rsidRPr="002E1427">
        <w:rPr>
          <w:b/>
          <w:bCs/>
          <w:sz w:val="24"/>
          <w:szCs w:val="24"/>
          <w:lang w:val="el-GR"/>
        </w:rPr>
        <w:t xml:space="preserve">Εικόνα </w:t>
      </w:r>
      <w:r w:rsidR="006E21BB" w:rsidRPr="002E1427">
        <w:rPr>
          <w:b/>
          <w:bCs/>
          <w:noProof/>
          <w:sz w:val="24"/>
          <w:szCs w:val="24"/>
          <w:lang w:val="el-GR"/>
        </w:rPr>
        <w:t>37</w:t>
      </w:r>
      <w:r w:rsidR="006E21BB" w:rsidRPr="002E1427">
        <w:rPr>
          <w:b/>
          <w:bCs/>
          <w:i/>
          <w:iCs/>
          <w:sz w:val="24"/>
          <w:szCs w:val="24"/>
          <w:lang w:val="el-GR"/>
        </w:rPr>
        <w:fldChar w:fldCharType="end"/>
      </w:r>
      <w:r w:rsidR="006E21BB" w:rsidRPr="002E1427">
        <w:rPr>
          <w:sz w:val="24"/>
          <w:szCs w:val="24"/>
          <w:lang w:val="el-GR"/>
        </w:rPr>
        <w:fldChar w:fldCharType="end"/>
      </w:r>
      <w:r w:rsidR="00D8706F" w:rsidRPr="002E1427">
        <w:rPr>
          <w:sz w:val="24"/>
          <w:szCs w:val="24"/>
          <w:lang w:val="el-GR"/>
        </w:rPr>
        <w:t xml:space="preserve">. Για κάθε εικόνα ή βίντεο που υπάρχει στο </w:t>
      </w:r>
      <w:r w:rsidR="00D8706F" w:rsidRPr="002E1427">
        <w:rPr>
          <w:sz w:val="24"/>
          <w:szCs w:val="24"/>
        </w:rPr>
        <w:t>tweet</w:t>
      </w:r>
      <w:r w:rsidR="00D8706F" w:rsidRPr="002E1427">
        <w:rPr>
          <w:sz w:val="24"/>
          <w:szCs w:val="24"/>
          <w:lang w:val="el-GR"/>
        </w:rPr>
        <w:t xml:space="preserve"> και αντίστοιχα στο </w:t>
      </w:r>
      <w:r w:rsidR="00D270A3" w:rsidRPr="002E1427">
        <w:rPr>
          <w:sz w:val="24"/>
          <w:szCs w:val="24"/>
        </w:rPr>
        <w:t>JSON</w:t>
      </w:r>
      <w:r w:rsidR="00D270A3" w:rsidRPr="002E1427">
        <w:rPr>
          <w:sz w:val="24"/>
          <w:szCs w:val="24"/>
          <w:lang w:val="el-GR"/>
        </w:rPr>
        <w:t xml:space="preserve"> </w:t>
      </w:r>
      <w:r w:rsidR="00D8706F" w:rsidRPr="002E1427">
        <w:rPr>
          <w:sz w:val="24"/>
          <w:szCs w:val="24"/>
          <w:lang w:val="el-GR"/>
        </w:rPr>
        <w:t xml:space="preserve">αντικείμενο, εξάγεται από αυτό το </w:t>
      </w:r>
      <w:r w:rsidR="006A3E84" w:rsidRPr="002E1427">
        <w:rPr>
          <w:sz w:val="24"/>
          <w:szCs w:val="24"/>
        </w:rPr>
        <w:t>URL</w:t>
      </w:r>
      <w:r w:rsidR="00D8706F" w:rsidRPr="002E1427">
        <w:rPr>
          <w:sz w:val="24"/>
          <w:szCs w:val="24"/>
          <w:lang w:val="el-GR"/>
        </w:rPr>
        <w:t xml:space="preserve"> του </w:t>
      </w:r>
      <w:del w:id="2128" w:author="GEORGILAS STYLIANOS" w:date="2021-08-07T14:41:00Z">
        <w:r w:rsidR="00D8706F" w:rsidRPr="002E1427" w:rsidDel="00A7121A">
          <w:rPr>
            <w:sz w:val="24"/>
            <w:szCs w:val="24"/>
          </w:rPr>
          <w:delText>media</w:delText>
        </w:r>
      </w:del>
      <w:ins w:id="2129" w:author="GEORGILAS STYLIANOS" w:date="2021-08-07T14:41:00Z">
        <w:r w:rsidR="00A7121A">
          <w:rPr>
            <w:sz w:val="24"/>
            <w:szCs w:val="24"/>
            <w:lang w:val="el-GR"/>
          </w:rPr>
          <w:t>πολυμέσου</w:t>
        </w:r>
      </w:ins>
      <w:r w:rsidR="00D8706F" w:rsidRPr="002E1427">
        <w:rPr>
          <w:sz w:val="24"/>
          <w:szCs w:val="24"/>
          <w:lang w:val="el-GR"/>
        </w:rPr>
        <w:t xml:space="preserve">. Αμέσως μετά ελέγχεται η ύπαρξη του στη βάση και αντίστοιχα είτε εισάγουμε μία εγγραφή στους πίνακες </w:t>
      </w:r>
      <w:ins w:id="2130" w:author="GEORGILAS STYLIANOS" w:date="2021-08-06T22:29:00Z">
        <w:r w:rsidR="00CE16B4" w:rsidRPr="00CE16B4">
          <w:rPr>
            <w:sz w:val="24"/>
            <w:szCs w:val="24"/>
            <w:lang w:val="el-GR"/>
            <w:rPrChange w:id="2131" w:author="GEORGILAS STYLIANOS" w:date="2021-08-06T22:29:00Z">
              <w:rPr>
                <w:sz w:val="24"/>
                <w:szCs w:val="24"/>
              </w:rPr>
            </w:rPrChange>
          </w:rPr>
          <w:t>“</w:t>
        </w:r>
      </w:ins>
      <w:r w:rsidR="00D8706F" w:rsidRPr="002E1427">
        <w:rPr>
          <w:sz w:val="24"/>
          <w:szCs w:val="24"/>
        </w:rPr>
        <w:t>Media</w:t>
      </w:r>
      <w:ins w:id="2132" w:author="GEORGILAS STYLIANOS" w:date="2021-08-06T22:29:00Z">
        <w:r w:rsidR="00CE16B4" w:rsidRPr="00CE16B4">
          <w:rPr>
            <w:sz w:val="24"/>
            <w:szCs w:val="24"/>
            <w:lang w:val="el-GR"/>
            <w:rPrChange w:id="2133" w:author="GEORGILAS STYLIANOS" w:date="2021-08-06T22:29:00Z">
              <w:rPr>
                <w:sz w:val="24"/>
                <w:szCs w:val="24"/>
              </w:rPr>
            </w:rPrChange>
          </w:rPr>
          <w:t>”</w:t>
        </w:r>
      </w:ins>
      <w:r w:rsidR="00D8706F" w:rsidRPr="002E1427">
        <w:rPr>
          <w:sz w:val="24"/>
          <w:szCs w:val="24"/>
          <w:lang w:val="el-GR"/>
        </w:rPr>
        <w:t xml:space="preserve"> και </w:t>
      </w:r>
      <w:ins w:id="2134" w:author="GEORGILAS STYLIANOS" w:date="2021-08-06T22:29:00Z">
        <w:r w:rsidR="00CE16B4" w:rsidRPr="00CE16B4">
          <w:rPr>
            <w:sz w:val="24"/>
            <w:szCs w:val="24"/>
            <w:lang w:val="el-GR"/>
            <w:rPrChange w:id="2135" w:author="GEORGILAS STYLIANOS" w:date="2021-08-06T22:29:00Z">
              <w:rPr>
                <w:sz w:val="24"/>
                <w:szCs w:val="24"/>
              </w:rPr>
            </w:rPrChange>
          </w:rPr>
          <w:t>“</w:t>
        </w:r>
      </w:ins>
      <w:r w:rsidR="00D8706F" w:rsidRPr="002E1427">
        <w:rPr>
          <w:sz w:val="24"/>
          <w:szCs w:val="24"/>
        </w:rPr>
        <w:t>Media</w:t>
      </w:r>
      <w:r w:rsidR="00D8706F" w:rsidRPr="002E1427">
        <w:rPr>
          <w:sz w:val="24"/>
          <w:szCs w:val="24"/>
          <w:lang w:val="el-GR"/>
        </w:rPr>
        <w:t>2</w:t>
      </w:r>
      <w:r w:rsidR="00D8706F" w:rsidRPr="002E1427">
        <w:rPr>
          <w:sz w:val="24"/>
          <w:szCs w:val="24"/>
        </w:rPr>
        <w:t>tweet</w:t>
      </w:r>
      <w:ins w:id="2136" w:author="GEORGILAS STYLIANOS" w:date="2021-08-06T22:29:00Z">
        <w:r w:rsidR="00CE16B4" w:rsidRPr="00CE16B4">
          <w:rPr>
            <w:sz w:val="24"/>
            <w:szCs w:val="24"/>
            <w:lang w:val="el-GR"/>
            <w:rPrChange w:id="2137" w:author="GEORGILAS STYLIANOS" w:date="2021-08-06T22:29:00Z">
              <w:rPr>
                <w:sz w:val="24"/>
                <w:szCs w:val="24"/>
              </w:rPr>
            </w:rPrChange>
          </w:rPr>
          <w:t>”</w:t>
        </w:r>
      </w:ins>
      <w:r w:rsidR="00D8706F" w:rsidRPr="002E1427">
        <w:rPr>
          <w:sz w:val="24"/>
          <w:szCs w:val="24"/>
          <w:lang w:val="el-GR"/>
        </w:rPr>
        <w:t xml:space="preserve"> (</w:t>
      </w:r>
      <w:r w:rsidR="006E21BB" w:rsidRPr="002E1427">
        <w:rPr>
          <w:sz w:val="24"/>
          <w:szCs w:val="24"/>
          <w:lang w:val="el-GR"/>
        </w:rPr>
        <w:fldChar w:fldCharType="begin"/>
      </w:r>
      <w:r w:rsidR="006E21BB" w:rsidRPr="002E1427">
        <w:rPr>
          <w:sz w:val="24"/>
          <w:szCs w:val="24"/>
          <w:lang w:val="el-GR"/>
        </w:rPr>
        <w:instrText xml:space="preserve"> REF _Ref78469425 \h </w:instrText>
      </w:r>
      <w:r w:rsidR="002E1427">
        <w:rPr>
          <w:sz w:val="24"/>
          <w:szCs w:val="24"/>
          <w:lang w:val="el-GR"/>
        </w:rPr>
        <w:instrText xml:space="preserve"> \* MERGEFORMAT </w:instrText>
      </w:r>
      <w:r w:rsidR="006E21BB" w:rsidRPr="002E1427">
        <w:rPr>
          <w:sz w:val="24"/>
          <w:szCs w:val="24"/>
          <w:lang w:val="el-GR"/>
        </w:rPr>
      </w:r>
      <w:r w:rsidR="006E21BB" w:rsidRPr="002E1427">
        <w:rPr>
          <w:sz w:val="24"/>
          <w:szCs w:val="24"/>
          <w:lang w:val="el-GR"/>
        </w:rPr>
        <w:fldChar w:fldCharType="separate"/>
      </w:r>
      <w:r w:rsidR="006E21BB" w:rsidRPr="002E1427">
        <w:rPr>
          <w:b/>
          <w:bCs/>
          <w:sz w:val="24"/>
          <w:szCs w:val="24"/>
          <w:lang w:val="el-GR"/>
        </w:rPr>
        <w:t xml:space="preserve">Εικόνα </w:t>
      </w:r>
      <w:r w:rsidR="006E21BB" w:rsidRPr="002E1427">
        <w:rPr>
          <w:b/>
          <w:bCs/>
          <w:noProof/>
          <w:sz w:val="24"/>
          <w:szCs w:val="24"/>
          <w:lang w:val="el-GR"/>
        </w:rPr>
        <w:t>6</w:t>
      </w:r>
      <w:r w:rsidR="006E21BB" w:rsidRPr="002E1427">
        <w:rPr>
          <w:sz w:val="24"/>
          <w:szCs w:val="24"/>
          <w:lang w:val="el-GR"/>
        </w:rPr>
        <w:fldChar w:fldCharType="end"/>
      </w:r>
      <w:r w:rsidR="006E21BB" w:rsidRPr="002E1427">
        <w:rPr>
          <w:sz w:val="24"/>
          <w:szCs w:val="24"/>
          <w:lang w:val="el-GR"/>
        </w:rPr>
        <w:t xml:space="preserve"> </w:t>
      </w:r>
      <w:r w:rsidR="00044FA9" w:rsidRPr="002E1427">
        <w:rPr>
          <w:sz w:val="24"/>
          <w:szCs w:val="24"/>
          <w:lang w:val="el-GR"/>
        </w:rPr>
        <w:t xml:space="preserve">και </w:t>
      </w:r>
      <w:r w:rsidR="006E21BB" w:rsidRPr="002E1427">
        <w:rPr>
          <w:sz w:val="24"/>
          <w:szCs w:val="24"/>
          <w:lang w:val="el-GR"/>
        </w:rPr>
        <w:fldChar w:fldCharType="begin"/>
      </w:r>
      <w:r w:rsidR="006E21BB" w:rsidRPr="002E1427">
        <w:rPr>
          <w:sz w:val="24"/>
          <w:szCs w:val="24"/>
          <w:lang w:val="el-GR"/>
        </w:rPr>
        <w:instrText xml:space="preserve"> REF _Ref78469466 \h </w:instrText>
      </w:r>
      <w:r w:rsidR="002E1427">
        <w:rPr>
          <w:sz w:val="24"/>
          <w:szCs w:val="24"/>
          <w:lang w:val="el-GR"/>
        </w:rPr>
        <w:instrText xml:space="preserve"> \* MERGEFORMAT </w:instrText>
      </w:r>
      <w:r w:rsidR="006E21BB" w:rsidRPr="002E1427">
        <w:rPr>
          <w:sz w:val="24"/>
          <w:szCs w:val="24"/>
          <w:lang w:val="el-GR"/>
        </w:rPr>
      </w:r>
      <w:r w:rsidR="006E21BB" w:rsidRPr="002E1427">
        <w:rPr>
          <w:sz w:val="24"/>
          <w:szCs w:val="24"/>
          <w:lang w:val="el-GR"/>
        </w:rPr>
        <w:fldChar w:fldCharType="separate"/>
      </w:r>
      <w:r w:rsidR="006E21BB" w:rsidRPr="002E1427">
        <w:rPr>
          <w:b/>
          <w:bCs/>
          <w:sz w:val="24"/>
          <w:szCs w:val="24"/>
          <w:lang w:val="el-GR"/>
        </w:rPr>
        <w:t xml:space="preserve">Εικόνα </w:t>
      </w:r>
      <w:r w:rsidR="006E21BB" w:rsidRPr="002E1427">
        <w:rPr>
          <w:b/>
          <w:bCs/>
          <w:noProof/>
          <w:sz w:val="24"/>
          <w:szCs w:val="24"/>
          <w:lang w:val="el-GR"/>
        </w:rPr>
        <w:t>11</w:t>
      </w:r>
      <w:r w:rsidR="006E21BB" w:rsidRPr="002E1427">
        <w:rPr>
          <w:sz w:val="24"/>
          <w:szCs w:val="24"/>
          <w:lang w:val="el-GR"/>
        </w:rPr>
        <w:fldChar w:fldCharType="end"/>
      </w:r>
      <w:r w:rsidR="00D8706F" w:rsidRPr="002E1427">
        <w:rPr>
          <w:sz w:val="24"/>
          <w:szCs w:val="24"/>
          <w:lang w:val="el-GR"/>
        </w:rPr>
        <w:t xml:space="preserve">), είτε εισάγουμε μία εγγραφή στον πίνακα </w:t>
      </w:r>
      <w:ins w:id="2138" w:author="GEORGILAS STYLIANOS" w:date="2021-08-06T22:29:00Z">
        <w:r w:rsidR="00CE16B4" w:rsidRPr="00CE16B4">
          <w:rPr>
            <w:sz w:val="24"/>
            <w:szCs w:val="24"/>
            <w:lang w:val="el-GR"/>
            <w:rPrChange w:id="2139" w:author="GEORGILAS STYLIANOS" w:date="2021-08-06T22:29:00Z">
              <w:rPr>
                <w:sz w:val="24"/>
                <w:szCs w:val="24"/>
              </w:rPr>
            </w:rPrChange>
          </w:rPr>
          <w:t>“</w:t>
        </w:r>
      </w:ins>
      <w:r w:rsidR="00D8706F" w:rsidRPr="002E1427">
        <w:rPr>
          <w:sz w:val="24"/>
          <w:szCs w:val="24"/>
        </w:rPr>
        <w:t>Media</w:t>
      </w:r>
      <w:r w:rsidR="00D8706F" w:rsidRPr="002E1427">
        <w:rPr>
          <w:sz w:val="24"/>
          <w:szCs w:val="24"/>
          <w:lang w:val="el-GR"/>
        </w:rPr>
        <w:t>2</w:t>
      </w:r>
      <w:r w:rsidR="00D8706F" w:rsidRPr="002E1427">
        <w:rPr>
          <w:sz w:val="24"/>
          <w:szCs w:val="24"/>
        </w:rPr>
        <w:t>tweet</w:t>
      </w:r>
      <w:ins w:id="2140" w:author="GEORGILAS STYLIANOS" w:date="2021-08-06T22:29:00Z">
        <w:r w:rsidR="00CE16B4" w:rsidRPr="00CE16B4">
          <w:rPr>
            <w:sz w:val="24"/>
            <w:szCs w:val="24"/>
            <w:lang w:val="el-GR"/>
            <w:rPrChange w:id="2141" w:author="GEORGILAS STYLIANOS" w:date="2021-08-06T22:29:00Z">
              <w:rPr>
                <w:sz w:val="24"/>
                <w:szCs w:val="24"/>
              </w:rPr>
            </w:rPrChange>
          </w:rPr>
          <w:t>”</w:t>
        </w:r>
      </w:ins>
      <w:r w:rsidR="00D8706F" w:rsidRPr="002E1427">
        <w:rPr>
          <w:sz w:val="24"/>
          <w:szCs w:val="24"/>
          <w:lang w:val="el-GR"/>
        </w:rPr>
        <w:t xml:space="preserve"> με το </w:t>
      </w:r>
      <w:r w:rsidR="00D8706F" w:rsidRPr="002E1427">
        <w:rPr>
          <w:sz w:val="24"/>
          <w:szCs w:val="24"/>
        </w:rPr>
        <w:t>media</w:t>
      </w:r>
      <w:r w:rsidR="00D8706F" w:rsidRPr="002E1427">
        <w:rPr>
          <w:sz w:val="24"/>
          <w:szCs w:val="24"/>
          <w:lang w:val="el-GR"/>
        </w:rPr>
        <w:t>_</w:t>
      </w:r>
      <w:r w:rsidR="00D8706F" w:rsidRPr="002E1427">
        <w:rPr>
          <w:sz w:val="24"/>
          <w:szCs w:val="24"/>
        </w:rPr>
        <w:t>id</w:t>
      </w:r>
      <w:r w:rsidR="00D8706F" w:rsidRPr="002E1427">
        <w:rPr>
          <w:sz w:val="24"/>
          <w:szCs w:val="24"/>
          <w:lang w:val="el-GR"/>
        </w:rPr>
        <w:t xml:space="preserve"> της πρώτης εμφάνισής του </w:t>
      </w:r>
      <w:del w:id="2142" w:author="GEORGILAS STYLIANOS" w:date="2021-08-07T14:41:00Z">
        <w:r w:rsidR="00D8706F" w:rsidRPr="002E1427" w:rsidDel="00A7121A">
          <w:rPr>
            <w:sz w:val="24"/>
            <w:szCs w:val="24"/>
          </w:rPr>
          <w:delText>media</w:delText>
        </w:r>
        <w:r w:rsidR="00D8706F" w:rsidRPr="002E1427" w:rsidDel="00A7121A">
          <w:rPr>
            <w:sz w:val="24"/>
            <w:szCs w:val="24"/>
            <w:lang w:val="el-GR"/>
          </w:rPr>
          <w:delText xml:space="preserve"> </w:delText>
        </w:r>
      </w:del>
      <w:ins w:id="2143" w:author="GEORGILAS STYLIANOS" w:date="2021-08-07T14:41:00Z">
        <w:r w:rsidR="00A7121A">
          <w:rPr>
            <w:sz w:val="24"/>
            <w:szCs w:val="24"/>
            <w:lang w:val="el-GR"/>
          </w:rPr>
          <w:t>πολυμέσου</w:t>
        </w:r>
        <w:r w:rsidR="00A7121A" w:rsidRPr="002E1427">
          <w:rPr>
            <w:sz w:val="24"/>
            <w:szCs w:val="24"/>
            <w:lang w:val="el-GR"/>
          </w:rPr>
          <w:t xml:space="preserve"> </w:t>
        </w:r>
      </w:ins>
      <w:r w:rsidR="00D8706F" w:rsidRPr="002E1427">
        <w:rPr>
          <w:sz w:val="24"/>
          <w:szCs w:val="24"/>
          <w:lang w:val="el-GR"/>
        </w:rPr>
        <w:t>στη βάση και το</w:t>
      </w:r>
      <w:ins w:id="2144" w:author="GEORGILAS STYLIANOS" w:date="2021-08-07T14:35:00Z">
        <w:r w:rsidR="00D36AFE">
          <w:rPr>
            <w:sz w:val="24"/>
            <w:szCs w:val="24"/>
            <w:lang w:val="el-GR"/>
          </w:rPr>
          <w:t>ν</w:t>
        </w:r>
      </w:ins>
      <w:r w:rsidR="00D8706F" w:rsidRPr="002E1427">
        <w:rPr>
          <w:sz w:val="24"/>
          <w:szCs w:val="24"/>
          <w:lang w:val="el-GR"/>
        </w:rPr>
        <w:t xml:space="preserve"> </w:t>
      </w:r>
      <w:del w:id="2145" w:author="GEORGILAS STYLIANOS" w:date="2021-08-07T14:35:00Z">
        <w:r w:rsidR="00D8706F" w:rsidRPr="002E1427" w:rsidDel="00D36AFE">
          <w:rPr>
            <w:sz w:val="24"/>
            <w:szCs w:val="24"/>
          </w:rPr>
          <w:delText>id</w:delText>
        </w:r>
      </w:del>
      <w:ins w:id="2146" w:author="GEORGILAS STYLIANOS" w:date="2021-08-07T14:35:00Z">
        <w:r w:rsidR="00D36AFE" w:rsidRPr="004E0DF9">
          <w:rPr>
            <w:rFonts w:ascii="Calibri" w:eastAsia="Calibri" w:hAnsi="Calibri" w:cs="Calibri"/>
            <w:color w:val="000000" w:themeColor="text1"/>
            <w:sz w:val="24"/>
            <w:szCs w:val="24"/>
            <w:lang w:val="el-GR"/>
          </w:rPr>
          <w:t>αναγνωριστικό κωδικό</w:t>
        </w:r>
      </w:ins>
      <w:r w:rsidR="00D8706F" w:rsidRPr="002E1427">
        <w:rPr>
          <w:sz w:val="24"/>
          <w:szCs w:val="24"/>
          <w:lang w:val="el-GR"/>
        </w:rPr>
        <w:t xml:space="preserve"> του </w:t>
      </w:r>
      <w:r w:rsidR="00D8706F" w:rsidRPr="002E1427">
        <w:rPr>
          <w:sz w:val="24"/>
          <w:szCs w:val="24"/>
        </w:rPr>
        <w:t>tweet</w:t>
      </w:r>
      <w:r w:rsidR="00D8706F" w:rsidRPr="002E1427">
        <w:rPr>
          <w:sz w:val="24"/>
          <w:szCs w:val="24"/>
          <w:lang w:val="el-GR"/>
        </w:rPr>
        <w:t>.</w:t>
      </w:r>
    </w:p>
    <w:p w14:paraId="026153D8" w14:textId="77777777" w:rsidR="006E21BB" w:rsidRDefault="00600808" w:rsidP="002E1427">
      <w:pPr>
        <w:keepNext/>
        <w:jc w:val="center"/>
      </w:pPr>
      <w:bookmarkStart w:id="2147" w:name="_Toc78469308"/>
      <w:bookmarkStart w:id="2148" w:name="_Ref78469906"/>
      <w:r>
        <w:rPr>
          <w:noProof/>
          <w:lang w:val="el-GR"/>
        </w:rPr>
        <w:drawing>
          <wp:inline distT="0" distB="0" distL="0" distR="0" wp14:anchorId="5C49A470" wp14:editId="5EC62FA2">
            <wp:extent cx="5942965" cy="24860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4442" cy="2486643"/>
                    </a:xfrm>
                    <a:prstGeom prst="rect">
                      <a:avLst/>
                    </a:prstGeom>
                  </pic:spPr>
                </pic:pic>
              </a:graphicData>
            </a:graphic>
          </wp:inline>
        </w:drawing>
      </w:r>
      <w:bookmarkEnd w:id="2147"/>
      <w:bookmarkEnd w:id="2148"/>
    </w:p>
    <w:p w14:paraId="25B95228" w14:textId="7FE17B76" w:rsidR="00D8706F" w:rsidRPr="004E2A3D" w:rsidRDefault="006E21BB" w:rsidP="002E1427">
      <w:pPr>
        <w:pStyle w:val="Caption"/>
        <w:jc w:val="center"/>
        <w:rPr>
          <w:b/>
          <w:bCs/>
          <w:color w:val="auto"/>
          <w:sz w:val="24"/>
          <w:szCs w:val="24"/>
          <w:lang w:val="el-GR"/>
        </w:rPr>
      </w:pPr>
      <w:bookmarkStart w:id="2149" w:name="_Ref78469957"/>
      <w:bookmarkStart w:id="2150" w:name="_Toc78589194"/>
      <w:bookmarkStart w:id="2151" w:name="_Toc78604284"/>
      <w:r w:rsidRPr="006E21BB">
        <w:rPr>
          <w:b/>
          <w:bCs/>
          <w:color w:val="auto"/>
          <w:sz w:val="24"/>
          <w:szCs w:val="24"/>
          <w:lang w:val="el-GR"/>
        </w:rPr>
        <w:t>Εικόνα</w:t>
      </w:r>
      <w:r w:rsidRPr="004E2A3D">
        <w:rPr>
          <w:b/>
          <w:bCs/>
          <w:color w:val="auto"/>
          <w:sz w:val="24"/>
          <w:szCs w:val="24"/>
          <w:lang w:val="el-GR"/>
        </w:rPr>
        <w:t xml:space="preserve"> </w:t>
      </w:r>
      <w:r w:rsidRPr="006E21BB">
        <w:rPr>
          <w:b/>
          <w:bCs/>
          <w:color w:val="auto"/>
          <w:sz w:val="24"/>
          <w:szCs w:val="24"/>
        </w:rPr>
        <w:fldChar w:fldCharType="begin"/>
      </w:r>
      <w:r w:rsidRPr="004E2A3D">
        <w:rPr>
          <w:b/>
          <w:bCs/>
          <w:color w:val="auto"/>
          <w:sz w:val="24"/>
          <w:szCs w:val="24"/>
          <w:lang w:val="el-GR"/>
          <w:rPrChange w:id="2152" w:author="GEORGILAS STYLIANOS" w:date="2021-08-08T12:57:00Z">
            <w:rPr>
              <w:b/>
              <w:bCs/>
              <w:color w:val="auto"/>
              <w:sz w:val="24"/>
              <w:szCs w:val="24"/>
              <w:lang w:val="el-GR"/>
            </w:rPr>
          </w:rPrChange>
        </w:rPr>
        <w:instrText xml:space="preserve"> </w:instrText>
      </w:r>
      <w:r w:rsidRPr="006E21BB">
        <w:rPr>
          <w:b/>
          <w:bCs/>
          <w:color w:val="auto"/>
          <w:sz w:val="24"/>
          <w:szCs w:val="24"/>
        </w:rPr>
        <w:instrText>SEQ</w:instrText>
      </w:r>
      <w:r w:rsidRPr="004E2A3D">
        <w:rPr>
          <w:b/>
          <w:bCs/>
          <w:color w:val="auto"/>
          <w:sz w:val="24"/>
          <w:szCs w:val="24"/>
          <w:lang w:val="el-GR"/>
          <w:rPrChange w:id="2153" w:author="GEORGILAS STYLIANOS" w:date="2021-08-08T12:57:00Z">
            <w:rPr>
              <w:b/>
              <w:bCs/>
              <w:color w:val="auto"/>
              <w:sz w:val="24"/>
              <w:szCs w:val="24"/>
              <w:lang w:val="el-GR"/>
            </w:rPr>
          </w:rPrChange>
        </w:rPr>
        <w:instrText xml:space="preserve"> </w:instrText>
      </w:r>
      <w:r w:rsidRPr="006E21BB">
        <w:rPr>
          <w:b/>
          <w:bCs/>
          <w:color w:val="auto"/>
          <w:sz w:val="24"/>
          <w:szCs w:val="24"/>
          <w:lang w:val="el-GR"/>
        </w:rPr>
        <w:instrText>Εικόνα</w:instrText>
      </w:r>
      <w:r w:rsidRPr="004E2A3D">
        <w:rPr>
          <w:b/>
          <w:bCs/>
          <w:color w:val="auto"/>
          <w:sz w:val="24"/>
          <w:szCs w:val="24"/>
          <w:lang w:val="el-GR"/>
          <w:rPrChange w:id="2154" w:author="GEORGILAS STYLIANOS" w:date="2021-08-08T12:57:00Z">
            <w:rPr>
              <w:b/>
              <w:bCs/>
              <w:color w:val="auto"/>
              <w:sz w:val="24"/>
              <w:szCs w:val="24"/>
              <w:lang w:val="el-GR"/>
            </w:rPr>
          </w:rPrChange>
        </w:rPr>
        <w:instrText xml:space="preserve"> \* </w:instrText>
      </w:r>
      <w:r w:rsidRPr="006E21BB">
        <w:rPr>
          <w:b/>
          <w:bCs/>
          <w:color w:val="auto"/>
          <w:sz w:val="24"/>
          <w:szCs w:val="24"/>
        </w:rPr>
        <w:instrText>ARABIC</w:instrText>
      </w:r>
      <w:r w:rsidRPr="004E2A3D">
        <w:rPr>
          <w:b/>
          <w:bCs/>
          <w:color w:val="auto"/>
          <w:sz w:val="24"/>
          <w:szCs w:val="24"/>
          <w:lang w:val="el-GR"/>
          <w:rPrChange w:id="2155" w:author="GEORGILAS STYLIANOS" w:date="2021-08-08T12:57:00Z">
            <w:rPr>
              <w:b/>
              <w:bCs/>
              <w:color w:val="auto"/>
              <w:sz w:val="24"/>
              <w:szCs w:val="24"/>
              <w:lang w:val="el-GR"/>
            </w:rPr>
          </w:rPrChange>
        </w:rPr>
        <w:instrText xml:space="preserve"> </w:instrText>
      </w:r>
      <w:r w:rsidRPr="006E21BB">
        <w:rPr>
          <w:b/>
          <w:bCs/>
          <w:color w:val="auto"/>
          <w:sz w:val="24"/>
          <w:szCs w:val="24"/>
        </w:rPr>
        <w:fldChar w:fldCharType="separate"/>
      </w:r>
      <w:ins w:id="2156" w:author="GEORGILAS STYLIANOS" w:date="2021-08-07T19:21:00Z">
        <w:r w:rsidR="001610D4" w:rsidRPr="004E2A3D">
          <w:rPr>
            <w:b/>
            <w:bCs/>
            <w:noProof/>
            <w:color w:val="auto"/>
            <w:sz w:val="24"/>
            <w:szCs w:val="24"/>
            <w:lang w:val="el-GR"/>
            <w:rPrChange w:id="2157" w:author="GEORGILAS STYLIANOS" w:date="2021-08-08T12:57:00Z">
              <w:rPr>
                <w:b/>
                <w:bCs/>
                <w:noProof/>
                <w:color w:val="auto"/>
                <w:sz w:val="24"/>
                <w:szCs w:val="24"/>
              </w:rPr>
            </w:rPrChange>
          </w:rPr>
          <w:t>37</w:t>
        </w:r>
      </w:ins>
      <w:del w:id="2158" w:author="GEORGILAS STYLIANOS" w:date="2021-08-07T19:17:00Z">
        <w:r w:rsidR="00582156" w:rsidRPr="004E2A3D" w:rsidDel="001610D4">
          <w:rPr>
            <w:b/>
            <w:bCs/>
            <w:noProof/>
            <w:color w:val="auto"/>
            <w:sz w:val="24"/>
            <w:szCs w:val="24"/>
            <w:lang w:val="el-GR"/>
            <w:rPrChange w:id="2159" w:author="GEORGILAS STYLIANOS" w:date="2021-08-08T12:57:00Z">
              <w:rPr>
                <w:b/>
                <w:bCs/>
                <w:noProof/>
                <w:color w:val="auto"/>
                <w:sz w:val="24"/>
                <w:szCs w:val="24"/>
                <w:lang w:val="el-GR"/>
              </w:rPr>
            </w:rPrChange>
          </w:rPr>
          <w:delText>37</w:delText>
        </w:r>
      </w:del>
      <w:r w:rsidRPr="006E21BB">
        <w:rPr>
          <w:b/>
          <w:bCs/>
          <w:color w:val="auto"/>
          <w:sz w:val="24"/>
          <w:szCs w:val="24"/>
        </w:rPr>
        <w:fldChar w:fldCharType="end"/>
      </w:r>
      <w:bookmarkEnd w:id="2149"/>
      <w:r w:rsidRPr="004E2A3D">
        <w:rPr>
          <w:b/>
          <w:bCs/>
          <w:color w:val="auto"/>
          <w:sz w:val="24"/>
          <w:szCs w:val="24"/>
          <w:lang w:val="el-GR"/>
        </w:rPr>
        <w:t xml:space="preserve">: </w:t>
      </w:r>
      <w:r w:rsidRPr="006E21BB">
        <w:rPr>
          <w:b/>
          <w:bCs/>
          <w:color w:val="auto"/>
          <w:sz w:val="24"/>
          <w:szCs w:val="24"/>
        </w:rPr>
        <w:t>Twitter</w:t>
      </w:r>
      <w:r w:rsidRPr="004E2A3D">
        <w:rPr>
          <w:b/>
          <w:bCs/>
          <w:color w:val="auto"/>
          <w:sz w:val="24"/>
          <w:szCs w:val="24"/>
          <w:lang w:val="el-GR"/>
        </w:rPr>
        <w:t>_</w:t>
      </w:r>
      <w:r w:rsidRPr="006E21BB">
        <w:rPr>
          <w:b/>
          <w:bCs/>
          <w:color w:val="auto"/>
          <w:sz w:val="24"/>
          <w:szCs w:val="24"/>
        </w:rPr>
        <w:t>fetch</w:t>
      </w:r>
      <w:r w:rsidRPr="004E2A3D">
        <w:rPr>
          <w:b/>
          <w:bCs/>
          <w:color w:val="auto"/>
          <w:sz w:val="24"/>
          <w:szCs w:val="24"/>
          <w:lang w:val="el-GR"/>
        </w:rPr>
        <w:t>_</w:t>
      </w:r>
      <w:r w:rsidRPr="006E21BB">
        <w:rPr>
          <w:b/>
          <w:bCs/>
          <w:color w:val="auto"/>
          <w:sz w:val="24"/>
          <w:szCs w:val="24"/>
        </w:rPr>
        <w:t>data</w:t>
      </w:r>
      <w:r w:rsidRPr="004E2A3D">
        <w:rPr>
          <w:b/>
          <w:bCs/>
          <w:color w:val="auto"/>
          <w:sz w:val="24"/>
          <w:szCs w:val="24"/>
          <w:lang w:val="el-GR"/>
        </w:rPr>
        <w:t xml:space="preserve"> - </w:t>
      </w:r>
      <w:r w:rsidRPr="006E21BB">
        <w:rPr>
          <w:b/>
          <w:bCs/>
          <w:color w:val="auto"/>
          <w:sz w:val="24"/>
          <w:szCs w:val="24"/>
        </w:rPr>
        <w:t>Media</w:t>
      </w:r>
      <w:bookmarkEnd w:id="2150"/>
      <w:bookmarkEnd w:id="2151"/>
    </w:p>
    <w:p w14:paraId="704AFFF2" w14:textId="511BAE60" w:rsidR="008A13B5" w:rsidRPr="002E1427" w:rsidRDefault="00D8706F" w:rsidP="00AF39AB">
      <w:pPr>
        <w:rPr>
          <w:sz w:val="24"/>
          <w:szCs w:val="24"/>
          <w:lang w:val="el-GR"/>
        </w:rPr>
      </w:pPr>
      <w:r w:rsidRPr="002E1427">
        <w:rPr>
          <w:sz w:val="24"/>
          <w:szCs w:val="24"/>
          <w:lang w:val="el-GR"/>
        </w:rPr>
        <w:t>Τέλος</w:t>
      </w:r>
      <w:r w:rsidR="002E1427" w:rsidRPr="002E1427">
        <w:rPr>
          <w:sz w:val="24"/>
          <w:szCs w:val="24"/>
          <w:lang w:val="el-GR"/>
        </w:rPr>
        <w:t xml:space="preserve">, </w:t>
      </w:r>
      <w:r w:rsidRPr="002E1427">
        <w:rPr>
          <w:sz w:val="24"/>
          <w:szCs w:val="24"/>
          <w:lang w:val="el-GR"/>
        </w:rPr>
        <w:t xml:space="preserve">στην </w:t>
      </w:r>
      <w:r w:rsidR="006E21BB" w:rsidRPr="002E1427">
        <w:rPr>
          <w:sz w:val="24"/>
          <w:szCs w:val="24"/>
          <w:lang w:val="el-GR"/>
        </w:rPr>
        <w:fldChar w:fldCharType="begin"/>
      </w:r>
      <w:r w:rsidR="006E21BB" w:rsidRPr="002E1427">
        <w:rPr>
          <w:sz w:val="24"/>
          <w:szCs w:val="24"/>
          <w:lang w:val="el-GR"/>
        </w:rPr>
        <w:instrText xml:space="preserve"> REF _Ref78469981 \h </w:instrText>
      </w:r>
      <w:r w:rsidR="002E1427">
        <w:rPr>
          <w:sz w:val="24"/>
          <w:szCs w:val="24"/>
          <w:lang w:val="el-GR"/>
        </w:rPr>
        <w:instrText xml:space="preserve"> \* MERGEFORMAT </w:instrText>
      </w:r>
      <w:r w:rsidR="006E21BB" w:rsidRPr="002E1427">
        <w:rPr>
          <w:sz w:val="24"/>
          <w:szCs w:val="24"/>
          <w:lang w:val="el-GR"/>
        </w:rPr>
      </w:r>
      <w:r w:rsidR="006E21BB" w:rsidRPr="002E1427">
        <w:rPr>
          <w:sz w:val="24"/>
          <w:szCs w:val="24"/>
          <w:lang w:val="el-GR"/>
        </w:rPr>
        <w:fldChar w:fldCharType="separate"/>
      </w:r>
      <w:r w:rsidR="006E21BB" w:rsidRPr="002E1427">
        <w:rPr>
          <w:b/>
          <w:bCs/>
          <w:i/>
          <w:iCs/>
          <w:sz w:val="24"/>
          <w:szCs w:val="24"/>
          <w:lang w:val="el-GR"/>
        </w:rPr>
        <w:t xml:space="preserve">Εικόνα </w:t>
      </w:r>
      <w:r w:rsidR="006E21BB" w:rsidRPr="002E1427">
        <w:rPr>
          <w:b/>
          <w:bCs/>
          <w:i/>
          <w:iCs/>
          <w:noProof/>
          <w:sz w:val="24"/>
          <w:szCs w:val="24"/>
          <w:lang w:val="el-GR"/>
        </w:rPr>
        <w:t>38</w:t>
      </w:r>
      <w:r w:rsidR="006E21BB" w:rsidRPr="002E1427">
        <w:rPr>
          <w:sz w:val="24"/>
          <w:szCs w:val="24"/>
          <w:lang w:val="el-GR"/>
        </w:rPr>
        <w:fldChar w:fldCharType="end"/>
      </w:r>
      <w:r w:rsidRPr="002E1427">
        <w:rPr>
          <w:sz w:val="24"/>
          <w:szCs w:val="24"/>
          <w:lang w:val="el-GR"/>
        </w:rPr>
        <w:t xml:space="preserve"> βλέπουμε την διαχείριση του προγράμματος για την περίπτωση των </w:t>
      </w:r>
      <w:r w:rsidRPr="002E1427">
        <w:rPr>
          <w:sz w:val="24"/>
          <w:szCs w:val="24"/>
        </w:rPr>
        <w:t>hashtags</w:t>
      </w:r>
      <w:r w:rsidRPr="002E1427">
        <w:rPr>
          <w:sz w:val="24"/>
          <w:szCs w:val="24"/>
          <w:lang w:val="el-GR"/>
        </w:rPr>
        <w:t xml:space="preserve">. Στην περίπτωση μη ύπαρξης του </w:t>
      </w:r>
      <w:r w:rsidRPr="002E1427">
        <w:rPr>
          <w:sz w:val="24"/>
          <w:szCs w:val="24"/>
        </w:rPr>
        <w:t>hashtag</w:t>
      </w:r>
      <w:r w:rsidRPr="002E1427">
        <w:rPr>
          <w:sz w:val="24"/>
          <w:szCs w:val="24"/>
          <w:lang w:val="el-GR"/>
        </w:rPr>
        <w:t xml:space="preserve"> στη βάση </w:t>
      </w:r>
      <w:r w:rsidR="006D6F85" w:rsidRPr="002E1427">
        <w:rPr>
          <w:sz w:val="24"/>
          <w:szCs w:val="24"/>
          <w:lang w:val="el-GR"/>
        </w:rPr>
        <w:t xml:space="preserve">προσθέτουμε μια εγγραφή στους </w:t>
      </w:r>
      <w:r w:rsidR="006D6F85" w:rsidRPr="002E1427">
        <w:rPr>
          <w:sz w:val="24"/>
          <w:szCs w:val="24"/>
          <w:lang w:val="el-GR"/>
        </w:rPr>
        <w:lastRenderedPageBreak/>
        <w:t xml:space="preserve">πίνακες </w:t>
      </w:r>
      <w:ins w:id="2160" w:author="GEORGILAS STYLIANOS" w:date="2021-08-06T22:29:00Z">
        <w:r w:rsidR="00CE16B4" w:rsidRPr="00CE16B4">
          <w:rPr>
            <w:sz w:val="24"/>
            <w:szCs w:val="24"/>
            <w:lang w:val="el-GR"/>
            <w:rPrChange w:id="2161" w:author="GEORGILAS STYLIANOS" w:date="2021-08-06T22:30:00Z">
              <w:rPr>
                <w:sz w:val="24"/>
                <w:szCs w:val="24"/>
              </w:rPr>
            </w:rPrChange>
          </w:rPr>
          <w:t>“</w:t>
        </w:r>
      </w:ins>
      <w:r w:rsidR="006D6F85" w:rsidRPr="002E1427">
        <w:rPr>
          <w:sz w:val="24"/>
          <w:szCs w:val="24"/>
        </w:rPr>
        <w:t>Hashtag</w:t>
      </w:r>
      <w:ins w:id="2162" w:author="GEORGILAS STYLIANOS" w:date="2021-08-06T22:29:00Z">
        <w:r w:rsidR="00CE16B4" w:rsidRPr="00CE16B4">
          <w:rPr>
            <w:sz w:val="24"/>
            <w:szCs w:val="24"/>
            <w:lang w:val="el-GR"/>
            <w:rPrChange w:id="2163" w:author="GEORGILAS STYLIANOS" w:date="2021-08-06T22:30:00Z">
              <w:rPr>
                <w:sz w:val="24"/>
                <w:szCs w:val="24"/>
              </w:rPr>
            </w:rPrChange>
          </w:rPr>
          <w:t>”</w:t>
        </w:r>
      </w:ins>
      <w:r w:rsidR="006D6F85" w:rsidRPr="002E1427">
        <w:rPr>
          <w:sz w:val="24"/>
          <w:szCs w:val="24"/>
          <w:lang w:val="el-GR"/>
        </w:rPr>
        <w:t xml:space="preserve"> και </w:t>
      </w:r>
      <w:ins w:id="2164" w:author="GEORGILAS STYLIANOS" w:date="2021-08-06T22:29:00Z">
        <w:r w:rsidR="00CE16B4" w:rsidRPr="00CE16B4">
          <w:rPr>
            <w:sz w:val="24"/>
            <w:szCs w:val="24"/>
            <w:lang w:val="el-GR"/>
            <w:rPrChange w:id="2165" w:author="GEORGILAS STYLIANOS" w:date="2021-08-06T22:30:00Z">
              <w:rPr>
                <w:sz w:val="24"/>
                <w:szCs w:val="24"/>
              </w:rPr>
            </w:rPrChange>
          </w:rPr>
          <w:t>“</w:t>
        </w:r>
      </w:ins>
      <w:r w:rsidR="006D6F85" w:rsidRPr="002E1427">
        <w:rPr>
          <w:sz w:val="24"/>
          <w:szCs w:val="24"/>
        </w:rPr>
        <w:t>Hash</w:t>
      </w:r>
      <w:r w:rsidR="006D6F85" w:rsidRPr="002E1427">
        <w:rPr>
          <w:sz w:val="24"/>
          <w:szCs w:val="24"/>
          <w:lang w:val="el-GR"/>
        </w:rPr>
        <w:t>2</w:t>
      </w:r>
      <w:r w:rsidR="006D6F85" w:rsidRPr="002E1427">
        <w:rPr>
          <w:sz w:val="24"/>
          <w:szCs w:val="24"/>
        </w:rPr>
        <w:t>tweet</w:t>
      </w:r>
      <w:ins w:id="2166" w:author="GEORGILAS STYLIANOS" w:date="2021-08-06T22:29:00Z">
        <w:r w:rsidR="00CE16B4" w:rsidRPr="00CE16B4">
          <w:rPr>
            <w:sz w:val="24"/>
            <w:szCs w:val="24"/>
            <w:lang w:val="el-GR"/>
            <w:rPrChange w:id="2167" w:author="GEORGILAS STYLIANOS" w:date="2021-08-06T22:30:00Z">
              <w:rPr>
                <w:sz w:val="24"/>
                <w:szCs w:val="24"/>
              </w:rPr>
            </w:rPrChange>
          </w:rPr>
          <w:t>”</w:t>
        </w:r>
      </w:ins>
      <w:r w:rsidR="006D6F85" w:rsidRPr="002E1427">
        <w:rPr>
          <w:sz w:val="24"/>
          <w:szCs w:val="24"/>
          <w:lang w:val="el-GR"/>
        </w:rPr>
        <w:t xml:space="preserve"> (</w:t>
      </w:r>
      <w:r w:rsidR="006E21BB" w:rsidRPr="002E1427">
        <w:rPr>
          <w:sz w:val="24"/>
          <w:szCs w:val="24"/>
          <w:lang w:val="el-GR"/>
        </w:rPr>
        <w:fldChar w:fldCharType="begin"/>
      </w:r>
      <w:r w:rsidR="006E21BB" w:rsidRPr="002E1427">
        <w:rPr>
          <w:sz w:val="24"/>
          <w:szCs w:val="24"/>
          <w:lang w:val="el-GR"/>
        </w:rPr>
        <w:instrText xml:space="preserve"> REF _Ref78469434 \h </w:instrText>
      </w:r>
      <w:r w:rsidR="002E1427">
        <w:rPr>
          <w:sz w:val="24"/>
          <w:szCs w:val="24"/>
          <w:lang w:val="el-GR"/>
        </w:rPr>
        <w:instrText xml:space="preserve"> \* MERGEFORMAT </w:instrText>
      </w:r>
      <w:r w:rsidR="006E21BB" w:rsidRPr="002E1427">
        <w:rPr>
          <w:sz w:val="24"/>
          <w:szCs w:val="24"/>
          <w:lang w:val="el-GR"/>
        </w:rPr>
      </w:r>
      <w:r w:rsidR="006E21BB" w:rsidRPr="002E1427">
        <w:rPr>
          <w:sz w:val="24"/>
          <w:szCs w:val="24"/>
          <w:lang w:val="el-GR"/>
        </w:rPr>
        <w:fldChar w:fldCharType="separate"/>
      </w:r>
      <w:r w:rsidR="006E21BB" w:rsidRPr="002E1427">
        <w:rPr>
          <w:b/>
          <w:bCs/>
          <w:i/>
          <w:iCs/>
          <w:sz w:val="24"/>
          <w:szCs w:val="24"/>
          <w:lang w:val="el-GR"/>
        </w:rPr>
        <w:t xml:space="preserve">Εικόνα </w:t>
      </w:r>
      <w:r w:rsidR="006E21BB" w:rsidRPr="002E1427">
        <w:rPr>
          <w:b/>
          <w:bCs/>
          <w:i/>
          <w:iCs/>
          <w:noProof/>
          <w:sz w:val="24"/>
          <w:szCs w:val="24"/>
          <w:lang w:val="el-GR"/>
        </w:rPr>
        <w:t>7</w:t>
      </w:r>
      <w:r w:rsidR="006E21BB" w:rsidRPr="002E1427">
        <w:rPr>
          <w:sz w:val="24"/>
          <w:szCs w:val="24"/>
          <w:lang w:val="el-GR"/>
        </w:rPr>
        <w:fldChar w:fldCharType="end"/>
      </w:r>
      <w:r w:rsidR="00044FA9" w:rsidRPr="002E1427">
        <w:rPr>
          <w:sz w:val="24"/>
          <w:szCs w:val="24"/>
          <w:lang w:val="el-GR"/>
        </w:rPr>
        <w:t xml:space="preserve"> και </w:t>
      </w:r>
      <w:r w:rsidR="006E21BB" w:rsidRPr="002E1427">
        <w:rPr>
          <w:sz w:val="24"/>
          <w:szCs w:val="24"/>
          <w:lang w:val="el-GR"/>
        </w:rPr>
        <w:fldChar w:fldCharType="begin"/>
      </w:r>
      <w:r w:rsidR="006E21BB" w:rsidRPr="002E1427">
        <w:rPr>
          <w:sz w:val="24"/>
          <w:szCs w:val="24"/>
          <w:lang w:val="el-GR"/>
        </w:rPr>
        <w:instrText xml:space="preserve"> REF _Ref78469472 \h </w:instrText>
      </w:r>
      <w:r w:rsidR="002E1427">
        <w:rPr>
          <w:sz w:val="24"/>
          <w:szCs w:val="24"/>
          <w:lang w:val="el-GR"/>
        </w:rPr>
        <w:instrText xml:space="preserve"> \* MERGEFORMAT </w:instrText>
      </w:r>
      <w:r w:rsidR="006E21BB" w:rsidRPr="002E1427">
        <w:rPr>
          <w:sz w:val="24"/>
          <w:szCs w:val="24"/>
          <w:lang w:val="el-GR"/>
        </w:rPr>
      </w:r>
      <w:r w:rsidR="006E21BB" w:rsidRPr="002E1427">
        <w:rPr>
          <w:sz w:val="24"/>
          <w:szCs w:val="24"/>
          <w:lang w:val="el-GR"/>
        </w:rPr>
        <w:fldChar w:fldCharType="separate"/>
      </w:r>
      <w:r w:rsidR="006E21BB" w:rsidRPr="002E1427">
        <w:rPr>
          <w:b/>
          <w:bCs/>
          <w:sz w:val="24"/>
          <w:szCs w:val="24"/>
          <w:lang w:val="el-GR"/>
        </w:rPr>
        <w:t xml:space="preserve">Εικόνα </w:t>
      </w:r>
      <w:r w:rsidR="006E21BB" w:rsidRPr="002E1427">
        <w:rPr>
          <w:b/>
          <w:bCs/>
          <w:noProof/>
          <w:sz w:val="24"/>
          <w:szCs w:val="24"/>
          <w:lang w:val="el-GR"/>
        </w:rPr>
        <w:t>12</w:t>
      </w:r>
      <w:r w:rsidR="006E21BB" w:rsidRPr="002E1427">
        <w:rPr>
          <w:sz w:val="24"/>
          <w:szCs w:val="24"/>
          <w:lang w:val="el-GR"/>
        </w:rPr>
        <w:fldChar w:fldCharType="end"/>
      </w:r>
      <w:r w:rsidR="006D6F85" w:rsidRPr="002E1427">
        <w:rPr>
          <w:sz w:val="24"/>
          <w:szCs w:val="24"/>
          <w:lang w:val="el-GR"/>
        </w:rPr>
        <w:t xml:space="preserve">), αλλιώς προσθέτουμε μια εγγραφή στον πίνακα </w:t>
      </w:r>
      <w:ins w:id="2168" w:author="GEORGILAS STYLIANOS" w:date="2021-08-06T22:30:00Z">
        <w:r w:rsidR="00CE16B4" w:rsidRPr="00CE16B4">
          <w:rPr>
            <w:sz w:val="24"/>
            <w:szCs w:val="24"/>
            <w:lang w:val="el-GR"/>
            <w:rPrChange w:id="2169" w:author="GEORGILAS STYLIANOS" w:date="2021-08-06T22:30:00Z">
              <w:rPr>
                <w:sz w:val="24"/>
                <w:szCs w:val="24"/>
              </w:rPr>
            </w:rPrChange>
          </w:rPr>
          <w:t>“</w:t>
        </w:r>
      </w:ins>
      <w:r w:rsidR="006D6F85" w:rsidRPr="002E1427">
        <w:rPr>
          <w:sz w:val="24"/>
          <w:szCs w:val="24"/>
        </w:rPr>
        <w:t>Hash</w:t>
      </w:r>
      <w:r w:rsidR="006D6F85" w:rsidRPr="002E1427">
        <w:rPr>
          <w:sz w:val="24"/>
          <w:szCs w:val="24"/>
          <w:lang w:val="el-GR"/>
        </w:rPr>
        <w:t>2</w:t>
      </w:r>
      <w:r w:rsidR="006D6F85" w:rsidRPr="002E1427">
        <w:rPr>
          <w:sz w:val="24"/>
          <w:szCs w:val="24"/>
        </w:rPr>
        <w:t>tweet</w:t>
      </w:r>
      <w:ins w:id="2170" w:author="GEORGILAS STYLIANOS" w:date="2021-08-06T22:30:00Z">
        <w:r w:rsidR="00CE16B4" w:rsidRPr="00CE16B4">
          <w:rPr>
            <w:sz w:val="24"/>
            <w:szCs w:val="24"/>
            <w:lang w:val="el-GR"/>
            <w:rPrChange w:id="2171" w:author="GEORGILAS STYLIANOS" w:date="2021-08-06T22:30:00Z">
              <w:rPr>
                <w:sz w:val="24"/>
                <w:szCs w:val="24"/>
              </w:rPr>
            </w:rPrChange>
          </w:rPr>
          <w:t>”</w:t>
        </w:r>
      </w:ins>
      <w:r w:rsidR="006D6F85" w:rsidRPr="002E1427">
        <w:rPr>
          <w:sz w:val="24"/>
          <w:szCs w:val="24"/>
          <w:lang w:val="el-GR"/>
        </w:rPr>
        <w:t>.</w:t>
      </w:r>
    </w:p>
    <w:p w14:paraId="5DABE937" w14:textId="7857FC39" w:rsidR="006D6F85" w:rsidRPr="002E1427" w:rsidRDefault="006D6F85" w:rsidP="00AF39AB">
      <w:pPr>
        <w:rPr>
          <w:sz w:val="24"/>
          <w:szCs w:val="24"/>
          <w:lang w:val="el-GR"/>
        </w:rPr>
      </w:pPr>
      <w:r w:rsidRPr="002E1427">
        <w:rPr>
          <w:sz w:val="24"/>
          <w:szCs w:val="24"/>
          <w:lang w:val="el-GR"/>
        </w:rPr>
        <w:t xml:space="preserve">Κλείνοντας, μας έμεινε η περίπτωση που το </w:t>
      </w:r>
      <w:r w:rsidRPr="002E1427">
        <w:rPr>
          <w:sz w:val="24"/>
          <w:szCs w:val="24"/>
        </w:rPr>
        <w:t>tweet</w:t>
      </w:r>
      <w:r w:rsidRPr="002E1427">
        <w:rPr>
          <w:sz w:val="24"/>
          <w:szCs w:val="24"/>
          <w:lang w:val="el-GR"/>
        </w:rPr>
        <w:t xml:space="preserve"> υπάρχει ήδη στη βάση μας. Τότε το μόνο που κάνουμε είναι να </w:t>
      </w:r>
      <w:commentRangeStart w:id="2172"/>
      <w:del w:id="2173" w:author="GEORGILAS STYLIANOS" w:date="2021-08-06T22:30:00Z">
        <w:r w:rsidRPr="002E1427" w:rsidDel="00CE16B4">
          <w:rPr>
            <w:sz w:val="24"/>
            <w:szCs w:val="24"/>
            <w:lang w:val="el-GR"/>
          </w:rPr>
          <w:delText xml:space="preserve">ανανεώσουμε </w:delText>
        </w:r>
      </w:del>
      <w:commentRangeEnd w:id="2172"/>
      <w:ins w:id="2174" w:author="GEORGILAS STYLIANOS" w:date="2021-08-06T22:30:00Z">
        <w:r w:rsidR="00CE16B4">
          <w:rPr>
            <w:sz w:val="24"/>
            <w:szCs w:val="24"/>
            <w:lang w:val="el-GR"/>
          </w:rPr>
          <w:t>ενημερώσουμε</w:t>
        </w:r>
        <w:r w:rsidR="00CE16B4" w:rsidRPr="002E1427">
          <w:rPr>
            <w:sz w:val="24"/>
            <w:szCs w:val="24"/>
            <w:lang w:val="el-GR"/>
          </w:rPr>
          <w:t xml:space="preserve"> </w:t>
        </w:r>
      </w:ins>
      <w:r w:rsidR="00D270A3">
        <w:rPr>
          <w:rStyle w:val="CommentReference"/>
        </w:rPr>
        <w:commentReference w:id="2172"/>
      </w:r>
      <w:r w:rsidRPr="002E1427">
        <w:rPr>
          <w:sz w:val="24"/>
          <w:szCs w:val="24"/>
          <w:lang w:val="el-GR"/>
        </w:rPr>
        <w:t xml:space="preserve">την εγγραφή που υπάρχει στον πίνακα </w:t>
      </w:r>
      <w:ins w:id="2175" w:author="GEORGILAS STYLIANOS" w:date="2021-08-06T22:30:00Z">
        <w:r w:rsidR="00CE16B4" w:rsidRPr="00CE16B4">
          <w:rPr>
            <w:sz w:val="24"/>
            <w:szCs w:val="24"/>
            <w:lang w:val="el-GR"/>
            <w:rPrChange w:id="2176" w:author="GEORGILAS STYLIANOS" w:date="2021-08-06T22:30:00Z">
              <w:rPr>
                <w:sz w:val="24"/>
                <w:szCs w:val="24"/>
              </w:rPr>
            </w:rPrChange>
          </w:rPr>
          <w:t>“</w:t>
        </w:r>
      </w:ins>
      <w:r w:rsidRPr="002E1427">
        <w:rPr>
          <w:sz w:val="24"/>
          <w:szCs w:val="24"/>
        </w:rPr>
        <w:t>Tweets</w:t>
      </w:r>
      <w:ins w:id="2177" w:author="GEORGILAS STYLIANOS" w:date="2021-08-06T22:30:00Z">
        <w:r w:rsidR="00CE16B4" w:rsidRPr="00CE16B4">
          <w:rPr>
            <w:sz w:val="24"/>
            <w:szCs w:val="24"/>
            <w:lang w:val="el-GR"/>
            <w:rPrChange w:id="2178" w:author="GEORGILAS STYLIANOS" w:date="2021-08-06T22:30:00Z">
              <w:rPr>
                <w:sz w:val="24"/>
                <w:szCs w:val="24"/>
              </w:rPr>
            </w:rPrChange>
          </w:rPr>
          <w:t>”</w:t>
        </w:r>
      </w:ins>
      <w:r w:rsidRPr="002E1427">
        <w:rPr>
          <w:sz w:val="24"/>
          <w:szCs w:val="24"/>
          <w:lang w:val="el-GR"/>
        </w:rPr>
        <w:t xml:space="preserve"> (</w:t>
      </w:r>
      <w:r w:rsidR="006E21BB" w:rsidRPr="002E1427">
        <w:rPr>
          <w:sz w:val="24"/>
          <w:szCs w:val="24"/>
          <w:lang w:val="el-GR"/>
        </w:rPr>
        <w:fldChar w:fldCharType="begin"/>
      </w:r>
      <w:r w:rsidR="006E21BB" w:rsidRPr="002E1427">
        <w:rPr>
          <w:sz w:val="24"/>
          <w:szCs w:val="24"/>
          <w:lang w:val="el-GR"/>
        </w:rPr>
        <w:instrText xml:space="preserve"> REF _Ref78469440 \h </w:instrText>
      </w:r>
      <w:r w:rsidR="002E1427">
        <w:rPr>
          <w:sz w:val="24"/>
          <w:szCs w:val="24"/>
          <w:lang w:val="el-GR"/>
        </w:rPr>
        <w:instrText xml:space="preserve"> \* MERGEFORMAT </w:instrText>
      </w:r>
      <w:r w:rsidR="006E21BB" w:rsidRPr="002E1427">
        <w:rPr>
          <w:sz w:val="24"/>
          <w:szCs w:val="24"/>
          <w:lang w:val="el-GR"/>
        </w:rPr>
      </w:r>
      <w:r w:rsidR="006E21BB" w:rsidRPr="002E1427">
        <w:rPr>
          <w:sz w:val="24"/>
          <w:szCs w:val="24"/>
          <w:lang w:val="el-GR"/>
        </w:rPr>
        <w:fldChar w:fldCharType="separate"/>
      </w:r>
      <w:r w:rsidR="006E21BB" w:rsidRPr="002E1427">
        <w:rPr>
          <w:b/>
          <w:bCs/>
          <w:sz w:val="24"/>
          <w:szCs w:val="24"/>
          <w:lang w:val="el-GR"/>
        </w:rPr>
        <w:t xml:space="preserve">Εικόνα </w:t>
      </w:r>
      <w:r w:rsidR="006E21BB" w:rsidRPr="002E1427">
        <w:rPr>
          <w:b/>
          <w:bCs/>
          <w:noProof/>
          <w:sz w:val="24"/>
          <w:szCs w:val="24"/>
          <w:lang w:val="el-GR"/>
        </w:rPr>
        <w:t>8</w:t>
      </w:r>
      <w:r w:rsidR="006E21BB" w:rsidRPr="002E1427">
        <w:rPr>
          <w:sz w:val="24"/>
          <w:szCs w:val="24"/>
          <w:lang w:val="el-GR"/>
        </w:rPr>
        <w:fldChar w:fldCharType="end"/>
      </w:r>
      <w:r w:rsidRPr="002E1427">
        <w:rPr>
          <w:sz w:val="24"/>
          <w:szCs w:val="24"/>
          <w:lang w:val="el-GR"/>
        </w:rPr>
        <w:t xml:space="preserve">) με τα καινούργια δεδομένα. </w:t>
      </w:r>
    </w:p>
    <w:p w14:paraId="42DE7B65" w14:textId="77777777" w:rsidR="00D8706F" w:rsidRPr="006D6F85" w:rsidRDefault="00D8706F" w:rsidP="002E1427">
      <w:pPr>
        <w:keepNext/>
        <w:jc w:val="center"/>
        <w:rPr>
          <w:lang w:val="el-GR"/>
        </w:rPr>
      </w:pPr>
      <w:r>
        <w:rPr>
          <w:noProof/>
          <w:lang w:val="el-GR"/>
        </w:rPr>
        <w:drawing>
          <wp:inline distT="0" distB="0" distL="0" distR="0" wp14:anchorId="7885CB02" wp14:editId="4C883B26">
            <wp:extent cx="5942728" cy="28098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5192" cy="2811040"/>
                    </a:xfrm>
                    <a:prstGeom prst="rect">
                      <a:avLst/>
                    </a:prstGeom>
                  </pic:spPr>
                </pic:pic>
              </a:graphicData>
            </a:graphic>
          </wp:inline>
        </w:drawing>
      </w:r>
    </w:p>
    <w:p w14:paraId="11C81FFA" w14:textId="3F37B636" w:rsidR="00D8706F" w:rsidRPr="00256FBF" w:rsidRDefault="00D8706F" w:rsidP="002E1427">
      <w:pPr>
        <w:jc w:val="center"/>
        <w:rPr>
          <w:b/>
          <w:bCs/>
          <w:i/>
          <w:iCs/>
          <w:sz w:val="24"/>
          <w:szCs w:val="24"/>
        </w:rPr>
      </w:pPr>
      <w:bookmarkStart w:id="2179" w:name="_Ref78469981"/>
      <w:bookmarkStart w:id="2180" w:name="_Toc77198270"/>
      <w:bookmarkStart w:id="2181" w:name="_Toc77201054"/>
      <w:bookmarkStart w:id="2182" w:name="_Toc77201355"/>
      <w:bookmarkStart w:id="2183" w:name="_Toc77212411"/>
      <w:bookmarkStart w:id="2184" w:name="_Toc77796818"/>
      <w:bookmarkStart w:id="2185" w:name="_Toc78287999"/>
      <w:bookmarkStart w:id="2186" w:name="_Toc78469309"/>
      <w:bookmarkStart w:id="2187" w:name="_Toc78589195"/>
      <w:bookmarkStart w:id="2188" w:name="_Toc78604285"/>
      <w:r w:rsidRPr="00600808">
        <w:rPr>
          <w:b/>
          <w:bCs/>
          <w:i/>
          <w:iCs/>
          <w:sz w:val="24"/>
          <w:szCs w:val="24"/>
          <w:lang w:val="el-GR"/>
        </w:rPr>
        <w:t>Εικόνα</w:t>
      </w:r>
      <w:r w:rsidRPr="00256FBF">
        <w:rPr>
          <w:b/>
          <w:bCs/>
          <w:i/>
          <w:iCs/>
          <w:sz w:val="24"/>
          <w:szCs w:val="24"/>
        </w:rPr>
        <w:t xml:space="preserve"> </w:t>
      </w:r>
      <w:r w:rsidRPr="00600808">
        <w:rPr>
          <w:b/>
          <w:bCs/>
          <w:i/>
          <w:iCs/>
          <w:sz w:val="24"/>
          <w:szCs w:val="24"/>
        </w:rPr>
        <w:fldChar w:fldCharType="begin"/>
      </w:r>
      <w:r w:rsidRPr="00256FBF">
        <w:rPr>
          <w:b/>
          <w:bCs/>
          <w:i/>
          <w:iCs/>
          <w:sz w:val="24"/>
          <w:szCs w:val="24"/>
        </w:rPr>
        <w:instrText xml:space="preserve"> </w:instrText>
      </w:r>
      <w:r w:rsidRPr="00600808">
        <w:rPr>
          <w:b/>
          <w:bCs/>
          <w:i/>
          <w:iCs/>
          <w:sz w:val="24"/>
          <w:szCs w:val="24"/>
        </w:rPr>
        <w:instrText>SEQ</w:instrText>
      </w:r>
      <w:r w:rsidRPr="00256FBF">
        <w:rPr>
          <w:b/>
          <w:bCs/>
          <w:i/>
          <w:iCs/>
          <w:sz w:val="24"/>
          <w:szCs w:val="24"/>
        </w:rPr>
        <w:instrText xml:space="preserve"> </w:instrText>
      </w:r>
      <w:r w:rsidRPr="00600808">
        <w:rPr>
          <w:b/>
          <w:bCs/>
          <w:i/>
          <w:iCs/>
          <w:sz w:val="24"/>
          <w:szCs w:val="24"/>
          <w:lang w:val="el-GR"/>
        </w:rPr>
        <w:instrText>Εικόνα</w:instrText>
      </w:r>
      <w:r w:rsidRPr="00256FBF">
        <w:rPr>
          <w:b/>
          <w:bCs/>
          <w:i/>
          <w:iCs/>
          <w:sz w:val="24"/>
          <w:szCs w:val="24"/>
        </w:rPr>
        <w:instrText xml:space="preserve"> \* </w:instrText>
      </w:r>
      <w:r w:rsidRPr="00600808">
        <w:rPr>
          <w:b/>
          <w:bCs/>
          <w:i/>
          <w:iCs/>
          <w:sz w:val="24"/>
          <w:szCs w:val="24"/>
        </w:rPr>
        <w:instrText>ARABIC</w:instrText>
      </w:r>
      <w:r w:rsidRPr="00256FBF">
        <w:rPr>
          <w:b/>
          <w:bCs/>
          <w:i/>
          <w:iCs/>
          <w:sz w:val="24"/>
          <w:szCs w:val="24"/>
        </w:rPr>
        <w:instrText xml:space="preserve"> </w:instrText>
      </w:r>
      <w:r w:rsidRPr="00600808">
        <w:rPr>
          <w:b/>
          <w:bCs/>
          <w:i/>
          <w:iCs/>
          <w:sz w:val="24"/>
          <w:szCs w:val="24"/>
        </w:rPr>
        <w:fldChar w:fldCharType="separate"/>
      </w:r>
      <w:r w:rsidR="001610D4">
        <w:rPr>
          <w:b/>
          <w:bCs/>
          <w:i/>
          <w:iCs/>
          <w:noProof/>
          <w:sz w:val="24"/>
          <w:szCs w:val="24"/>
        </w:rPr>
        <w:t>38</w:t>
      </w:r>
      <w:r w:rsidRPr="00600808">
        <w:rPr>
          <w:b/>
          <w:bCs/>
          <w:i/>
          <w:iCs/>
          <w:sz w:val="24"/>
          <w:szCs w:val="24"/>
        </w:rPr>
        <w:fldChar w:fldCharType="end"/>
      </w:r>
      <w:bookmarkEnd w:id="2179"/>
      <w:r w:rsidRPr="00256FBF">
        <w:rPr>
          <w:b/>
          <w:bCs/>
          <w:i/>
          <w:iCs/>
          <w:sz w:val="24"/>
          <w:szCs w:val="24"/>
        </w:rPr>
        <w:t>:</w:t>
      </w:r>
      <w:r w:rsidR="002E1427">
        <w:rPr>
          <w:b/>
          <w:bCs/>
          <w:i/>
          <w:iCs/>
          <w:sz w:val="24"/>
          <w:szCs w:val="24"/>
        </w:rPr>
        <w:t xml:space="preserve"> </w:t>
      </w:r>
      <w:r w:rsidRPr="00600808">
        <w:rPr>
          <w:b/>
          <w:bCs/>
          <w:i/>
          <w:iCs/>
          <w:sz w:val="24"/>
          <w:szCs w:val="24"/>
        </w:rPr>
        <w:t>Twitter</w:t>
      </w:r>
      <w:r w:rsidRPr="00256FBF">
        <w:rPr>
          <w:b/>
          <w:bCs/>
          <w:i/>
          <w:iCs/>
          <w:sz w:val="24"/>
          <w:szCs w:val="24"/>
        </w:rPr>
        <w:t>_</w:t>
      </w:r>
      <w:r w:rsidRPr="00600808">
        <w:rPr>
          <w:b/>
          <w:bCs/>
          <w:i/>
          <w:iCs/>
          <w:sz w:val="24"/>
          <w:szCs w:val="24"/>
        </w:rPr>
        <w:t>fetch</w:t>
      </w:r>
      <w:r w:rsidRPr="00256FBF">
        <w:rPr>
          <w:b/>
          <w:bCs/>
          <w:i/>
          <w:iCs/>
          <w:sz w:val="24"/>
          <w:szCs w:val="24"/>
        </w:rPr>
        <w:t>_</w:t>
      </w:r>
      <w:r w:rsidRPr="00600808">
        <w:rPr>
          <w:b/>
          <w:bCs/>
          <w:i/>
          <w:iCs/>
          <w:sz w:val="24"/>
          <w:szCs w:val="24"/>
        </w:rPr>
        <w:t>data</w:t>
      </w:r>
      <w:r w:rsidRPr="00256FBF">
        <w:rPr>
          <w:b/>
          <w:bCs/>
          <w:i/>
          <w:iCs/>
          <w:sz w:val="24"/>
          <w:szCs w:val="24"/>
        </w:rPr>
        <w:t xml:space="preserve"> </w:t>
      </w:r>
      <w:r w:rsidR="006D6F85" w:rsidRPr="00256FBF">
        <w:rPr>
          <w:b/>
          <w:bCs/>
          <w:i/>
          <w:iCs/>
          <w:sz w:val="24"/>
          <w:szCs w:val="24"/>
        </w:rPr>
        <w:t>–</w:t>
      </w:r>
      <w:r w:rsidRPr="00256FBF">
        <w:rPr>
          <w:b/>
          <w:bCs/>
          <w:i/>
          <w:iCs/>
          <w:sz w:val="24"/>
          <w:szCs w:val="24"/>
        </w:rPr>
        <w:t xml:space="preserve"> </w:t>
      </w:r>
      <w:r w:rsidRPr="00600808">
        <w:rPr>
          <w:b/>
          <w:bCs/>
          <w:i/>
          <w:iCs/>
          <w:sz w:val="24"/>
          <w:szCs w:val="24"/>
        </w:rPr>
        <w:t>Hashtags</w:t>
      </w:r>
      <w:bookmarkEnd w:id="2180"/>
      <w:bookmarkEnd w:id="2181"/>
      <w:bookmarkEnd w:id="2182"/>
      <w:bookmarkEnd w:id="2183"/>
      <w:bookmarkEnd w:id="2184"/>
      <w:bookmarkEnd w:id="2185"/>
      <w:bookmarkEnd w:id="2186"/>
      <w:bookmarkEnd w:id="2187"/>
      <w:bookmarkEnd w:id="2188"/>
    </w:p>
    <w:p w14:paraId="1BD03996" w14:textId="77777777" w:rsidR="002E1427" w:rsidRPr="00256FBF" w:rsidRDefault="002E1427">
      <w:pPr>
        <w:rPr>
          <w:rFonts w:eastAsia="Calibri" w:cstheme="majorBidi"/>
          <w:b/>
          <w:bCs/>
          <w:sz w:val="36"/>
          <w:szCs w:val="36"/>
        </w:rPr>
      </w:pPr>
      <w:bookmarkStart w:id="2189" w:name="_Toc78286854"/>
      <w:bookmarkStart w:id="2190" w:name="_Toc78469142"/>
      <w:bookmarkStart w:id="2191" w:name="_Hlk76684423"/>
      <w:r w:rsidRPr="00256FBF">
        <w:rPr>
          <w:rFonts w:eastAsia="Calibri"/>
          <w:b/>
          <w:bCs/>
          <w:sz w:val="36"/>
          <w:szCs w:val="36"/>
        </w:rPr>
        <w:br w:type="page"/>
      </w:r>
    </w:p>
    <w:p w14:paraId="663CA317" w14:textId="61819B2C" w:rsidR="006D6F85" w:rsidRPr="003C59CA" w:rsidRDefault="00CE16B4" w:rsidP="000C53E9">
      <w:pPr>
        <w:pStyle w:val="Heading2"/>
        <w:numPr>
          <w:ilvl w:val="1"/>
          <w:numId w:val="32"/>
        </w:numPr>
        <w:spacing w:after="240"/>
        <w:rPr>
          <w:rFonts w:asciiTheme="minorHAnsi" w:eastAsia="Calibri" w:hAnsiTheme="minorHAnsi"/>
          <w:b/>
          <w:bCs/>
          <w:color w:val="auto"/>
          <w:sz w:val="36"/>
          <w:szCs w:val="36"/>
          <w:lang w:val="el-GR"/>
        </w:rPr>
      </w:pPr>
      <w:ins w:id="2192" w:author="GEORGILAS STYLIANOS" w:date="2021-08-06T22:30:00Z">
        <w:r>
          <w:rPr>
            <w:rFonts w:asciiTheme="minorHAnsi" w:eastAsia="Calibri" w:hAnsiTheme="minorHAnsi"/>
            <w:b/>
            <w:bCs/>
            <w:color w:val="auto"/>
            <w:sz w:val="36"/>
            <w:szCs w:val="36"/>
            <w:lang w:val="el-GR"/>
          </w:rPr>
          <w:lastRenderedPageBreak/>
          <w:t>4.2.</w:t>
        </w:r>
      </w:ins>
      <w:r w:rsidR="000C53E9" w:rsidRPr="00CE16B4">
        <w:rPr>
          <w:rFonts w:asciiTheme="minorHAnsi" w:eastAsia="Calibri" w:hAnsiTheme="minorHAnsi"/>
          <w:b/>
          <w:bCs/>
          <w:color w:val="auto"/>
          <w:sz w:val="36"/>
          <w:szCs w:val="36"/>
          <w:lang w:val="el-GR"/>
          <w:rPrChange w:id="2193" w:author="GEORGILAS STYLIANOS" w:date="2021-08-06T22:30:00Z">
            <w:rPr>
              <w:rFonts w:asciiTheme="minorHAnsi" w:eastAsia="Calibri" w:hAnsiTheme="minorHAnsi"/>
              <w:b/>
              <w:bCs/>
              <w:color w:val="auto"/>
              <w:sz w:val="36"/>
              <w:szCs w:val="36"/>
            </w:rPr>
          </w:rPrChange>
        </w:rPr>
        <w:t xml:space="preserve"> </w:t>
      </w:r>
      <w:r w:rsidR="006D6F85" w:rsidRPr="003C59CA">
        <w:rPr>
          <w:rFonts w:asciiTheme="minorHAnsi" w:eastAsia="Calibri" w:hAnsiTheme="minorHAnsi"/>
          <w:b/>
          <w:bCs/>
          <w:color w:val="auto"/>
          <w:sz w:val="36"/>
          <w:szCs w:val="36"/>
          <w:lang w:val="el-GR"/>
        </w:rPr>
        <w:t xml:space="preserve">Συλλογή δεδομένων από το </w:t>
      </w:r>
      <w:r w:rsidR="006D6F85" w:rsidRPr="003C59CA">
        <w:rPr>
          <w:rFonts w:asciiTheme="minorHAnsi" w:eastAsia="Calibri" w:hAnsiTheme="minorHAnsi"/>
          <w:b/>
          <w:bCs/>
          <w:color w:val="auto"/>
          <w:sz w:val="36"/>
          <w:szCs w:val="36"/>
        </w:rPr>
        <w:t>Facebook</w:t>
      </w:r>
      <w:bookmarkEnd w:id="2189"/>
      <w:bookmarkEnd w:id="2190"/>
    </w:p>
    <w:bookmarkEnd w:id="2191"/>
    <w:p w14:paraId="06EAC03D" w14:textId="08B1F478" w:rsidR="00E400C8" w:rsidRDefault="00E400C8" w:rsidP="00E400C8">
      <w:pPr>
        <w:rPr>
          <w:ins w:id="2194" w:author="GEORGILAS STYLIANOS" w:date="2021-08-07T19:20:00Z"/>
          <w:rFonts w:ascii="Calibri" w:eastAsia="Calibri" w:hAnsi="Calibri" w:cs="Calibri"/>
          <w:bCs/>
          <w:sz w:val="24"/>
          <w:szCs w:val="24"/>
          <w:lang w:val="el-GR"/>
        </w:rPr>
      </w:pPr>
      <w:r w:rsidRPr="000C53E9">
        <w:rPr>
          <w:rFonts w:ascii="Calibri" w:eastAsia="Calibri" w:hAnsi="Calibri" w:cs="Calibri"/>
          <w:bCs/>
          <w:sz w:val="24"/>
          <w:szCs w:val="24"/>
          <w:lang w:val="el-GR"/>
        </w:rPr>
        <w:t xml:space="preserve">Για την συλλογή δεδομένων από το </w:t>
      </w:r>
      <w:r w:rsidRPr="000C53E9">
        <w:rPr>
          <w:rFonts w:ascii="Calibri" w:eastAsia="Calibri" w:hAnsi="Calibri" w:cs="Calibri"/>
          <w:bCs/>
          <w:sz w:val="24"/>
          <w:szCs w:val="24"/>
        </w:rPr>
        <w:t>Facebook</w:t>
      </w:r>
      <w:r w:rsidRPr="000C53E9">
        <w:rPr>
          <w:rFonts w:ascii="Calibri" w:eastAsia="Calibri" w:hAnsi="Calibri" w:cs="Calibri"/>
          <w:bCs/>
          <w:sz w:val="24"/>
          <w:szCs w:val="24"/>
          <w:lang w:val="el-GR"/>
        </w:rPr>
        <w:t xml:space="preserve"> ακολουθήσαμε την πορεία που φαίνεται στο διάγραμμα ροής παρακάτω</w:t>
      </w:r>
      <w:r w:rsidR="0064441A" w:rsidRPr="000C53E9">
        <w:rPr>
          <w:rFonts w:ascii="Calibri" w:eastAsia="Calibri" w:hAnsi="Calibri" w:cs="Calibri"/>
          <w:bCs/>
          <w:sz w:val="24"/>
          <w:szCs w:val="24"/>
          <w:lang w:val="el-GR"/>
        </w:rPr>
        <w:t xml:space="preserve"> </w:t>
      </w:r>
      <w:r w:rsidRPr="000C53E9">
        <w:rPr>
          <w:rFonts w:ascii="Calibri" w:eastAsia="Calibri" w:hAnsi="Calibri" w:cs="Calibri"/>
          <w:bCs/>
          <w:sz w:val="24"/>
          <w:szCs w:val="24"/>
          <w:lang w:val="el-GR"/>
        </w:rPr>
        <w:t>(</w:t>
      </w:r>
      <w:r w:rsidR="00CC373F" w:rsidRPr="000C53E9">
        <w:rPr>
          <w:rFonts w:ascii="Calibri" w:eastAsia="Calibri" w:hAnsi="Calibri" w:cs="Calibri"/>
          <w:bCs/>
          <w:sz w:val="24"/>
          <w:szCs w:val="24"/>
          <w:lang w:val="el-GR"/>
        </w:rPr>
        <w:fldChar w:fldCharType="begin"/>
      </w:r>
      <w:r w:rsidR="00CC373F" w:rsidRPr="000C53E9">
        <w:rPr>
          <w:rFonts w:ascii="Calibri" w:eastAsia="Calibri" w:hAnsi="Calibri" w:cs="Calibri"/>
          <w:bCs/>
          <w:sz w:val="24"/>
          <w:szCs w:val="24"/>
          <w:lang w:val="el-GR"/>
        </w:rPr>
        <w:instrText xml:space="preserve"> REF _Ref78470035 \h </w:instrText>
      </w:r>
      <w:r w:rsidR="002E1427" w:rsidRPr="000C53E9">
        <w:rPr>
          <w:rFonts w:ascii="Calibri" w:eastAsia="Calibri" w:hAnsi="Calibri" w:cs="Calibri"/>
          <w:bCs/>
          <w:sz w:val="24"/>
          <w:szCs w:val="24"/>
          <w:lang w:val="el-GR"/>
        </w:rPr>
        <w:instrText xml:space="preserve"> \* MERGEFORMAT </w:instrText>
      </w:r>
      <w:r w:rsidR="00CC373F" w:rsidRPr="000C53E9">
        <w:rPr>
          <w:rFonts w:ascii="Calibri" w:eastAsia="Calibri" w:hAnsi="Calibri" w:cs="Calibri"/>
          <w:bCs/>
          <w:sz w:val="24"/>
          <w:szCs w:val="24"/>
          <w:lang w:val="el-GR"/>
        </w:rPr>
      </w:r>
      <w:r w:rsidR="00CC373F" w:rsidRPr="000C53E9">
        <w:rPr>
          <w:rFonts w:ascii="Calibri" w:eastAsia="Calibri" w:hAnsi="Calibri" w:cs="Calibri"/>
          <w:bCs/>
          <w:sz w:val="24"/>
          <w:szCs w:val="24"/>
          <w:lang w:val="el-GR"/>
        </w:rPr>
        <w:fldChar w:fldCharType="separate"/>
      </w:r>
      <w:r w:rsidR="00CC373F" w:rsidRPr="000C53E9">
        <w:rPr>
          <w:b/>
          <w:bCs/>
          <w:i/>
          <w:iCs/>
          <w:sz w:val="24"/>
          <w:szCs w:val="24"/>
          <w:lang w:val="el-GR"/>
        </w:rPr>
        <w:t xml:space="preserve">Εικόνα </w:t>
      </w:r>
      <w:r w:rsidR="00CC373F" w:rsidRPr="000C53E9">
        <w:rPr>
          <w:b/>
          <w:bCs/>
          <w:i/>
          <w:iCs/>
          <w:noProof/>
          <w:sz w:val="24"/>
          <w:szCs w:val="24"/>
          <w:lang w:val="el-GR"/>
        </w:rPr>
        <w:t>39</w:t>
      </w:r>
      <w:r w:rsidR="00CC373F" w:rsidRPr="000C53E9">
        <w:rPr>
          <w:rFonts w:ascii="Calibri" w:eastAsia="Calibri" w:hAnsi="Calibri" w:cs="Calibri"/>
          <w:bCs/>
          <w:sz w:val="24"/>
          <w:szCs w:val="24"/>
          <w:lang w:val="el-GR"/>
        </w:rPr>
        <w:fldChar w:fldCharType="end"/>
      </w:r>
      <w:r w:rsidRPr="000C53E9">
        <w:rPr>
          <w:rFonts w:ascii="Calibri" w:eastAsia="Calibri" w:hAnsi="Calibri" w:cs="Calibri"/>
          <w:bCs/>
          <w:sz w:val="24"/>
          <w:szCs w:val="24"/>
          <w:lang w:val="el-GR"/>
        </w:rPr>
        <w:t>)</w:t>
      </w:r>
      <w:r w:rsidR="0064441A" w:rsidRPr="000C53E9">
        <w:rPr>
          <w:rFonts w:ascii="Calibri" w:eastAsia="Calibri" w:hAnsi="Calibri" w:cs="Calibri"/>
          <w:bCs/>
          <w:sz w:val="24"/>
          <w:szCs w:val="24"/>
          <w:lang w:val="el-GR"/>
        </w:rPr>
        <w:t xml:space="preserve">. </w:t>
      </w:r>
      <w:r w:rsidRPr="000C53E9">
        <w:rPr>
          <w:rFonts w:ascii="Calibri" w:eastAsia="Calibri" w:hAnsi="Calibri" w:cs="Calibri"/>
          <w:bCs/>
          <w:sz w:val="24"/>
          <w:szCs w:val="24"/>
          <w:lang w:val="el-GR"/>
        </w:rPr>
        <w:t>Στη συνέχεια κάθε βήμα θα αναλυθεί περαιτέρω.</w:t>
      </w:r>
    </w:p>
    <w:p w14:paraId="400F813F" w14:textId="77777777" w:rsidR="001610D4" w:rsidRDefault="001610D4">
      <w:pPr>
        <w:keepNext/>
        <w:jc w:val="center"/>
        <w:rPr>
          <w:ins w:id="2195" w:author="GEORGILAS STYLIANOS" w:date="2021-08-07T19:21:00Z"/>
        </w:rPr>
        <w:pPrChange w:id="2196" w:author="GEORGILAS STYLIANOS" w:date="2021-08-07T19:21:00Z">
          <w:pPr/>
        </w:pPrChange>
      </w:pPr>
      <w:ins w:id="2197" w:author="GEORGILAS STYLIANOS" w:date="2021-08-07T19:21:00Z">
        <w:r>
          <w:rPr>
            <w:noProof/>
          </w:rPr>
          <w:drawing>
            <wp:inline distT="0" distB="0" distL="0" distR="0" wp14:anchorId="7F5DD263" wp14:editId="1CC8DD33">
              <wp:extent cx="5943600" cy="410083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ins>
    </w:p>
    <w:p w14:paraId="2DFC425D" w14:textId="0E5AA245" w:rsidR="001610D4" w:rsidRPr="001610D4" w:rsidRDefault="001610D4">
      <w:pPr>
        <w:pStyle w:val="Caption"/>
        <w:jc w:val="center"/>
        <w:rPr>
          <w:rFonts w:ascii="Calibri" w:eastAsia="Calibri" w:hAnsi="Calibri" w:cs="Calibri"/>
          <w:b/>
          <w:bCs/>
          <w:sz w:val="24"/>
          <w:szCs w:val="24"/>
          <w:lang w:val="el-GR"/>
          <w:rPrChange w:id="2198" w:author="GEORGILAS STYLIANOS" w:date="2021-08-07T19:21:00Z">
            <w:rPr>
              <w:rFonts w:ascii="Calibri" w:eastAsia="Calibri" w:hAnsi="Calibri" w:cs="Calibri"/>
              <w:bCs/>
              <w:sz w:val="24"/>
              <w:szCs w:val="24"/>
              <w:lang w:val="el-GR"/>
            </w:rPr>
          </w:rPrChange>
        </w:rPr>
        <w:pPrChange w:id="2199" w:author="GEORGILAS STYLIANOS" w:date="2021-08-07T19:21:00Z">
          <w:pPr/>
        </w:pPrChange>
      </w:pPr>
      <w:ins w:id="2200" w:author="GEORGILAS STYLIANOS" w:date="2021-08-07T19:21:00Z">
        <w:r w:rsidRPr="001610D4">
          <w:rPr>
            <w:b/>
            <w:bCs/>
            <w:color w:val="auto"/>
            <w:sz w:val="24"/>
            <w:szCs w:val="24"/>
            <w:lang w:val="el-GR"/>
            <w:rPrChange w:id="2201" w:author="GEORGILAS STYLIANOS" w:date="2021-08-07T19:21:00Z">
              <w:rPr/>
            </w:rPrChange>
          </w:rPr>
          <w:t xml:space="preserve">Εικόνα </w:t>
        </w:r>
        <w:r w:rsidRPr="001610D4">
          <w:rPr>
            <w:b/>
            <w:bCs/>
            <w:color w:val="auto"/>
            <w:sz w:val="24"/>
            <w:szCs w:val="24"/>
            <w:rPrChange w:id="2202" w:author="GEORGILAS STYLIANOS" w:date="2021-08-07T19:21:00Z">
              <w:rPr/>
            </w:rPrChange>
          </w:rPr>
          <w:fldChar w:fldCharType="begin"/>
        </w:r>
        <w:r w:rsidRPr="001610D4">
          <w:rPr>
            <w:b/>
            <w:bCs/>
            <w:color w:val="auto"/>
            <w:sz w:val="24"/>
            <w:szCs w:val="24"/>
            <w:lang w:val="el-GR"/>
            <w:rPrChange w:id="2203" w:author="GEORGILAS STYLIANOS" w:date="2021-08-07T19:21:00Z">
              <w:rPr/>
            </w:rPrChange>
          </w:rPr>
          <w:instrText xml:space="preserve"> </w:instrText>
        </w:r>
        <w:r w:rsidRPr="001610D4">
          <w:rPr>
            <w:b/>
            <w:bCs/>
            <w:color w:val="auto"/>
            <w:sz w:val="24"/>
            <w:szCs w:val="24"/>
            <w:rPrChange w:id="2204" w:author="GEORGILAS STYLIANOS" w:date="2021-08-07T19:21:00Z">
              <w:rPr/>
            </w:rPrChange>
          </w:rPr>
          <w:instrText>SEQ</w:instrText>
        </w:r>
        <w:r w:rsidRPr="001610D4">
          <w:rPr>
            <w:b/>
            <w:bCs/>
            <w:color w:val="auto"/>
            <w:sz w:val="24"/>
            <w:szCs w:val="24"/>
            <w:lang w:val="el-GR"/>
            <w:rPrChange w:id="2205" w:author="GEORGILAS STYLIANOS" w:date="2021-08-07T19:21:00Z">
              <w:rPr/>
            </w:rPrChange>
          </w:rPr>
          <w:instrText xml:space="preserve"> Εικόνα \* </w:instrText>
        </w:r>
        <w:r w:rsidRPr="001610D4">
          <w:rPr>
            <w:b/>
            <w:bCs/>
            <w:color w:val="auto"/>
            <w:sz w:val="24"/>
            <w:szCs w:val="24"/>
            <w:rPrChange w:id="2206" w:author="GEORGILAS STYLIANOS" w:date="2021-08-07T19:21:00Z">
              <w:rPr/>
            </w:rPrChange>
          </w:rPr>
          <w:instrText>ARABIC</w:instrText>
        </w:r>
        <w:r w:rsidRPr="001610D4">
          <w:rPr>
            <w:b/>
            <w:bCs/>
            <w:color w:val="auto"/>
            <w:sz w:val="24"/>
            <w:szCs w:val="24"/>
            <w:lang w:val="el-GR"/>
            <w:rPrChange w:id="2207" w:author="GEORGILAS STYLIANOS" w:date="2021-08-07T19:21:00Z">
              <w:rPr/>
            </w:rPrChange>
          </w:rPr>
          <w:instrText xml:space="preserve"> </w:instrText>
        </w:r>
      </w:ins>
      <w:r w:rsidRPr="001610D4">
        <w:rPr>
          <w:b/>
          <w:bCs/>
          <w:color w:val="auto"/>
          <w:sz w:val="24"/>
          <w:szCs w:val="24"/>
          <w:rPrChange w:id="2208" w:author="GEORGILAS STYLIANOS" w:date="2021-08-07T19:21:00Z">
            <w:rPr/>
          </w:rPrChange>
        </w:rPr>
        <w:fldChar w:fldCharType="separate"/>
      </w:r>
      <w:ins w:id="2209" w:author="GEORGILAS STYLIANOS" w:date="2021-08-07T19:21:00Z">
        <w:r w:rsidRPr="001610D4">
          <w:rPr>
            <w:b/>
            <w:bCs/>
            <w:noProof/>
            <w:color w:val="auto"/>
            <w:sz w:val="24"/>
            <w:szCs w:val="24"/>
            <w:lang w:val="el-GR"/>
            <w:rPrChange w:id="2210" w:author="GEORGILAS STYLIANOS" w:date="2021-08-07T19:21:00Z">
              <w:rPr>
                <w:noProof/>
              </w:rPr>
            </w:rPrChange>
          </w:rPr>
          <w:t>39</w:t>
        </w:r>
        <w:r w:rsidRPr="001610D4">
          <w:rPr>
            <w:b/>
            <w:bCs/>
            <w:color w:val="auto"/>
            <w:sz w:val="24"/>
            <w:szCs w:val="24"/>
            <w:rPrChange w:id="2211" w:author="GEORGILAS STYLIANOS" w:date="2021-08-07T19:21:00Z">
              <w:rPr/>
            </w:rPrChange>
          </w:rPr>
          <w:fldChar w:fldCharType="end"/>
        </w:r>
        <w:r w:rsidRPr="001610D4">
          <w:rPr>
            <w:b/>
            <w:bCs/>
            <w:color w:val="auto"/>
            <w:sz w:val="24"/>
            <w:szCs w:val="24"/>
            <w:lang w:val="el-GR"/>
            <w:rPrChange w:id="2212" w:author="GEORGILAS STYLIANOS" w:date="2021-08-07T19:21:00Z">
              <w:rPr/>
            </w:rPrChange>
          </w:rPr>
          <w:t xml:space="preserve">: Διάγραμμα ροής για το </w:t>
        </w:r>
        <w:r w:rsidRPr="001610D4">
          <w:rPr>
            <w:b/>
            <w:bCs/>
            <w:color w:val="auto"/>
            <w:sz w:val="24"/>
            <w:szCs w:val="24"/>
            <w:rPrChange w:id="2213" w:author="GEORGILAS STYLIANOS" w:date="2021-08-07T19:21:00Z">
              <w:rPr/>
            </w:rPrChange>
          </w:rPr>
          <w:t>Facebook</w:t>
        </w:r>
      </w:ins>
    </w:p>
    <w:p w14:paraId="1B9C4B97" w14:textId="47702EE8" w:rsidR="00E400C8" w:rsidRPr="001610D4" w:rsidRDefault="001D5C05" w:rsidP="000C53E9">
      <w:pPr>
        <w:keepNext/>
        <w:jc w:val="center"/>
        <w:rPr>
          <w:lang w:val="el-GR"/>
          <w:rPrChange w:id="2214" w:author="GEORGILAS STYLIANOS" w:date="2021-08-07T19:21:00Z">
            <w:rPr/>
          </w:rPrChange>
        </w:rPr>
      </w:pPr>
      <w:del w:id="2215" w:author="GEORGILAS STYLIANOS" w:date="2021-08-07T19:21:00Z">
        <w:r w:rsidDel="001610D4">
          <w:rPr>
            <w:noProof/>
          </w:rPr>
          <w:lastRenderedPageBreak/>
          <w:drawing>
            <wp:inline distT="0" distB="0" distL="0" distR="0" wp14:anchorId="1BE26B2B" wp14:editId="35C44A75">
              <wp:extent cx="5943600" cy="419227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4192270"/>
                      </a:xfrm>
                      <a:prstGeom prst="rect">
                        <a:avLst/>
                      </a:prstGeom>
                    </pic:spPr>
                  </pic:pic>
                </a:graphicData>
              </a:graphic>
            </wp:inline>
          </w:drawing>
        </w:r>
      </w:del>
    </w:p>
    <w:p w14:paraId="08FDC08F" w14:textId="432A4399" w:rsidR="00E400C8" w:rsidRPr="003C59CA" w:rsidDel="001610D4" w:rsidRDefault="00E400C8" w:rsidP="000C53E9">
      <w:pPr>
        <w:jc w:val="center"/>
        <w:rPr>
          <w:del w:id="2216" w:author="GEORGILAS STYLIANOS" w:date="2021-08-07T19:21:00Z"/>
          <w:b/>
          <w:bCs/>
          <w:i/>
          <w:iCs/>
          <w:sz w:val="24"/>
          <w:szCs w:val="24"/>
          <w:lang w:val="el-GR"/>
        </w:rPr>
      </w:pPr>
      <w:bookmarkStart w:id="2217" w:name="_Ref78470035"/>
      <w:bookmarkStart w:id="2218" w:name="_Toc77198271"/>
      <w:bookmarkStart w:id="2219" w:name="_Toc77201055"/>
      <w:bookmarkStart w:id="2220" w:name="_Toc77201356"/>
      <w:bookmarkStart w:id="2221" w:name="_Toc77212412"/>
      <w:bookmarkStart w:id="2222" w:name="_Toc77796819"/>
      <w:bookmarkStart w:id="2223" w:name="_Toc78288000"/>
      <w:bookmarkStart w:id="2224" w:name="_Toc78469310"/>
      <w:bookmarkStart w:id="2225" w:name="_Toc78589196"/>
      <w:bookmarkStart w:id="2226" w:name="_Toc78604286"/>
      <w:commentRangeStart w:id="2227"/>
      <w:commentRangeStart w:id="2228"/>
      <w:del w:id="2229" w:author="GEORGILAS STYLIANOS" w:date="2021-08-07T19:21:00Z">
        <w:r w:rsidRPr="003C59CA" w:rsidDel="001610D4">
          <w:rPr>
            <w:b/>
            <w:bCs/>
            <w:i/>
            <w:iCs/>
            <w:sz w:val="24"/>
            <w:szCs w:val="24"/>
            <w:lang w:val="el-GR"/>
          </w:rPr>
          <w:delText xml:space="preserve">Εικόνα </w:delText>
        </w:r>
        <w:commentRangeEnd w:id="2227"/>
        <w:r w:rsidR="001317A3" w:rsidDel="001610D4">
          <w:rPr>
            <w:rStyle w:val="CommentReference"/>
          </w:rPr>
          <w:commentReference w:id="2227"/>
        </w:r>
        <w:commentRangeEnd w:id="2228"/>
        <w:r w:rsidR="00CE16B4" w:rsidDel="001610D4">
          <w:rPr>
            <w:rStyle w:val="CommentReference"/>
          </w:rPr>
          <w:commentReference w:id="2228"/>
        </w:r>
        <w:r w:rsidRPr="003C59CA" w:rsidDel="001610D4">
          <w:rPr>
            <w:b/>
            <w:bCs/>
            <w:i/>
            <w:iCs/>
            <w:sz w:val="24"/>
            <w:szCs w:val="24"/>
          </w:rPr>
          <w:fldChar w:fldCharType="begin"/>
        </w:r>
        <w:r w:rsidRPr="003C59CA" w:rsidDel="001610D4">
          <w:rPr>
            <w:b/>
            <w:bCs/>
            <w:i/>
            <w:iCs/>
            <w:sz w:val="24"/>
            <w:szCs w:val="24"/>
            <w:lang w:val="el-GR"/>
          </w:rPr>
          <w:delInstrText xml:space="preserve"> </w:delInstrText>
        </w:r>
        <w:r w:rsidRPr="003C59CA" w:rsidDel="001610D4">
          <w:rPr>
            <w:b/>
            <w:bCs/>
            <w:i/>
            <w:iCs/>
            <w:sz w:val="24"/>
            <w:szCs w:val="24"/>
          </w:rPr>
          <w:delInstrText>SEQ</w:delInstrText>
        </w:r>
        <w:r w:rsidRPr="003C59CA" w:rsidDel="001610D4">
          <w:rPr>
            <w:b/>
            <w:bCs/>
            <w:i/>
            <w:iCs/>
            <w:sz w:val="24"/>
            <w:szCs w:val="24"/>
            <w:lang w:val="el-GR"/>
          </w:rPr>
          <w:delInstrText xml:space="preserve"> Εικόνα \* </w:delInstrText>
        </w:r>
        <w:r w:rsidRPr="003C59CA" w:rsidDel="001610D4">
          <w:rPr>
            <w:b/>
            <w:bCs/>
            <w:i/>
            <w:iCs/>
            <w:sz w:val="24"/>
            <w:szCs w:val="24"/>
          </w:rPr>
          <w:delInstrText>ARABIC</w:delInstrText>
        </w:r>
        <w:r w:rsidRPr="003C59CA" w:rsidDel="001610D4">
          <w:rPr>
            <w:b/>
            <w:bCs/>
            <w:i/>
            <w:iCs/>
            <w:sz w:val="24"/>
            <w:szCs w:val="24"/>
            <w:lang w:val="el-GR"/>
          </w:rPr>
          <w:delInstrText xml:space="preserve"> </w:delInstrText>
        </w:r>
        <w:r w:rsidRPr="003C59CA" w:rsidDel="001610D4">
          <w:rPr>
            <w:b/>
            <w:bCs/>
            <w:i/>
            <w:iCs/>
            <w:sz w:val="24"/>
            <w:szCs w:val="24"/>
          </w:rPr>
          <w:fldChar w:fldCharType="separate"/>
        </w:r>
      </w:del>
      <w:del w:id="2230" w:author="GEORGILAS STYLIANOS" w:date="2021-08-07T19:17:00Z">
        <w:r w:rsidR="00582156" w:rsidRPr="00582156" w:rsidDel="001610D4">
          <w:rPr>
            <w:b/>
            <w:bCs/>
            <w:i/>
            <w:iCs/>
            <w:noProof/>
            <w:sz w:val="24"/>
            <w:szCs w:val="24"/>
            <w:lang w:val="el-GR"/>
          </w:rPr>
          <w:delText>39</w:delText>
        </w:r>
      </w:del>
      <w:del w:id="2231" w:author="GEORGILAS STYLIANOS" w:date="2021-08-07T19:21:00Z">
        <w:r w:rsidRPr="003C59CA" w:rsidDel="001610D4">
          <w:rPr>
            <w:b/>
            <w:bCs/>
            <w:i/>
            <w:iCs/>
            <w:sz w:val="24"/>
            <w:szCs w:val="24"/>
          </w:rPr>
          <w:fldChar w:fldCharType="end"/>
        </w:r>
        <w:bookmarkEnd w:id="2217"/>
        <w:r w:rsidRPr="003C59CA" w:rsidDel="001610D4">
          <w:rPr>
            <w:b/>
            <w:bCs/>
            <w:i/>
            <w:iCs/>
            <w:sz w:val="24"/>
            <w:szCs w:val="24"/>
            <w:lang w:val="el-GR"/>
          </w:rPr>
          <w:delText xml:space="preserve">: Διάγραμμα ροής για το </w:delText>
        </w:r>
        <w:r w:rsidRPr="003C59CA" w:rsidDel="001610D4">
          <w:rPr>
            <w:b/>
            <w:bCs/>
            <w:i/>
            <w:iCs/>
            <w:sz w:val="24"/>
            <w:szCs w:val="24"/>
          </w:rPr>
          <w:delText>Facebook</w:delText>
        </w:r>
        <w:bookmarkEnd w:id="2218"/>
        <w:bookmarkEnd w:id="2219"/>
        <w:bookmarkEnd w:id="2220"/>
        <w:bookmarkEnd w:id="2221"/>
        <w:bookmarkEnd w:id="2222"/>
        <w:bookmarkEnd w:id="2223"/>
        <w:bookmarkEnd w:id="2224"/>
        <w:bookmarkEnd w:id="2225"/>
        <w:bookmarkEnd w:id="2226"/>
      </w:del>
    </w:p>
    <w:p w14:paraId="1265ACFE" w14:textId="5EE78EC2" w:rsidR="00E400C8" w:rsidRPr="000C53E9" w:rsidDel="001317A3" w:rsidRDefault="00E400C8" w:rsidP="00E400C8">
      <w:pPr>
        <w:rPr>
          <w:del w:id="2232" w:author="Razis" w:date="2021-08-01T13:08:00Z"/>
          <w:sz w:val="24"/>
          <w:szCs w:val="24"/>
          <w:lang w:val="el-GR"/>
        </w:rPr>
      </w:pPr>
      <w:r w:rsidRPr="000C53E9">
        <w:rPr>
          <w:sz w:val="24"/>
          <w:szCs w:val="24"/>
          <w:lang w:val="el-GR"/>
        </w:rPr>
        <w:t xml:space="preserve">Για το </w:t>
      </w:r>
      <w:r w:rsidRPr="000C53E9">
        <w:rPr>
          <w:sz w:val="24"/>
          <w:szCs w:val="24"/>
        </w:rPr>
        <w:t>Facebook</w:t>
      </w:r>
      <w:r w:rsidRPr="000C53E9">
        <w:rPr>
          <w:sz w:val="24"/>
          <w:szCs w:val="24"/>
          <w:lang w:val="el-GR"/>
        </w:rPr>
        <w:t xml:space="preserve">, όπως και για το </w:t>
      </w:r>
      <w:r w:rsidRPr="000C53E9">
        <w:rPr>
          <w:sz w:val="24"/>
          <w:szCs w:val="24"/>
        </w:rPr>
        <w:t>Instagram</w:t>
      </w:r>
      <w:r w:rsidRPr="000C53E9">
        <w:rPr>
          <w:sz w:val="24"/>
          <w:szCs w:val="24"/>
          <w:lang w:val="el-GR"/>
        </w:rPr>
        <w:t xml:space="preserve"> που θα αναλυθεί στη συνέχεια, δεν υπάρχει κάποιο διαθέσιμο </w:t>
      </w:r>
      <w:r w:rsidR="00050185" w:rsidRPr="000C53E9">
        <w:rPr>
          <w:sz w:val="24"/>
          <w:szCs w:val="24"/>
        </w:rPr>
        <w:t>API</w:t>
      </w:r>
      <w:r w:rsidRPr="000C53E9">
        <w:rPr>
          <w:sz w:val="24"/>
          <w:szCs w:val="24"/>
          <w:lang w:val="el-GR"/>
        </w:rPr>
        <w:t>, οπότε αναγκαστήκαμε να προβούμε σε άλλες λύσεις για να εξάγουμε δεδομένα</w:t>
      </w:r>
      <w:r w:rsidR="000267D4" w:rsidRPr="000C53E9">
        <w:rPr>
          <w:sz w:val="24"/>
          <w:szCs w:val="24"/>
          <w:lang w:val="el-GR"/>
        </w:rPr>
        <w:t>.</w:t>
      </w:r>
      <w:ins w:id="2233" w:author="Razis" w:date="2021-08-01T13:08:00Z">
        <w:r w:rsidR="001317A3">
          <w:rPr>
            <w:sz w:val="24"/>
            <w:szCs w:val="24"/>
            <w:lang w:val="el-GR"/>
          </w:rPr>
          <w:t xml:space="preserve"> </w:t>
        </w:r>
      </w:ins>
    </w:p>
    <w:p w14:paraId="0809046F" w14:textId="3170B595" w:rsidR="00E400C8" w:rsidRPr="000C53E9" w:rsidRDefault="00E400C8" w:rsidP="00E400C8">
      <w:pPr>
        <w:rPr>
          <w:sz w:val="24"/>
          <w:szCs w:val="24"/>
          <w:lang w:val="el-GR"/>
        </w:rPr>
      </w:pPr>
      <w:r w:rsidRPr="000C53E9">
        <w:rPr>
          <w:sz w:val="24"/>
          <w:szCs w:val="24"/>
          <w:lang w:val="el-GR"/>
        </w:rPr>
        <w:t xml:space="preserve">Συγκεκριμένα για το </w:t>
      </w:r>
      <w:r w:rsidRPr="000C53E9">
        <w:rPr>
          <w:sz w:val="24"/>
          <w:szCs w:val="24"/>
        </w:rPr>
        <w:t>Facebook</w:t>
      </w:r>
      <w:r w:rsidRPr="000C53E9">
        <w:rPr>
          <w:sz w:val="24"/>
          <w:szCs w:val="24"/>
          <w:lang w:val="el-GR"/>
        </w:rPr>
        <w:t xml:space="preserve"> χρησιμοποιήθηκε ένας </w:t>
      </w:r>
      <w:r w:rsidRPr="000C53E9">
        <w:rPr>
          <w:sz w:val="24"/>
          <w:szCs w:val="24"/>
        </w:rPr>
        <w:t>Scraper</w:t>
      </w:r>
      <w:del w:id="2234" w:author="Razis" w:date="2021-08-01T13:07:00Z">
        <w:r w:rsidR="000C53E9" w:rsidRPr="000C53E9" w:rsidDel="001317A3">
          <w:rPr>
            <w:sz w:val="24"/>
            <w:szCs w:val="24"/>
            <w:lang w:val="el-GR"/>
          </w:rPr>
          <w:delText xml:space="preserve"> [</w:delText>
        </w:r>
      </w:del>
      <w:r w:rsidR="0064441A" w:rsidRPr="001317A3">
        <w:rPr>
          <w:rStyle w:val="FootnoteTextChar"/>
          <w:sz w:val="24"/>
          <w:szCs w:val="24"/>
          <w:vertAlign w:val="superscript"/>
          <w:rPrChange w:id="2235" w:author="Razis" w:date="2021-08-01T13:07:00Z">
            <w:rPr>
              <w:rStyle w:val="FootnoteTextChar"/>
              <w:sz w:val="24"/>
              <w:szCs w:val="24"/>
            </w:rPr>
          </w:rPrChange>
        </w:rPr>
        <w:footnoteReference w:id="9"/>
      </w:r>
      <w:del w:id="2238" w:author="Razis" w:date="2021-08-01T13:07:00Z">
        <w:r w:rsidR="000C53E9" w:rsidRPr="000C53E9" w:rsidDel="001317A3">
          <w:rPr>
            <w:sz w:val="24"/>
            <w:szCs w:val="24"/>
            <w:lang w:val="el-GR"/>
          </w:rPr>
          <w:delText>]</w:delText>
        </w:r>
      </w:del>
      <w:r w:rsidRPr="000C53E9">
        <w:rPr>
          <w:sz w:val="24"/>
          <w:szCs w:val="24"/>
          <w:lang w:val="el-GR"/>
        </w:rPr>
        <w:t xml:space="preserve"> του χρήστη </w:t>
      </w:r>
      <w:r w:rsidRPr="000C53E9">
        <w:rPr>
          <w:sz w:val="24"/>
          <w:szCs w:val="24"/>
        </w:rPr>
        <w:t>Kevinzg</w:t>
      </w:r>
      <w:r w:rsidRPr="000C53E9">
        <w:rPr>
          <w:sz w:val="24"/>
          <w:szCs w:val="24"/>
          <w:lang w:val="el-GR"/>
        </w:rPr>
        <w:t xml:space="preserve"> στο </w:t>
      </w:r>
      <w:r w:rsidRPr="000C53E9">
        <w:rPr>
          <w:sz w:val="24"/>
          <w:szCs w:val="24"/>
        </w:rPr>
        <w:t>GitHub</w:t>
      </w:r>
      <w:r w:rsidRPr="000C53E9">
        <w:rPr>
          <w:sz w:val="24"/>
          <w:szCs w:val="24"/>
          <w:lang w:val="el-GR"/>
        </w:rPr>
        <w:t xml:space="preserve"> στον οποίο αποδίδονται όλα τα </w:t>
      </w:r>
      <w:r w:rsidRPr="000C53E9">
        <w:rPr>
          <w:sz w:val="24"/>
          <w:szCs w:val="24"/>
        </w:rPr>
        <w:t>credits</w:t>
      </w:r>
      <w:r w:rsidR="0064441A" w:rsidRPr="000C53E9">
        <w:rPr>
          <w:sz w:val="24"/>
          <w:szCs w:val="24"/>
          <w:lang w:val="el-GR"/>
        </w:rPr>
        <w:t>.</w:t>
      </w:r>
      <w:r w:rsidRPr="000C53E9">
        <w:rPr>
          <w:sz w:val="24"/>
          <w:szCs w:val="24"/>
          <w:lang w:val="el-GR"/>
        </w:rPr>
        <w:t xml:space="preserve"> </w:t>
      </w:r>
    </w:p>
    <w:p w14:paraId="518A1C42" w14:textId="42DAA913" w:rsidR="009C4DF9" w:rsidRPr="00697225" w:rsidRDefault="009C4DF9" w:rsidP="00E400C8">
      <w:pPr>
        <w:rPr>
          <w:sz w:val="24"/>
          <w:szCs w:val="24"/>
          <w:lang w:val="el-GR"/>
        </w:rPr>
      </w:pPr>
      <w:r w:rsidRPr="00697225">
        <w:rPr>
          <w:sz w:val="24"/>
          <w:szCs w:val="24"/>
          <w:lang w:val="el-GR"/>
        </w:rPr>
        <w:t xml:space="preserve">Το μέγεθος των δεδομένων είναι αρκετά μικρό και η χρήση τους είναι καθαρά για ακαδημαϊκούς σκοπούς, σεβόμενοι </w:t>
      </w:r>
      <w:del w:id="2239" w:author="Razis" w:date="2021-08-01T13:09:00Z">
        <w:r w:rsidRPr="00697225" w:rsidDel="001317A3">
          <w:rPr>
            <w:sz w:val="24"/>
            <w:szCs w:val="24"/>
            <w:lang w:val="el-GR"/>
          </w:rPr>
          <w:delText xml:space="preserve">τα </w:delText>
        </w:r>
        <w:r w:rsidRPr="00697225" w:rsidDel="001317A3">
          <w:rPr>
            <w:sz w:val="24"/>
            <w:szCs w:val="24"/>
          </w:rPr>
          <w:delText>Terms</w:delText>
        </w:r>
        <w:r w:rsidRPr="00697225" w:rsidDel="001317A3">
          <w:rPr>
            <w:sz w:val="24"/>
            <w:szCs w:val="24"/>
            <w:lang w:val="el-GR"/>
          </w:rPr>
          <w:delText xml:space="preserve"> </w:delText>
        </w:r>
        <w:r w:rsidRPr="00697225" w:rsidDel="001317A3">
          <w:rPr>
            <w:sz w:val="24"/>
            <w:szCs w:val="24"/>
          </w:rPr>
          <w:delText>Of</w:delText>
        </w:r>
        <w:r w:rsidRPr="00697225" w:rsidDel="001317A3">
          <w:rPr>
            <w:sz w:val="24"/>
            <w:szCs w:val="24"/>
            <w:lang w:val="el-GR"/>
          </w:rPr>
          <w:delText xml:space="preserve"> </w:delText>
        </w:r>
        <w:r w:rsidRPr="00697225" w:rsidDel="001317A3">
          <w:rPr>
            <w:sz w:val="24"/>
            <w:szCs w:val="24"/>
          </w:rPr>
          <w:delText>Use</w:delText>
        </w:r>
      </w:del>
      <w:ins w:id="2240" w:author="Razis" w:date="2021-08-01T13:09:00Z">
        <w:r w:rsidR="001317A3">
          <w:rPr>
            <w:sz w:val="24"/>
            <w:szCs w:val="24"/>
            <w:lang w:val="el-GR"/>
          </w:rPr>
          <w:t>του</w:t>
        </w:r>
      </w:ins>
      <w:ins w:id="2241" w:author="GEORGILAS STYLIANOS" w:date="2021-08-06T22:32:00Z">
        <w:r w:rsidR="00CE16B4">
          <w:rPr>
            <w:sz w:val="24"/>
            <w:szCs w:val="24"/>
            <w:lang w:val="el-GR"/>
          </w:rPr>
          <w:t>ς</w:t>
        </w:r>
      </w:ins>
      <w:ins w:id="2242" w:author="Razis" w:date="2021-08-01T13:09:00Z">
        <w:r w:rsidR="001317A3">
          <w:rPr>
            <w:sz w:val="24"/>
            <w:szCs w:val="24"/>
            <w:lang w:val="el-GR"/>
          </w:rPr>
          <w:t xml:space="preserve"> Όρους Χρήσης</w:t>
        </w:r>
      </w:ins>
      <w:r w:rsidRPr="00697225">
        <w:rPr>
          <w:sz w:val="24"/>
          <w:szCs w:val="24"/>
          <w:lang w:val="el-GR"/>
        </w:rPr>
        <w:t xml:space="preserve"> των </w:t>
      </w:r>
      <w:del w:id="2243" w:author="GEORGILAS STYLIANOS" w:date="2021-08-07T14:19:00Z">
        <w:r w:rsidR="002309C0" w:rsidDel="0092709A">
          <w:rPr>
            <w:rFonts w:ascii="Calibri" w:eastAsia="Calibri" w:hAnsi="Calibri" w:cs="Calibri"/>
            <w:bCs/>
            <w:sz w:val="24"/>
            <w:szCs w:val="24"/>
            <w:lang w:val="el-GR"/>
          </w:rPr>
          <w:delText>Κ.Δ.</w:delText>
        </w:r>
      </w:del>
      <w:ins w:id="2244" w:author="GEORGILAS STYLIANOS" w:date="2021-08-07T14:19:00Z">
        <w:r w:rsidR="0092709A">
          <w:rPr>
            <w:rFonts w:ascii="Calibri" w:eastAsia="Calibri" w:hAnsi="Calibri" w:cs="Calibri"/>
            <w:bCs/>
            <w:sz w:val="24"/>
            <w:szCs w:val="24"/>
            <w:lang w:val="el-GR"/>
          </w:rPr>
          <w:t>ΚΔ</w:t>
        </w:r>
      </w:ins>
    </w:p>
    <w:p w14:paraId="6F70E530" w14:textId="57164D8D" w:rsidR="00E400C8" w:rsidRPr="00697225" w:rsidRDefault="00BA4CBD" w:rsidP="00E400C8">
      <w:pPr>
        <w:rPr>
          <w:sz w:val="24"/>
          <w:szCs w:val="24"/>
          <w:lang w:val="el-GR"/>
        </w:rPr>
      </w:pPr>
      <w:r w:rsidRPr="00697225">
        <w:rPr>
          <w:sz w:val="24"/>
          <w:szCs w:val="24"/>
        </w:rPr>
        <w:t>O</w:t>
      </w:r>
      <w:r w:rsidRPr="00697225">
        <w:rPr>
          <w:sz w:val="24"/>
          <w:szCs w:val="24"/>
          <w:lang w:val="el-GR"/>
        </w:rPr>
        <w:t xml:space="preserve"> κώδικας του προγράμματός μας υλοποιήθηκε με την έκδοση 3.6 της </w:t>
      </w:r>
      <w:r w:rsidRPr="00697225">
        <w:rPr>
          <w:sz w:val="24"/>
          <w:szCs w:val="24"/>
        </w:rPr>
        <w:t>Python</w:t>
      </w:r>
      <w:r w:rsidRPr="00697225">
        <w:rPr>
          <w:sz w:val="24"/>
          <w:szCs w:val="24"/>
          <w:lang w:val="el-GR"/>
        </w:rPr>
        <w:t xml:space="preserve"> και πέρα από τις βιβλιοθήκες </w:t>
      </w:r>
      <w:r w:rsidR="006A3E84" w:rsidRPr="00697225">
        <w:rPr>
          <w:sz w:val="24"/>
          <w:szCs w:val="24"/>
        </w:rPr>
        <w:t>PyMySQL</w:t>
      </w:r>
      <w:r w:rsidR="006A3E84" w:rsidRPr="00697225">
        <w:rPr>
          <w:sz w:val="24"/>
          <w:szCs w:val="24"/>
          <w:lang w:val="el-GR"/>
        </w:rPr>
        <w:t>,</w:t>
      </w:r>
      <w:r w:rsidRPr="00697225">
        <w:rPr>
          <w:sz w:val="24"/>
          <w:szCs w:val="24"/>
          <w:lang w:val="el-GR"/>
        </w:rPr>
        <w:t xml:space="preserve"> </w:t>
      </w:r>
      <w:r w:rsidRPr="00697225">
        <w:rPr>
          <w:sz w:val="24"/>
          <w:szCs w:val="24"/>
        </w:rPr>
        <w:t>Pandas</w:t>
      </w:r>
      <w:r w:rsidRPr="00697225">
        <w:rPr>
          <w:sz w:val="24"/>
          <w:szCs w:val="24"/>
          <w:lang w:val="el-GR"/>
        </w:rPr>
        <w:t xml:space="preserve">, </w:t>
      </w:r>
      <w:r w:rsidR="006A3E84" w:rsidRPr="00697225">
        <w:rPr>
          <w:sz w:val="24"/>
          <w:szCs w:val="24"/>
        </w:rPr>
        <w:t>Sys</w:t>
      </w:r>
      <w:r w:rsidR="006A3E84" w:rsidRPr="00697225">
        <w:rPr>
          <w:sz w:val="24"/>
          <w:szCs w:val="24"/>
          <w:lang w:val="el-GR"/>
        </w:rPr>
        <w:t>,</w:t>
      </w:r>
      <w:r w:rsidR="00D67B5A" w:rsidRPr="00697225">
        <w:rPr>
          <w:sz w:val="24"/>
          <w:szCs w:val="24"/>
          <w:lang w:val="el-GR"/>
        </w:rPr>
        <w:t xml:space="preserve"> </w:t>
      </w:r>
      <w:r w:rsidR="00B43D9E" w:rsidRPr="00697225">
        <w:rPr>
          <w:sz w:val="24"/>
          <w:szCs w:val="24"/>
          <w:lang w:val="el-GR"/>
        </w:rPr>
        <w:t xml:space="preserve">και </w:t>
      </w:r>
      <w:r w:rsidRPr="00697225">
        <w:rPr>
          <w:sz w:val="24"/>
          <w:szCs w:val="24"/>
        </w:rPr>
        <w:t>Re</w:t>
      </w:r>
      <w:r w:rsidR="00D67B5A" w:rsidRPr="00697225">
        <w:rPr>
          <w:sz w:val="24"/>
          <w:szCs w:val="24"/>
          <w:lang w:val="el-GR"/>
        </w:rPr>
        <w:t xml:space="preserve"> </w:t>
      </w:r>
      <w:r w:rsidRPr="00697225">
        <w:rPr>
          <w:sz w:val="24"/>
          <w:szCs w:val="24"/>
          <w:lang w:val="el-GR"/>
        </w:rPr>
        <w:t xml:space="preserve">που αναλύθηκαν </w:t>
      </w:r>
      <w:r w:rsidR="007809BE" w:rsidRPr="00697225">
        <w:rPr>
          <w:sz w:val="24"/>
          <w:szCs w:val="24"/>
          <w:lang w:val="el-GR"/>
        </w:rPr>
        <w:t>στην</w:t>
      </w:r>
      <w:ins w:id="2245" w:author="GEORGILAS STYLIANOS" w:date="2021-08-06T22:34:00Z">
        <w:r w:rsidR="00CE16B4" w:rsidRPr="00CE16B4">
          <w:rPr>
            <w:sz w:val="24"/>
            <w:szCs w:val="24"/>
            <w:lang w:val="el-GR"/>
            <w:rPrChange w:id="2246" w:author="GEORGILAS STYLIANOS" w:date="2021-08-06T22:34:00Z">
              <w:rPr>
                <w:sz w:val="24"/>
                <w:szCs w:val="24"/>
              </w:rPr>
            </w:rPrChange>
          </w:rPr>
          <w:t xml:space="preserve"> </w:t>
        </w:r>
        <w:r w:rsidR="00CE16B4">
          <w:rPr>
            <w:sz w:val="24"/>
            <w:szCs w:val="24"/>
            <w:lang w:val="el-GR"/>
          </w:rPr>
          <w:fldChar w:fldCharType="begin"/>
        </w:r>
        <w:r w:rsidR="00CE16B4">
          <w:rPr>
            <w:sz w:val="24"/>
            <w:szCs w:val="24"/>
            <w:lang w:val="el-GR"/>
          </w:rPr>
          <w:instrText xml:space="preserve"> HYPERLINK  \l "_4.1__Συλλογή" </w:instrText>
        </w:r>
        <w:r w:rsidR="00CE16B4">
          <w:rPr>
            <w:sz w:val="24"/>
            <w:szCs w:val="24"/>
            <w:lang w:val="el-GR"/>
          </w:rPr>
          <w:fldChar w:fldCharType="separate"/>
        </w:r>
        <w:r w:rsidR="00CE16B4" w:rsidRPr="00CE16B4">
          <w:rPr>
            <w:rStyle w:val="Hyperlink"/>
            <w:sz w:val="24"/>
            <w:szCs w:val="24"/>
            <w:lang w:val="el-GR"/>
          </w:rPr>
          <w:t>ενότητα 4.1</w:t>
        </w:r>
        <w:r w:rsidR="00CE16B4">
          <w:rPr>
            <w:sz w:val="24"/>
            <w:szCs w:val="24"/>
            <w:lang w:val="el-GR"/>
          </w:rPr>
          <w:fldChar w:fldCharType="end"/>
        </w:r>
      </w:ins>
      <w:r w:rsidR="007809BE" w:rsidRPr="00697225">
        <w:rPr>
          <w:sz w:val="24"/>
          <w:szCs w:val="24"/>
          <w:lang w:val="el-GR"/>
        </w:rPr>
        <w:t xml:space="preserve"> </w:t>
      </w:r>
      <w:commentRangeStart w:id="2247"/>
      <w:commentRangeStart w:id="2248"/>
      <w:del w:id="2249" w:author="GEORGILAS STYLIANOS" w:date="2021-08-06T22:34:00Z">
        <w:r w:rsidR="007809BE" w:rsidRPr="00697225" w:rsidDel="00CE16B4">
          <w:rPr>
            <w:sz w:val="24"/>
            <w:szCs w:val="24"/>
            <w:lang w:val="el-GR"/>
          </w:rPr>
          <w:delText xml:space="preserve">ενότητα 4.1 </w:delText>
        </w:r>
        <w:commentRangeEnd w:id="2247"/>
        <w:r w:rsidR="001317A3" w:rsidDel="00CE16B4">
          <w:rPr>
            <w:rStyle w:val="CommentReference"/>
          </w:rPr>
          <w:commentReference w:id="2247"/>
        </w:r>
      </w:del>
      <w:commentRangeEnd w:id="2248"/>
      <w:r w:rsidR="00CE16B4">
        <w:rPr>
          <w:rStyle w:val="CommentReference"/>
        </w:rPr>
        <w:commentReference w:id="2248"/>
      </w:r>
      <w:r w:rsidRPr="00697225">
        <w:rPr>
          <w:sz w:val="24"/>
          <w:szCs w:val="24"/>
          <w:lang w:val="el-GR"/>
        </w:rPr>
        <w:t xml:space="preserve">χρησιμοποιήθηκαν και οι βιβλιοθήκες: </w:t>
      </w:r>
    </w:p>
    <w:p w14:paraId="0BC031F3" w14:textId="221FCA23" w:rsidR="00BA4CBD" w:rsidRPr="00697225" w:rsidRDefault="00BA4CBD">
      <w:pPr>
        <w:pStyle w:val="Caption"/>
        <w:numPr>
          <w:ilvl w:val="0"/>
          <w:numId w:val="22"/>
        </w:numPr>
        <w:spacing w:after="120"/>
        <w:rPr>
          <w:i w:val="0"/>
          <w:iCs w:val="0"/>
          <w:color w:val="000000" w:themeColor="text1"/>
          <w:sz w:val="24"/>
          <w:szCs w:val="24"/>
          <w:lang w:val="el-GR"/>
        </w:rPr>
        <w:pPrChange w:id="2250" w:author="GEORGILAS STYLIANOS" w:date="2021-08-06T22:35:00Z">
          <w:pPr>
            <w:pStyle w:val="Caption"/>
            <w:numPr>
              <w:numId w:val="22"/>
            </w:numPr>
            <w:ind w:left="720" w:hanging="360"/>
          </w:pPr>
        </w:pPrChange>
      </w:pPr>
      <w:r w:rsidRPr="00697225">
        <w:rPr>
          <w:i w:val="0"/>
          <w:iCs w:val="0"/>
          <w:color w:val="000000" w:themeColor="text1"/>
          <w:sz w:val="24"/>
          <w:szCs w:val="24"/>
        </w:rPr>
        <w:t>Facebook</w:t>
      </w:r>
      <w:r w:rsidRPr="00697225">
        <w:rPr>
          <w:i w:val="0"/>
          <w:iCs w:val="0"/>
          <w:color w:val="000000" w:themeColor="text1"/>
          <w:sz w:val="24"/>
          <w:szCs w:val="24"/>
          <w:lang w:val="el-GR"/>
        </w:rPr>
        <w:t>_</w:t>
      </w:r>
      <w:r w:rsidR="006A3E84" w:rsidRPr="00697225">
        <w:rPr>
          <w:i w:val="0"/>
          <w:iCs w:val="0"/>
          <w:color w:val="000000" w:themeColor="text1"/>
          <w:sz w:val="24"/>
          <w:szCs w:val="24"/>
        </w:rPr>
        <w:t>scraper</w:t>
      </w:r>
      <w:r w:rsidR="006A3E84" w:rsidRPr="00697225">
        <w:rPr>
          <w:i w:val="0"/>
          <w:iCs w:val="0"/>
          <w:color w:val="000000" w:themeColor="text1"/>
          <w:sz w:val="24"/>
          <w:szCs w:val="24"/>
          <w:lang w:val="el-GR"/>
        </w:rPr>
        <w:t>:</w:t>
      </w:r>
      <w:r w:rsidRPr="00697225">
        <w:rPr>
          <w:i w:val="0"/>
          <w:iCs w:val="0"/>
          <w:color w:val="000000" w:themeColor="text1"/>
          <w:sz w:val="24"/>
          <w:szCs w:val="24"/>
          <w:lang w:val="el-GR"/>
        </w:rPr>
        <w:t xml:space="preserve"> Ο </w:t>
      </w:r>
      <w:ins w:id="2251" w:author="Razis" w:date="2021-08-01T13:10:00Z">
        <w:r w:rsidR="001317A3">
          <w:rPr>
            <w:i w:val="0"/>
            <w:iCs w:val="0"/>
            <w:color w:val="000000" w:themeColor="text1"/>
            <w:sz w:val="24"/>
            <w:szCs w:val="24"/>
            <w:lang w:val="el-GR"/>
          </w:rPr>
          <w:t xml:space="preserve">προαναφερθείς </w:t>
        </w:r>
      </w:ins>
      <w:r w:rsidRPr="00697225">
        <w:rPr>
          <w:i w:val="0"/>
          <w:iCs w:val="0"/>
          <w:color w:val="000000" w:themeColor="text1"/>
          <w:sz w:val="24"/>
          <w:szCs w:val="24"/>
        </w:rPr>
        <w:t>Scraper</w:t>
      </w:r>
      <w:r w:rsidRPr="00697225">
        <w:rPr>
          <w:i w:val="0"/>
          <w:iCs w:val="0"/>
          <w:color w:val="000000" w:themeColor="text1"/>
          <w:sz w:val="24"/>
          <w:szCs w:val="24"/>
          <w:lang w:val="el-GR"/>
        </w:rPr>
        <w:t xml:space="preserve"> </w:t>
      </w:r>
      <w:del w:id="2252" w:author="Razis" w:date="2021-08-01T13:10:00Z">
        <w:r w:rsidRPr="00697225" w:rsidDel="001317A3">
          <w:rPr>
            <w:i w:val="0"/>
            <w:iCs w:val="0"/>
            <w:color w:val="000000" w:themeColor="text1"/>
            <w:sz w:val="24"/>
            <w:szCs w:val="24"/>
            <w:lang w:val="el-GR"/>
          </w:rPr>
          <w:delText xml:space="preserve">που αναφέρθηκε στην προηγούμενη παράγραφο, </w:delText>
        </w:r>
      </w:del>
      <w:r w:rsidRPr="00697225">
        <w:rPr>
          <w:i w:val="0"/>
          <w:iCs w:val="0"/>
          <w:color w:val="000000" w:themeColor="text1"/>
          <w:sz w:val="24"/>
          <w:szCs w:val="24"/>
          <w:lang w:val="el-GR"/>
        </w:rPr>
        <w:t xml:space="preserve">ο οποίος μπορεί να εξάγει δεδομένα από δημόσια προφίλ χρηστών του </w:t>
      </w:r>
      <w:r w:rsidRPr="00697225">
        <w:rPr>
          <w:i w:val="0"/>
          <w:iCs w:val="0"/>
          <w:color w:val="000000" w:themeColor="text1"/>
          <w:sz w:val="24"/>
          <w:szCs w:val="24"/>
        </w:rPr>
        <w:t>Facebook</w:t>
      </w:r>
      <w:r w:rsidRPr="00697225">
        <w:rPr>
          <w:i w:val="0"/>
          <w:iCs w:val="0"/>
          <w:color w:val="000000" w:themeColor="text1"/>
          <w:sz w:val="24"/>
          <w:szCs w:val="24"/>
          <w:lang w:val="el-GR"/>
        </w:rPr>
        <w:t xml:space="preserve"> χωρίς κάποιο </w:t>
      </w:r>
      <w:r w:rsidR="00050185" w:rsidRPr="00697225">
        <w:rPr>
          <w:i w:val="0"/>
          <w:iCs w:val="0"/>
          <w:color w:val="000000" w:themeColor="text1"/>
          <w:sz w:val="24"/>
          <w:szCs w:val="24"/>
        </w:rPr>
        <w:t>API</w:t>
      </w:r>
      <w:r w:rsidRPr="00697225">
        <w:rPr>
          <w:i w:val="0"/>
          <w:iCs w:val="0"/>
          <w:color w:val="000000" w:themeColor="text1"/>
          <w:sz w:val="24"/>
          <w:szCs w:val="24"/>
          <w:lang w:val="el-GR"/>
        </w:rPr>
        <w:t xml:space="preserve"> κλειδί.</w:t>
      </w:r>
    </w:p>
    <w:p w14:paraId="4309F3AD" w14:textId="19AC673A" w:rsidR="006D6F85" w:rsidRPr="00697225" w:rsidRDefault="006A3E84">
      <w:pPr>
        <w:pStyle w:val="Caption"/>
        <w:numPr>
          <w:ilvl w:val="0"/>
          <w:numId w:val="22"/>
        </w:numPr>
        <w:spacing w:after="120"/>
        <w:rPr>
          <w:i w:val="0"/>
          <w:iCs w:val="0"/>
          <w:color w:val="000000" w:themeColor="text1"/>
          <w:sz w:val="24"/>
          <w:szCs w:val="24"/>
          <w:lang w:val="el-GR"/>
        </w:rPr>
        <w:pPrChange w:id="2253" w:author="GEORGILAS STYLIANOS" w:date="2021-08-06T22:35:00Z">
          <w:pPr>
            <w:pStyle w:val="Caption"/>
            <w:numPr>
              <w:numId w:val="22"/>
            </w:numPr>
            <w:ind w:left="720" w:hanging="360"/>
          </w:pPr>
        </w:pPrChange>
      </w:pPr>
      <w:r w:rsidRPr="00697225">
        <w:rPr>
          <w:i w:val="0"/>
          <w:iCs w:val="0"/>
          <w:color w:val="000000" w:themeColor="text1"/>
          <w:sz w:val="24"/>
          <w:szCs w:val="24"/>
        </w:rPr>
        <w:lastRenderedPageBreak/>
        <w:t>Time</w:t>
      </w:r>
      <w:r w:rsidRPr="00697225">
        <w:rPr>
          <w:i w:val="0"/>
          <w:iCs w:val="0"/>
          <w:color w:val="000000" w:themeColor="text1"/>
          <w:sz w:val="24"/>
          <w:szCs w:val="24"/>
          <w:lang w:val="el-GR"/>
        </w:rPr>
        <w:t>:</w:t>
      </w:r>
      <w:r w:rsidR="00BA4CBD" w:rsidRPr="00697225">
        <w:rPr>
          <w:i w:val="0"/>
          <w:iCs w:val="0"/>
          <w:color w:val="000000" w:themeColor="text1"/>
          <w:sz w:val="24"/>
          <w:szCs w:val="24"/>
          <w:lang w:val="el-GR"/>
        </w:rPr>
        <w:t xml:space="preserve"> </w:t>
      </w:r>
      <w:r w:rsidR="00BA4CBD" w:rsidRPr="00697225">
        <w:rPr>
          <w:i w:val="0"/>
          <w:iCs w:val="0"/>
          <w:color w:val="000000" w:themeColor="text1"/>
          <w:sz w:val="24"/>
          <w:szCs w:val="24"/>
        </w:rPr>
        <w:t>Module</w:t>
      </w:r>
      <w:r w:rsidR="00BA4CBD" w:rsidRPr="00697225">
        <w:rPr>
          <w:i w:val="0"/>
          <w:iCs w:val="0"/>
          <w:color w:val="000000" w:themeColor="text1"/>
          <w:sz w:val="24"/>
          <w:szCs w:val="24"/>
          <w:lang w:val="el-GR"/>
        </w:rPr>
        <w:t xml:space="preserve"> το οποίο μας παρέχει συναρτήσεις σχετικές με την διαχείριση του χρόνου. Στον κώδικά μας χρησιμοποιείται η </w:t>
      </w:r>
      <w:r w:rsidR="00BA4CBD" w:rsidRPr="00697225">
        <w:rPr>
          <w:i w:val="0"/>
          <w:iCs w:val="0"/>
          <w:color w:val="000000" w:themeColor="text1"/>
          <w:sz w:val="24"/>
          <w:szCs w:val="24"/>
        </w:rPr>
        <w:t>time</w:t>
      </w:r>
      <w:r w:rsidR="00BA4CBD" w:rsidRPr="00697225">
        <w:rPr>
          <w:i w:val="0"/>
          <w:iCs w:val="0"/>
          <w:color w:val="000000" w:themeColor="text1"/>
          <w:sz w:val="24"/>
          <w:szCs w:val="24"/>
          <w:lang w:val="el-GR"/>
        </w:rPr>
        <w:t>.</w:t>
      </w:r>
      <w:r w:rsidR="00BA4CBD" w:rsidRPr="00697225">
        <w:rPr>
          <w:i w:val="0"/>
          <w:iCs w:val="0"/>
          <w:color w:val="000000" w:themeColor="text1"/>
          <w:sz w:val="24"/>
          <w:szCs w:val="24"/>
        </w:rPr>
        <w:t>sleep</w:t>
      </w:r>
      <w:r w:rsidR="00BA4CBD" w:rsidRPr="00697225">
        <w:rPr>
          <w:i w:val="0"/>
          <w:iCs w:val="0"/>
          <w:color w:val="000000" w:themeColor="text1"/>
          <w:sz w:val="24"/>
          <w:szCs w:val="24"/>
          <w:lang w:val="el-GR"/>
        </w:rPr>
        <w:t xml:space="preserve"> για να καθυστερήσουμε τον </w:t>
      </w:r>
      <w:r w:rsidR="00BA4CBD" w:rsidRPr="00697225">
        <w:rPr>
          <w:i w:val="0"/>
          <w:iCs w:val="0"/>
          <w:color w:val="000000" w:themeColor="text1"/>
          <w:sz w:val="24"/>
          <w:szCs w:val="24"/>
        </w:rPr>
        <w:t>scraper</w:t>
      </w:r>
      <w:r w:rsidR="00BA4CBD" w:rsidRPr="00697225">
        <w:rPr>
          <w:i w:val="0"/>
          <w:iCs w:val="0"/>
          <w:color w:val="000000" w:themeColor="text1"/>
          <w:sz w:val="24"/>
          <w:szCs w:val="24"/>
          <w:lang w:val="el-GR"/>
        </w:rPr>
        <w:t xml:space="preserve"> ώστε να μην ξεπεράσουμε το «χρονικά επιτρεπόμενο όριο» που έχει ορίσει το </w:t>
      </w:r>
      <w:r w:rsidR="00BA4CBD" w:rsidRPr="00697225">
        <w:rPr>
          <w:i w:val="0"/>
          <w:iCs w:val="0"/>
          <w:color w:val="000000" w:themeColor="text1"/>
          <w:sz w:val="24"/>
          <w:szCs w:val="24"/>
        </w:rPr>
        <w:t>Facebook</w:t>
      </w:r>
      <w:r w:rsidR="00BA4CBD" w:rsidRPr="00697225">
        <w:rPr>
          <w:i w:val="0"/>
          <w:iCs w:val="0"/>
          <w:color w:val="000000" w:themeColor="text1"/>
          <w:sz w:val="24"/>
          <w:szCs w:val="24"/>
          <w:lang w:val="el-GR"/>
        </w:rPr>
        <w:t xml:space="preserve"> πριν θεωρήσει ύποπτ</w:t>
      </w:r>
      <w:r w:rsidR="005D0CA1" w:rsidRPr="00697225">
        <w:rPr>
          <w:i w:val="0"/>
          <w:iCs w:val="0"/>
          <w:color w:val="000000" w:themeColor="text1"/>
          <w:sz w:val="24"/>
          <w:szCs w:val="24"/>
          <w:lang w:val="el-GR"/>
        </w:rPr>
        <w:t>α τα αιτήματα για δεδομένα.</w:t>
      </w:r>
    </w:p>
    <w:p w14:paraId="091064D9" w14:textId="4ACDBD09" w:rsidR="00BA4CBD" w:rsidRPr="00697225" w:rsidRDefault="00BA4CBD" w:rsidP="00B96860">
      <w:pPr>
        <w:rPr>
          <w:sz w:val="24"/>
          <w:szCs w:val="24"/>
          <w:lang w:val="el-GR"/>
        </w:rPr>
      </w:pPr>
      <w:r w:rsidRPr="00697225">
        <w:rPr>
          <w:sz w:val="24"/>
          <w:szCs w:val="24"/>
          <w:lang w:val="el-GR"/>
        </w:rPr>
        <w:t xml:space="preserve">Στην </w:t>
      </w:r>
      <w:r w:rsidR="00CC373F" w:rsidRPr="00697225">
        <w:rPr>
          <w:sz w:val="24"/>
          <w:szCs w:val="24"/>
          <w:lang w:val="el-GR"/>
        </w:rPr>
        <w:fldChar w:fldCharType="begin"/>
      </w:r>
      <w:r w:rsidR="00CC373F" w:rsidRPr="00697225">
        <w:rPr>
          <w:sz w:val="24"/>
          <w:szCs w:val="24"/>
          <w:lang w:val="el-GR"/>
        </w:rPr>
        <w:instrText xml:space="preserve"> REF _Ref78470059 \h </w:instrText>
      </w:r>
      <w:r w:rsidR="00697225">
        <w:rPr>
          <w:sz w:val="24"/>
          <w:szCs w:val="24"/>
          <w:lang w:val="el-GR"/>
        </w:rPr>
        <w:instrText xml:space="preserve"> \* MERGEFORMAT </w:instrText>
      </w:r>
      <w:r w:rsidR="00CC373F" w:rsidRPr="00697225">
        <w:rPr>
          <w:sz w:val="24"/>
          <w:szCs w:val="24"/>
          <w:lang w:val="el-GR"/>
        </w:rPr>
      </w:r>
      <w:r w:rsidR="00CC373F" w:rsidRPr="00697225">
        <w:rPr>
          <w:sz w:val="24"/>
          <w:szCs w:val="24"/>
          <w:lang w:val="el-GR"/>
        </w:rPr>
        <w:fldChar w:fldCharType="separate"/>
      </w:r>
      <w:r w:rsidR="00CC373F" w:rsidRPr="00697225">
        <w:rPr>
          <w:b/>
          <w:bCs/>
          <w:i/>
          <w:iCs/>
          <w:sz w:val="24"/>
          <w:szCs w:val="24"/>
          <w:lang w:val="el-GR"/>
        </w:rPr>
        <w:t xml:space="preserve">Εικόνα </w:t>
      </w:r>
      <w:r w:rsidR="00CC373F" w:rsidRPr="00697225">
        <w:rPr>
          <w:b/>
          <w:bCs/>
          <w:i/>
          <w:iCs/>
          <w:noProof/>
          <w:sz w:val="24"/>
          <w:szCs w:val="24"/>
          <w:lang w:val="el-GR"/>
        </w:rPr>
        <w:t>40</w:t>
      </w:r>
      <w:r w:rsidR="00CC373F" w:rsidRPr="00697225">
        <w:rPr>
          <w:sz w:val="24"/>
          <w:szCs w:val="24"/>
          <w:lang w:val="el-GR"/>
        </w:rPr>
        <w:fldChar w:fldCharType="end"/>
      </w:r>
      <w:r w:rsidRPr="00697225">
        <w:rPr>
          <w:sz w:val="24"/>
          <w:szCs w:val="24"/>
          <w:lang w:val="el-GR"/>
        </w:rPr>
        <w:t xml:space="preserve"> βλέπουμε την κύρια συνάρτηση του προγράμματός μας.</w:t>
      </w:r>
    </w:p>
    <w:p w14:paraId="03B7A62E" w14:textId="77777777" w:rsidR="00BA4CBD" w:rsidRDefault="00BA4CBD" w:rsidP="00697225">
      <w:pPr>
        <w:keepNext/>
        <w:ind w:left="360"/>
        <w:jc w:val="center"/>
      </w:pPr>
      <w:r>
        <w:rPr>
          <w:noProof/>
        </w:rPr>
        <w:drawing>
          <wp:inline distT="0" distB="0" distL="0" distR="0" wp14:anchorId="25EB98A0" wp14:editId="69997B5E">
            <wp:extent cx="5715000" cy="318231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15000" cy="3182310"/>
                    </a:xfrm>
                    <a:prstGeom prst="rect">
                      <a:avLst/>
                    </a:prstGeom>
                  </pic:spPr>
                </pic:pic>
              </a:graphicData>
            </a:graphic>
          </wp:inline>
        </w:drawing>
      </w:r>
    </w:p>
    <w:p w14:paraId="15F673C6" w14:textId="383E137F" w:rsidR="00BA4CBD" w:rsidRPr="003C59CA" w:rsidRDefault="00BA4CBD" w:rsidP="00697225">
      <w:pPr>
        <w:jc w:val="center"/>
        <w:rPr>
          <w:b/>
          <w:bCs/>
          <w:i/>
          <w:iCs/>
          <w:sz w:val="24"/>
          <w:szCs w:val="24"/>
          <w:lang w:val="el-GR"/>
        </w:rPr>
      </w:pPr>
      <w:bookmarkStart w:id="2254" w:name="_Ref78470059"/>
      <w:bookmarkStart w:id="2255" w:name="_Toc77198272"/>
      <w:bookmarkStart w:id="2256" w:name="_Toc77201056"/>
      <w:bookmarkStart w:id="2257" w:name="_Toc77201357"/>
      <w:bookmarkStart w:id="2258" w:name="_Toc77212413"/>
      <w:bookmarkStart w:id="2259" w:name="_Toc77796820"/>
      <w:bookmarkStart w:id="2260" w:name="_Toc78288001"/>
      <w:bookmarkStart w:id="2261" w:name="_Toc78469311"/>
      <w:bookmarkStart w:id="2262" w:name="_Toc78589197"/>
      <w:bookmarkStart w:id="2263" w:name="_Toc78604287"/>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ins w:id="2264" w:author="GEORGILAS STYLIANOS" w:date="2021-08-07T19:17:00Z">
        <w:r w:rsidR="001610D4" w:rsidRPr="001610D4">
          <w:rPr>
            <w:b/>
            <w:bCs/>
            <w:i/>
            <w:iCs/>
            <w:noProof/>
            <w:sz w:val="24"/>
            <w:szCs w:val="24"/>
            <w:lang w:val="el-GR"/>
            <w:rPrChange w:id="2265" w:author="GEORGILAS STYLIANOS" w:date="2021-08-07T19:17:00Z">
              <w:rPr>
                <w:b/>
                <w:bCs/>
                <w:i/>
                <w:iCs/>
                <w:noProof/>
                <w:sz w:val="24"/>
                <w:szCs w:val="24"/>
              </w:rPr>
            </w:rPrChange>
          </w:rPr>
          <w:t>40</w:t>
        </w:r>
      </w:ins>
      <w:del w:id="2266" w:author="GEORGILAS STYLIANOS" w:date="2021-08-07T19:17:00Z">
        <w:r w:rsidR="00582156" w:rsidRPr="00582156" w:rsidDel="001610D4">
          <w:rPr>
            <w:b/>
            <w:bCs/>
            <w:i/>
            <w:iCs/>
            <w:noProof/>
            <w:sz w:val="24"/>
            <w:szCs w:val="24"/>
            <w:lang w:val="el-GR"/>
          </w:rPr>
          <w:delText>40</w:delText>
        </w:r>
      </w:del>
      <w:r w:rsidRPr="003C59CA">
        <w:rPr>
          <w:b/>
          <w:bCs/>
          <w:i/>
          <w:iCs/>
          <w:sz w:val="24"/>
          <w:szCs w:val="24"/>
        </w:rPr>
        <w:fldChar w:fldCharType="end"/>
      </w:r>
      <w:bookmarkEnd w:id="2254"/>
      <w:r w:rsidRPr="003C59CA">
        <w:rPr>
          <w:b/>
          <w:bCs/>
          <w:i/>
          <w:iCs/>
          <w:sz w:val="24"/>
          <w:szCs w:val="24"/>
          <w:lang w:val="el-GR"/>
        </w:rPr>
        <w:t xml:space="preserve">: Συνάρτηση </w:t>
      </w:r>
      <w:r w:rsidRPr="003C59CA">
        <w:rPr>
          <w:b/>
          <w:bCs/>
          <w:i/>
          <w:iCs/>
          <w:sz w:val="24"/>
          <w:szCs w:val="24"/>
        </w:rPr>
        <w:t>main</w:t>
      </w:r>
      <w:r w:rsidRPr="003C59CA">
        <w:rPr>
          <w:b/>
          <w:bCs/>
          <w:i/>
          <w:iCs/>
          <w:sz w:val="24"/>
          <w:szCs w:val="24"/>
          <w:lang w:val="el-GR"/>
        </w:rPr>
        <w:t xml:space="preserve"> του προγράμματος – </w:t>
      </w:r>
      <w:r w:rsidRPr="003C59CA">
        <w:rPr>
          <w:b/>
          <w:bCs/>
          <w:i/>
          <w:iCs/>
          <w:sz w:val="24"/>
          <w:szCs w:val="24"/>
        </w:rPr>
        <w:t>Facebook</w:t>
      </w:r>
      <w:bookmarkEnd w:id="2255"/>
      <w:bookmarkEnd w:id="2256"/>
      <w:bookmarkEnd w:id="2257"/>
      <w:bookmarkEnd w:id="2258"/>
      <w:bookmarkEnd w:id="2259"/>
      <w:bookmarkEnd w:id="2260"/>
      <w:bookmarkEnd w:id="2261"/>
      <w:bookmarkEnd w:id="2262"/>
      <w:bookmarkEnd w:id="2263"/>
    </w:p>
    <w:p w14:paraId="4F2FE544" w14:textId="77777777" w:rsidR="00B96860" w:rsidRPr="00697225" w:rsidRDefault="00725593">
      <w:pPr>
        <w:pStyle w:val="Caption"/>
        <w:numPr>
          <w:ilvl w:val="0"/>
          <w:numId w:val="28"/>
        </w:numPr>
        <w:spacing w:after="120"/>
        <w:rPr>
          <w:i w:val="0"/>
          <w:iCs w:val="0"/>
          <w:color w:val="000000" w:themeColor="text1"/>
          <w:sz w:val="24"/>
          <w:szCs w:val="24"/>
          <w:lang w:val="el-GR"/>
        </w:rPr>
        <w:pPrChange w:id="2267" w:author="GEORGILAS STYLIANOS" w:date="2021-08-06T22:36:00Z">
          <w:pPr>
            <w:pStyle w:val="Caption"/>
            <w:numPr>
              <w:numId w:val="28"/>
            </w:numPr>
            <w:ind w:left="720" w:hanging="360"/>
          </w:pPr>
        </w:pPrChange>
      </w:pPr>
      <w:r w:rsidRPr="00697225">
        <w:rPr>
          <w:i w:val="0"/>
          <w:iCs w:val="0"/>
          <w:color w:val="000000" w:themeColor="text1"/>
          <w:sz w:val="24"/>
          <w:szCs w:val="24"/>
          <w:lang w:val="el-GR"/>
        </w:rPr>
        <w:t xml:space="preserve">Στις γραμμές 1-5 γίνεται η εισαγωγή των βιβλιοθηκών. </w:t>
      </w:r>
    </w:p>
    <w:p w14:paraId="1E8F1BC8" w14:textId="25E95FEB" w:rsidR="00BA4CBD" w:rsidRPr="00697225" w:rsidRDefault="00725593">
      <w:pPr>
        <w:pStyle w:val="Caption"/>
        <w:numPr>
          <w:ilvl w:val="0"/>
          <w:numId w:val="28"/>
        </w:numPr>
        <w:spacing w:after="120"/>
        <w:rPr>
          <w:i w:val="0"/>
          <w:iCs w:val="0"/>
          <w:color w:val="000000" w:themeColor="text1"/>
          <w:sz w:val="24"/>
          <w:szCs w:val="24"/>
          <w:lang w:val="el-GR"/>
        </w:rPr>
        <w:pPrChange w:id="2268" w:author="GEORGILAS STYLIANOS" w:date="2021-08-06T22:36:00Z">
          <w:pPr>
            <w:pStyle w:val="Caption"/>
            <w:numPr>
              <w:numId w:val="28"/>
            </w:numPr>
            <w:ind w:left="720" w:hanging="360"/>
          </w:pPr>
        </w:pPrChange>
      </w:pPr>
      <w:r w:rsidRPr="00697225">
        <w:rPr>
          <w:i w:val="0"/>
          <w:iCs w:val="0"/>
          <w:color w:val="000000" w:themeColor="text1"/>
          <w:sz w:val="24"/>
          <w:szCs w:val="24"/>
          <w:lang w:val="el-GR"/>
        </w:rPr>
        <w:t xml:space="preserve">Στις γραμμές 7-15 γίνεται η σύνδεση του προγράμματος με την βάση μας όπως δείξαμε στην </w:t>
      </w:r>
      <w:r w:rsidR="00CC373F" w:rsidRPr="00697225">
        <w:rPr>
          <w:i w:val="0"/>
          <w:iCs w:val="0"/>
          <w:color w:val="auto"/>
          <w:sz w:val="24"/>
          <w:szCs w:val="24"/>
          <w:lang w:val="el-GR"/>
        </w:rPr>
        <w:fldChar w:fldCharType="begin"/>
      </w:r>
      <w:r w:rsidR="00CC373F" w:rsidRPr="00697225">
        <w:rPr>
          <w:i w:val="0"/>
          <w:iCs w:val="0"/>
          <w:color w:val="auto"/>
          <w:sz w:val="24"/>
          <w:szCs w:val="24"/>
          <w:lang w:val="el-GR"/>
        </w:rPr>
        <w:instrText xml:space="preserve"> REF _Ref78469718 \h  \* MERGEFORMAT </w:instrText>
      </w:r>
      <w:r w:rsidR="00CC373F" w:rsidRPr="00697225">
        <w:rPr>
          <w:i w:val="0"/>
          <w:iCs w:val="0"/>
          <w:color w:val="auto"/>
          <w:sz w:val="24"/>
          <w:szCs w:val="24"/>
          <w:lang w:val="el-GR"/>
        </w:rPr>
      </w:r>
      <w:r w:rsidR="00CC373F" w:rsidRPr="00697225">
        <w:rPr>
          <w:i w:val="0"/>
          <w:iCs w:val="0"/>
          <w:color w:val="auto"/>
          <w:sz w:val="24"/>
          <w:szCs w:val="24"/>
          <w:lang w:val="el-GR"/>
        </w:rPr>
        <w:fldChar w:fldCharType="separate"/>
      </w:r>
      <w:r w:rsidR="00CC373F" w:rsidRPr="00697225">
        <w:rPr>
          <w:b/>
          <w:bCs/>
          <w:color w:val="auto"/>
          <w:sz w:val="24"/>
          <w:szCs w:val="24"/>
          <w:lang w:val="el-GR"/>
        </w:rPr>
        <w:t xml:space="preserve">Εικόνα </w:t>
      </w:r>
      <w:r w:rsidR="00CC373F" w:rsidRPr="00697225">
        <w:rPr>
          <w:b/>
          <w:bCs/>
          <w:i w:val="0"/>
          <w:iCs w:val="0"/>
          <w:noProof/>
          <w:color w:val="auto"/>
          <w:sz w:val="24"/>
          <w:szCs w:val="24"/>
          <w:lang w:val="el-GR"/>
        </w:rPr>
        <w:t>30</w:t>
      </w:r>
      <w:r w:rsidR="00CC373F" w:rsidRPr="00697225">
        <w:rPr>
          <w:i w:val="0"/>
          <w:iCs w:val="0"/>
          <w:color w:val="auto"/>
          <w:sz w:val="24"/>
          <w:szCs w:val="24"/>
          <w:lang w:val="el-GR"/>
        </w:rPr>
        <w:fldChar w:fldCharType="end"/>
      </w:r>
      <w:r w:rsidRPr="00697225">
        <w:rPr>
          <w:i w:val="0"/>
          <w:iCs w:val="0"/>
          <w:color w:val="000000" w:themeColor="text1"/>
          <w:sz w:val="24"/>
          <w:szCs w:val="24"/>
          <w:lang w:val="el-GR"/>
        </w:rPr>
        <w:t xml:space="preserve">, καθώς και η ανάγνωση των </w:t>
      </w:r>
      <w:r w:rsidRPr="00697225">
        <w:rPr>
          <w:i w:val="0"/>
          <w:iCs w:val="0"/>
          <w:color w:val="000000" w:themeColor="text1"/>
          <w:sz w:val="24"/>
          <w:szCs w:val="24"/>
        </w:rPr>
        <w:t>Facebook</w:t>
      </w:r>
      <w:r w:rsidRPr="00697225">
        <w:rPr>
          <w:i w:val="0"/>
          <w:iCs w:val="0"/>
          <w:color w:val="000000" w:themeColor="text1"/>
          <w:sz w:val="24"/>
          <w:szCs w:val="24"/>
          <w:lang w:val="el-GR"/>
        </w:rPr>
        <w:t xml:space="preserve"> </w:t>
      </w:r>
      <w:r w:rsidRPr="00697225">
        <w:rPr>
          <w:i w:val="0"/>
          <w:iCs w:val="0"/>
          <w:color w:val="000000" w:themeColor="text1"/>
          <w:sz w:val="24"/>
          <w:szCs w:val="24"/>
        </w:rPr>
        <w:t>usernames</w:t>
      </w:r>
      <w:r w:rsidRPr="00697225">
        <w:rPr>
          <w:i w:val="0"/>
          <w:iCs w:val="0"/>
          <w:color w:val="000000" w:themeColor="text1"/>
          <w:sz w:val="24"/>
          <w:szCs w:val="24"/>
          <w:lang w:val="el-GR"/>
        </w:rPr>
        <w:t xml:space="preserve"> των χρηστών από το </w:t>
      </w:r>
      <w:r w:rsidRPr="00697225">
        <w:rPr>
          <w:i w:val="0"/>
          <w:iCs w:val="0"/>
          <w:color w:val="000000" w:themeColor="text1"/>
          <w:sz w:val="24"/>
          <w:szCs w:val="24"/>
        </w:rPr>
        <w:t>csv</w:t>
      </w:r>
      <w:r w:rsidRPr="00697225">
        <w:rPr>
          <w:i w:val="0"/>
          <w:iCs w:val="0"/>
          <w:color w:val="000000" w:themeColor="text1"/>
          <w:sz w:val="24"/>
          <w:szCs w:val="24"/>
          <w:lang w:val="el-GR"/>
        </w:rPr>
        <w:t xml:space="preserve"> αρχείο </w:t>
      </w:r>
      <w:r w:rsidR="00CC373F" w:rsidRPr="00697225">
        <w:rPr>
          <w:i w:val="0"/>
          <w:iCs w:val="0"/>
          <w:color w:val="000000" w:themeColor="text1"/>
          <w:sz w:val="24"/>
          <w:szCs w:val="24"/>
          <w:lang w:val="el-GR"/>
        </w:rPr>
        <w:t>(</w:t>
      </w:r>
      <w:r w:rsidR="00CC373F" w:rsidRPr="00697225">
        <w:rPr>
          <w:i w:val="0"/>
          <w:iCs w:val="0"/>
          <w:color w:val="auto"/>
          <w:sz w:val="24"/>
          <w:szCs w:val="24"/>
          <w:lang w:val="el-GR"/>
        </w:rPr>
        <w:fldChar w:fldCharType="begin"/>
      </w:r>
      <w:r w:rsidR="00CC373F" w:rsidRPr="00697225">
        <w:rPr>
          <w:i w:val="0"/>
          <w:iCs w:val="0"/>
          <w:color w:val="auto"/>
          <w:sz w:val="24"/>
          <w:szCs w:val="24"/>
          <w:lang w:val="el-GR"/>
        </w:rPr>
        <w:instrText xml:space="preserve"> REF _Ref78469685 \h  \* MERGEFORMAT </w:instrText>
      </w:r>
      <w:r w:rsidR="00CC373F" w:rsidRPr="00697225">
        <w:rPr>
          <w:i w:val="0"/>
          <w:iCs w:val="0"/>
          <w:color w:val="auto"/>
          <w:sz w:val="24"/>
          <w:szCs w:val="24"/>
          <w:lang w:val="el-GR"/>
        </w:rPr>
      </w:r>
      <w:r w:rsidR="00CC373F" w:rsidRPr="00697225">
        <w:rPr>
          <w:i w:val="0"/>
          <w:iCs w:val="0"/>
          <w:color w:val="auto"/>
          <w:sz w:val="24"/>
          <w:szCs w:val="24"/>
          <w:lang w:val="el-GR"/>
        </w:rPr>
        <w:fldChar w:fldCharType="separate"/>
      </w:r>
      <w:r w:rsidR="00CC373F" w:rsidRPr="00697225">
        <w:rPr>
          <w:b/>
          <w:bCs/>
          <w:color w:val="auto"/>
          <w:sz w:val="24"/>
          <w:szCs w:val="24"/>
          <w:lang w:val="el-GR"/>
        </w:rPr>
        <w:t xml:space="preserve">Εικόνα </w:t>
      </w:r>
      <w:r w:rsidR="00CC373F" w:rsidRPr="00697225">
        <w:rPr>
          <w:b/>
          <w:bCs/>
          <w:i w:val="0"/>
          <w:iCs w:val="0"/>
          <w:noProof/>
          <w:color w:val="auto"/>
          <w:sz w:val="24"/>
          <w:szCs w:val="24"/>
          <w:lang w:val="el-GR"/>
        </w:rPr>
        <w:t>28</w:t>
      </w:r>
      <w:r w:rsidR="00CC373F" w:rsidRPr="00697225">
        <w:rPr>
          <w:i w:val="0"/>
          <w:iCs w:val="0"/>
          <w:color w:val="auto"/>
          <w:sz w:val="24"/>
          <w:szCs w:val="24"/>
          <w:lang w:val="el-GR"/>
        </w:rPr>
        <w:fldChar w:fldCharType="end"/>
      </w:r>
      <w:r w:rsidR="00CC373F" w:rsidRPr="00697225">
        <w:rPr>
          <w:i w:val="0"/>
          <w:iCs w:val="0"/>
          <w:color w:val="000000" w:themeColor="text1"/>
          <w:sz w:val="24"/>
          <w:szCs w:val="24"/>
          <w:lang w:val="el-GR"/>
        </w:rPr>
        <w:t xml:space="preserve">) </w:t>
      </w:r>
      <w:r w:rsidRPr="00697225">
        <w:rPr>
          <w:i w:val="0"/>
          <w:iCs w:val="0"/>
          <w:color w:val="000000" w:themeColor="text1"/>
          <w:sz w:val="24"/>
          <w:szCs w:val="24"/>
          <w:lang w:val="el-GR"/>
        </w:rPr>
        <w:t xml:space="preserve">και φόρτωση τους σε ένα </w:t>
      </w:r>
      <w:r w:rsidRPr="00697225">
        <w:rPr>
          <w:i w:val="0"/>
          <w:iCs w:val="0"/>
          <w:color w:val="000000" w:themeColor="text1"/>
          <w:sz w:val="24"/>
          <w:szCs w:val="24"/>
        </w:rPr>
        <w:t>dataframe</w:t>
      </w:r>
      <w:r w:rsidRPr="00697225">
        <w:rPr>
          <w:i w:val="0"/>
          <w:iCs w:val="0"/>
          <w:color w:val="000000" w:themeColor="text1"/>
          <w:sz w:val="24"/>
          <w:szCs w:val="24"/>
          <w:lang w:val="el-GR"/>
        </w:rPr>
        <w:t>.</w:t>
      </w:r>
    </w:p>
    <w:p w14:paraId="276D51C7" w14:textId="05118EAB" w:rsidR="00B96860" w:rsidRPr="00697225" w:rsidRDefault="00725593">
      <w:pPr>
        <w:pStyle w:val="Caption"/>
        <w:numPr>
          <w:ilvl w:val="0"/>
          <w:numId w:val="28"/>
        </w:numPr>
        <w:spacing w:after="120"/>
        <w:rPr>
          <w:noProof/>
          <w:sz w:val="24"/>
          <w:szCs w:val="24"/>
          <w:lang w:val="el-GR"/>
        </w:rPr>
        <w:pPrChange w:id="2269" w:author="GEORGILAS STYLIANOS" w:date="2021-08-06T22:36:00Z">
          <w:pPr>
            <w:pStyle w:val="Caption"/>
            <w:numPr>
              <w:numId w:val="28"/>
            </w:numPr>
            <w:ind w:left="720" w:hanging="360"/>
          </w:pPr>
        </w:pPrChange>
      </w:pPr>
      <w:r w:rsidRPr="00697225">
        <w:rPr>
          <w:i w:val="0"/>
          <w:iCs w:val="0"/>
          <w:color w:val="000000" w:themeColor="text1"/>
          <w:sz w:val="24"/>
          <w:szCs w:val="24"/>
          <w:lang w:val="el-GR"/>
        </w:rPr>
        <w:t xml:space="preserve">Στην γραμμή 17, παίρνουμε κάθε χρήστη και τον εισάγουμε ως όρισμα στην συνάρτηση </w:t>
      </w:r>
      <w:r w:rsidRPr="00697225">
        <w:rPr>
          <w:i w:val="0"/>
          <w:iCs w:val="0"/>
          <w:color w:val="000000" w:themeColor="text1"/>
          <w:sz w:val="24"/>
          <w:szCs w:val="24"/>
        </w:rPr>
        <w:t>fb</w:t>
      </w:r>
      <w:r w:rsidRPr="00697225">
        <w:rPr>
          <w:i w:val="0"/>
          <w:iCs w:val="0"/>
          <w:color w:val="000000" w:themeColor="text1"/>
          <w:sz w:val="24"/>
          <w:szCs w:val="24"/>
          <w:lang w:val="el-GR"/>
        </w:rPr>
        <w:t>_</w:t>
      </w:r>
      <w:r w:rsidRPr="00697225">
        <w:rPr>
          <w:i w:val="0"/>
          <w:iCs w:val="0"/>
          <w:color w:val="000000" w:themeColor="text1"/>
          <w:sz w:val="24"/>
          <w:szCs w:val="24"/>
        </w:rPr>
        <w:t>scraper</w:t>
      </w:r>
      <w:r w:rsidRPr="00697225">
        <w:rPr>
          <w:i w:val="0"/>
          <w:iCs w:val="0"/>
          <w:color w:val="000000" w:themeColor="text1"/>
          <w:sz w:val="24"/>
          <w:szCs w:val="24"/>
          <w:lang w:val="el-GR"/>
        </w:rPr>
        <w:t xml:space="preserve"> </w:t>
      </w:r>
      <w:r w:rsidR="00CC373F" w:rsidRPr="00697225">
        <w:rPr>
          <w:i w:val="0"/>
          <w:iCs w:val="0"/>
          <w:color w:val="000000" w:themeColor="text1"/>
          <w:sz w:val="24"/>
          <w:szCs w:val="24"/>
          <w:lang w:val="el-GR"/>
        </w:rPr>
        <w:t>(</w:t>
      </w:r>
      <w:r w:rsidR="00CC373F" w:rsidRPr="00697225">
        <w:rPr>
          <w:i w:val="0"/>
          <w:iCs w:val="0"/>
          <w:color w:val="auto"/>
          <w:sz w:val="24"/>
          <w:szCs w:val="24"/>
          <w:lang w:val="el-GR"/>
        </w:rPr>
        <w:fldChar w:fldCharType="begin"/>
      </w:r>
      <w:r w:rsidR="00CC373F" w:rsidRPr="00697225">
        <w:rPr>
          <w:i w:val="0"/>
          <w:iCs w:val="0"/>
          <w:color w:val="auto"/>
          <w:sz w:val="24"/>
          <w:szCs w:val="24"/>
          <w:lang w:val="el-GR"/>
        </w:rPr>
        <w:instrText xml:space="preserve"> REF _Ref78470148 \h  \* MERGEFORMAT </w:instrText>
      </w:r>
      <w:r w:rsidR="00CC373F" w:rsidRPr="00697225">
        <w:rPr>
          <w:i w:val="0"/>
          <w:iCs w:val="0"/>
          <w:color w:val="auto"/>
          <w:sz w:val="24"/>
          <w:szCs w:val="24"/>
          <w:lang w:val="el-GR"/>
        </w:rPr>
      </w:r>
      <w:r w:rsidR="00CC373F" w:rsidRPr="00697225">
        <w:rPr>
          <w:i w:val="0"/>
          <w:iCs w:val="0"/>
          <w:color w:val="auto"/>
          <w:sz w:val="24"/>
          <w:szCs w:val="24"/>
          <w:lang w:val="el-GR"/>
        </w:rPr>
        <w:fldChar w:fldCharType="separate"/>
      </w:r>
      <w:r w:rsidR="00CC373F" w:rsidRPr="00697225">
        <w:rPr>
          <w:b/>
          <w:bCs/>
          <w:color w:val="auto"/>
          <w:sz w:val="24"/>
          <w:szCs w:val="24"/>
          <w:lang w:val="el-GR"/>
        </w:rPr>
        <w:t xml:space="preserve">Εικόνα </w:t>
      </w:r>
      <w:r w:rsidR="00CC373F" w:rsidRPr="00697225">
        <w:rPr>
          <w:b/>
          <w:bCs/>
          <w:i w:val="0"/>
          <w:iCs w:val="0"/>
          <w:noProof/>
          <w:color w:val="auto"/>
          <w:sz w:val="24"/>
          <w:szCs w:val="24"/>
          <w:lang w:val="el-GR"/>
        </w:rPr>
        <w:t>41</w:t>
      </w:r>
      <w:r w:rsidR="00CC373F" w:rsidRPr="00697225">
        <w:rPr>
          <w:i w:val="0"/>
          <w:iCs w:val="0"/>
          <w:color w:val="auto"/>
          <w:sz w:val="24"/>
          <w:szCs w:val="24"/>
          <w:lang w:val="el-GR"/>
        </w:rPr>
        <w:fldChar w:fldCharType="end"/>
      </w:r>
      <w:r w:rsidR="00CC373F" w:rsidRPr="00697225">
        <w:rPr>
          <w:i w:val="0"/>
          <w:iCs w:val="0"/>
          <w:color w:val="000000" w:themeColor="text1"/>
          <w:sz w:val="24"/>
          <w:szCs w:val="24"/>
          <w:lang w:val="el-GR"/>
        </w:rPr>
        <w:t>)</w:t>
      </w:r>
      <w:r w:rsidRPr="00697225">
        <w:rPr>
          <w:i w:val="0"/>
          <w:iCs w:val="0"/>
          <w:color w:val="000000" w:themeColor="text1"/>
          <w:sz w:val="24"/>
          <w:szCs w:val="24"/>
          <w:lang w:val="el-GR"/>
        </w:rPr>
        <w:t>.</w:t>
      </w:r>
      <w:r w:rsidRPr="00697225">
        <w:rPr>
          <w:noProof/>
          <w:sz w:val="24"/>
          <w:szCs w:val="24"/>
          <w:lang w:val="el-GR"/>
        </w:rPr>
        <w:t xml:space="preserve"> </w:t>
      </w:r>
    </w:p>
    <w:p w14:paraId="31CA8B73" w14:textId="168C823E" w:rsidR="00725593" w:rsidRPr="00B96860" w:rsidRDefault="00725593" w:rsidP="00697225">
      <w:pPr>
        <w:rPr>
          <w:noProof/>
          <w:lang w:val="el-GR"/>
        </w:rPr>
      </w:pPr>
      <w:r>
        <w:rPr>
          <w:noProof/>
          <w:lang w:val="el-GR"/>
        </w:rPr>
        <w:drawing>
          <wp:inline distT="0" distB="0" distL="0" distR="0" wp14:anchorId="1D13A2B5" wp14:editId="4639C895">
            <wp:extent cx="5943600" cy="111873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1118730"/>
                    </a:xfrm>
                    <a:prstGeom prst="rect">
                      <a:avLst/>
                    </a:prstGeom>
                  </pic:spPr>
                </pic:pic>
              </a:graphicData>
            </a:graphic>
          </wp:inline>
        </w:drawing>
      </w:r>
    </w:p>
    <w:p w14:paraId="7DF0E08F" w14:textId="7A3EBB7C" w:rsidR="00725593" w:rsidRPr="003C59CA" w:rsidRDefault="00725593" w:rsidP="00697225">
      <w:pPr>
        <w:jc w:val="center"/>
        <w:rPr>
          <w:b/>
          <w:bCs/>
          <w:i/>
          <w:iCs/>
          <w:sz w:val="24"/>
          <w:szCs w:val="24"/>
          <w:lang w:val="el-GR"/>
        </w:rPr>
      </w:pPr>
      <w:bookmarkStart w:id="2270" w:name="_Ref78470148"/>
      <w:bookmarkStart w:id="2271" w:name="_Toc77198273"/>
      <w:bookmarkStart w:id="2272" w:name="_Toc77201057"/>
      <w:bookmarkStart w:id="2273" w:name="_Toc77201358"/>
      <w:bookmarkStart w:id="2274" w:name="_Toc77212414"/>
      <w:bookmarkStart w:id="2275" w:name="_Toc77796821"/>
      <w:bookmarkStart w:id="2276" w:name="_Toc78288002"/>
      <w:bookmarkStart w:id="2277" w:name="_Toc78469312"/>
      <w:bookmarkStart w:id="2278" w:name="_Toc78589198"/>
      <w:bookmarkStart w:id="2279" w:name="_Toc78604288"/>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ins w:id="2280" w:author="GEORGILAS STYLIANOS" w:date="2021-08-07T19:17:00Z">
        <w:r w:rsidR="001610D4" w:rsidRPr="004E2A3D">
          <w:rPr>
            <w:b/>
            <w:bCs/>
            <w:i/>
            <w:iCs/>
            <w:noProof/>
            <w:sz w:val="24"/>
            <w:szCs w:val="24"/>
            <w:lang w:val="el-GR"/>
            <w:rPrChange w:id="2281" w:author="GEORGILAS STYLIANOS" w:date="2021-08-08T12:57:00Z">
              <w:rPr>
                <w:b/>
                <w:bCs/>
                <w:i/>
                <w:iCs/>
                <w:noProof/>
                <w:sz w:val="24"/>
                <w:szCs w:val="24"/>
              </w:rPr>
            </w:rPrChange>
          </w:rPr>
          <w:t>41</w:t>
        </w:r>
      </w:ins>
      <w:del w:id="2282" w:author="GEORGILAS STYLIANOS" w:date="2021-08-07T19:17:00Z">
        <w:r w:rsidR="00582156" w:rsidRPr="00582156" w:rsidDel="001610D4">
          <w:rPr>
            <w:b/>
            <w:bCs/>
            <w:i/>
            <w:iCs/>
            <w:noProof/>
            <w:sz w:val="24"/>
            <w:szCs w:val="24"/>
            <w:lang w:val="el-GR"/>
          </w:rPr>
          <w:delText>41</w:delText>
        </w:r>
      </w:del>
      <w:r w:rsidRPr="003C59CA">
        <w:rPr>
          <w:b/>
          <w:bCs/>
          <w:i/>
          <w:iCs/>
          <w:sz w:val="24"/>
          <w:szCs w:val="24"/>
        </w:rPr>
        <w:fldChar w:fldCharType="end"/>
      </w:r>
      <w:bookmarkEnd w:id="2270"/>
      <w:r w:rsidRPr="003C59CA">
        <w:rPr>
          <w:b/>
          <w:bCs/>
          <w:i/>
          <w:iCs/>
          <w:sz w:val="24"/>
          <w:szCs w:val="24"/>
          <w:lang w:val="el-GR"/>
        </w:rPr>
        <w:t>:</w:t>
      </w:r>
      <w:r w:rsidR="00697225" w:rsidRPr="00697225">
        <w:rPr>
          <w:b/>
          <w:bCs/>
          <w:i/>
          <w:iCs/>
          <w:sz w:val="24"/>
          <w:szCs w:val="24"/>
          <w:lang w:val="el-GR"/>
        </w:rPr>
        <w:t xml:space="preserve"> </w:t>
      </w:r>
      <w:r w:rsidRPr="003C59CA">
        <w:rPr>
          <w:b/>
          <w:bCs/>
          <w:i/>
          <w:iCs/>
          <w:sz w:val="24"/>
          <w:szCs w:val="24"/>
          <w:lang w:val="el-GR"/>
        </w:rPr>
        <w:t xml:space="preserve">Συνάρτηση </w:t>
      </w:r>
      <w:r w:rsidRPr="003C59CA">
        <w:rPr>
          <w:b/>
          <w:bCs/>
          <w:i/>
          <w:iCs/>
          <w:sz w:val="24"/>
          <w:szCs w:val="24"/>
        </w:rPr>
        <w:t>fb</w:t>
      </w:r>
      <w:r w:rsidRPr="003C59CA">
        <w:rPr>
          <w:b/>
          <w:bCs/>
          <w:i/>
          <w:iCs/>
          <w:sz w:val="24"/>
          <w:szCs w:val="24"/>
          <w:lang w:val="el-GR"/>
        </w:rPr>
        <w:t>_</w:t>
      </w:r>
      <w:r w:rsidRPr="003C59CA">
        <w:rPr>
          <w:b/>
          <w:bCs/>
          <w:i/>
          <w:iCs/>
          <w:sz w:val="24"/>
          <w:szCs w:val="24"/>
        </w:rPr>
        <w:t>scraper</w:t>
      </w:r>
      <w:bookmarkEnd w:id="2271"/>
      <w:bookmarkEnd w:id="2272"/>
      <w:bookmarkEnd w:id="2273"/>
      <w:bookmarkEnd w:id="2274"/>
      <w:bookmarkEnd w:id="2275"/>
      <w:bookmarkEnd w:id="2276"/>
      <w:bookmarkEnd w:id="2277"/>
      <w:bookmarkEnd w:id="2278"/>
      <w:bookmarkEnd w:id="2279"/>
    </w:p>
    <w:p w14:paraId="392C2076" w14:textId="4ECC9803" w:rsidR="00E90D5F" w:rsidRPr="00697225" w:rsidRDefault="00E90D5F" w:rsidP="00725593">
      <w:pPr>
        <w:rPr>
          <w:sz w:val="24"/>
          <w:szCs w:val="24"/>
          <w:lang w:val="el-GR"/>
        </w:rPr>
      </w:pPr>
      <w:r w:rsidRPr="00697225">
        <w:rPr>
          <w:sz w:val="24"/>
          <w:szCs w:val="24"/>
          <w:lang w:val="el-GR"/>
        </w:rPr>
        <w:t xml:space="preserve">Στη συνάρτηση αυτή κάνουμε αίτημα στον </w:t>
      </w:r>
      <w:r w:rsidRPr="00697225">
        <w:rPr>
          <w:sz w:val="24"/>
          <w:szCs w:val="24"/>
        </w:rPr>
        <w:t>Facebook</w:t>
      </w:r>
      <w:r w:rsidRPr="00697225">
        <w:rPr>
          <w:sz w:val="24"/>
          <w:szCs w:val="24"/>
          <w:lang w:val="el-GR"/>
        </w:rPr>
        <w:t xml:space="preserve"> </w:t>
      </w:r>
      <w:r w:rsidRPr="00697225">
        <w:rPr>
          <w:sz w:val="24"/>
          <w:szCs w:val="24"/>
        </w:rPr>
        <w:t>scraper</w:t>
      </w:r>
      <w:r w:rsidRPr="00697225">
        <w:rPr>
          <w:sz w:val="24"/>
          <w:szCs w:val="24"/>
          <w:lang w:val="el-GR"/>
        </w:rPr>
        <w:t xml:space="preserve"> να μας επιστρέψει 16 σελίδες από δημοσιεύσεις οι οποίες αναλογούν σε περίπου 64 δημοσιεύσεις. Αυτές οι δημοσιεύσεις έρχονται σε μορφή </w:t>
      </w:r>
      <w:r w:rsidR="007809BE" w:rsidRPr="00697225">
        <w:rPr>
          <w:sz w:val="24"/>
          <w:szCs w:val="24"/>
        </w:rPr>
        <w:t>JSON</w:t>
      </w:r>
      <w:r w:rsidR="007809BE" w:rsidRPr="00697225">
        <w:rPr>
          <w:sz w:val="24"/>
          <w:szCs w:val="24"/>
          <w:lang w:val="el-GR"/>
        </w:rPr>
        <w:t xml:space="preserve"> αντικειμένου</w:t>
      </w:r>
      <w:r w:rsidRPr="00697225">
        <w:rPr>
          <w:sz w:val="24"/>
          <w:szCs w:val="24"/>
          <w:lang w:val="el-GR"/>
        </w:rPr>
        <w:t xml:space="preserve"> για ευκολότερη πρόσβαση του περιεχομένου τους</w:t>
      </w:r>
      <w:r w:rsidR="0064441A" w:rsidRPr="00697225">
        <w:rPr>
          <w:sz w:val="24"/>
          <w:szCs w:val="24"/>
          <w:lang w:val="el-GR"/>
        </w:rPr>
        <w:t xml:space="preserve"> </w:t>
      </w:r>
      <w:r w:rsidR="002A6493" w:rsidRPr="00697225">
        <w:rPr>
          <w:sz w:val="24"/>
          <w:szCs w:val="24"/>
          <w:lang w:val="el-GR"/>
        </w:rPr>
        <w:lastRenderedPageBreak/>
        <w:t>(</w:t>
      </w:r>
      <w:r w:rsidR="00CC373F" w:rsidRPr="00697225">
        <w:rPr>
          <w:sz w:val="24"/>
          <w:szCs w:val="24"/>
        </w:rPr>
        <w:fldChar w:fldCharType="begin"/>
      </w:r>
      <w:r w:rsidR="00CC373F" w:rsidRPr="00697225">
        <w:rPr>
          <w:sz w:val="24"/>
          <w:szCs w:val="24"/>
          <w:lang w:val="el-GR"/>
        </w:rPr>
        <w:instrText xml:space="preserve"> REF _Ref78470165 \h </w:instrText>
      </w:r>
      <w:r w:rsidR="00697225" w:rsidRPr="00697225">
        <w:rPr>
          <w:sz w:val="24"/>
          <w:szCs w:val="24"/>
          <w:lang w:val="el-GR"/>
        </w:rPr>
        <w:instrText xml:space="preserve"> \* </w:instrText>
      </w:r>
      <w:r w:rsidR="00697225">
        <w:rPr>
          <w:sz w:val="24"/>
          <w:szCs w:val="24"/>
        </w:rPr>
        <w:instrText>MERGEFORMAT</w:instrText>
      </w:r>
      <w:r w:rsidR="00697225" w:rsidRPr="00697225">
        <w:rPr>
          <w:sz w:val="24"/>
          <w:szCs w:val="24"/>
          <w:lang w:val="el-GR"/>
        </w:rPr>
        <w:instrText xml:space="preserve"> </w:instrText>
      </w:r>
      <w:r w:rsidR="00CC373F" w:rsidRPr="00697225">
        <w:rPr>
          <w:sz w:val="24"/>
          <w:szCs w:val="24"/>
        </w:rPr>
      </w:r>
      <w:r w:rsidR="00CC373F" w:rsidRPr="00697225">
        <w:rPr>
          <w:sz w:val="24"/>
          <w:szCs w:val="24"/>
        </w:rPr>
        <w:fldChar w:fldCharType="separate"/>
      </w:r>
      <w:r w:rsidR="00CC373F" w:rsidRPr="00697225">
        <w:rPr>
          <w:b/>
          <w:bCs/>
          <w:i/>
          <w:iCs/>
          <w:sz w:val="24"/>
          <w:szCs w:val="24"/>
          <w:lang w:val="el-GR"/>
        </w:rPr>
        <w:t xml:space="preserve">Εικόνα </w:t>
      </w:r>
      <w:r w:rsidR="00CC373F" w:rsidRPr="00697225">
        <w:rPr>
          <w:b/>
          <w:bCs/>
          <w:i/>
          <w:iCs/>
          <w:noProof/>
          <w:sz w:val="24"/>
          <w:szCs w:val="24"/>
          <w:lang w:val="el-GR"/>
        </w:rPr>
        <w:t>42</w:t>
      </w:r>
      <w:r w:rsidR="00CC373F" w:rsidRPr="00697225">
        <w:rPr>
          <w:sz w:val="24"/>
          <w:szCs w:val="24"/>
        </w:rPr>
        <w:fldChar w:fldCharType="end"/>
      </w:r>
      <w:r w:rsidR="002A6493" w:rsidRPr="00697225">
        <w:rPr>
          <w:sz w:val="24"/>
          <w:szCs w:val="24"/>
          <w:lang w:val="el-GR"/>
        </w:rPr>
        <w:t>)</w:t>
      </w:r>
      <w:r w:rsidR="005D0CA1" w:rsidRPr="00697225">
        <w:rPr>
          <w:sz w:val="24"/>
          <w:szCs w:val="24"/>
          <w:lang w:val="el-GR"/>
        </w:rPr>
        <w:t>.</w:t>
      </w:r>
      <w:r w:rsidRPr="00697225">
        <w:rPr>
          <w:sz w:val="24"/>
          <w:szCs w:val="24"/>
          <w:lang w:val="el-GR"/>
        </w:rPr>
        <w:t xml:space="preserve"> Στη συνέχεια κάθε τέτοιο </w:t>
      </w:r>
      <w:r w:rsidR="007809BE" w:rsidRPr="00697225">
        <w:rPr>
          <w:sz w:val="24"/>
          <w:szCs w:val="24"/>
        </w:rPr>
        <w:t>JSON</w:t>
      </w:r>
      <w:r w:rsidR="007809BE" w:rsidRPr="00697225">
        <w:rPr>
          <w:sz w:val="24"/>
          <w:szCs w:val="24"/>
          <w:lang w:val="el-GR"/>
        </w:rPr>
        <w:t xml:space="preserve"> αντικείμενο</w:t>
      </w:r>
      <w:r w:rsidRPr="00697225">
        <w:rPr>
          <w:sz w:val="24"/>
          <w:szCs w:val="24"/>
          <w:lang w:val="el-GR"/>
        </w:rPr>
        <w:t xml:space="preserve"> το βάζουμε σε μια λίστα την οποία θα την διατρέξουμε στις επόμενες συναρτήσεις.</w:t>
      </w:r>
    </w:p>
    <w:p w14:paraId="29DC11B0" w14:textId="77777777" w:rsidR="002A6493" w:rsidRDefault="002A6493" w:rsidP="00697225">
      <w:pPr>
        <w:keepNext/>
        <w:jc w:val="center"/>
      </w:pPr>
      <w:r>
        <w:rPr>
          <w:noProof/>
          <w:lang w:val="el-GR"/>
        </w:rPr>
        <w:drawing>
          <wp:inline distT="0" distB="0" distL="0" distR="0" wp14:anchorId="45DC86EA" wp14:editId="6E986C1C">
            <wp:extent cx="5943492" cy="4230094"/>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7219" cy="4232747"/>
                    </a:xfrm>
                    <a:prstGeom prst="rect">
                      <a:avLst/>
                    </a:prstGeom>
                  </pic:spPr>
                </pic:pic>
              </a:graphicData>
            </a:graphic>
          </wp:inline>
        </w:drawing>
      </w:r>
    </w:p>
    <w:p w14:paraId="7860E5AB" w14:textId="1009DE52" w:rsidR="002A6493" w:rsidRPr="003C59CA" w:rsidRDefault="002A6493" w:rsidP="00697225">
      <w:pPr>
        <w:jc w:val="center"/>
        <w:rPr>
          <w:b/>
          <w:bCs/>
          <w:i/>
          <w:iCs/>
          <w:sz w:val="24"/>
          <w:szCs w:val="24"/>
          <w:lang w:val="el-GR"/>
        </w:rPr>
      </w:pPr>
      <w:bookmarkStart w:id="2283" w:name="_Ref78470165"/>
      <w:bookmarkStart w:id="2284" w:name="_Toc77198274"/>
      <w:bookmarkStart w:id="2285" w:name="_Toc77201058"/>
      <w:bookmarkStart w:id="2286" w:name="_Toc77201359"/>
      <w:bookmarkStart w:id="2287" w:name="_Toc77212415"/>
      <w:bookmarkStart w:id="2288" w:name="_Toc77796822"/>
      <w:bookmarkStart w:id="2289" w:name="_Toc78288003"/>
      <w:bookmarkStart w:id="2290" w:name="_Toc78469313"/>
      <w:bookmarkStart w:id="2291" w:name="_Toc78589199"/>
      <w:bookmarkStart w:id="2292" w:name="_Toc78604289"/>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1610D4">
        <w:rPr>
          <w:b/>
          <w:bCs/>
          <w:i/>
          <w:iCs/>
          <w:noProof/>
          <w:sz w:val="24"/>
          <w:szCs w:val="24"/>
        </w:rPr>
        <w:t>42</w:t>
      </w:r>
      <w:r w:rsidRPr="003C59CA">
        <w:rPr>
          <w:b/>
          <w:bCs/>
          <w:i/>
          <w:iCs/>
          <w:sz w:val="24"/>
          <w:szCs w:val="24"/>
        </w:rPr>
        <w:fldChar w:fldCharType="end"/>
      </w:r>
      <w:bookmarkEnd w:id="2283"/>
      <w:r w:rsidRPr="003C59CA">
        <w:rPr>
          <w:b/>
          <w:bCs/>
          <w:i/>
          <w:iCs/>
          <w:sz w:val="24"/>
          <w:szCs w:val="24"/>
          <w:lang w:val="el-GR"/>
        </w:rPr>
        <w:t>:</w:t>
      </w:r>
      <w:r w:rsidR="00697225">
        <w:rPr>
          <w:b/>
          <w:bCs/>
          <w:i/>
          <w:iCs/>
          <w:sz w:val="24"/>
          <w:szCs w:val="24"/>
        </w:rPr>
        <w:t xml:space="preserve"> </w:t>
      </w:r>
      <w:r w:rsidRPr="003C59CA">
        <w:rPr>
          <w:b/>
          <w:bCs/>
          <w:i/>
          <w:iCs/>
          <w:sz w:val="24"/>
          <w:szCs w:val="24"/>
        </w:rPr>
        <w:t>Facebook</w:t>
      </w:r>
      <w:r w:rsidRPr="003C59CA">
        <w:rPr>
          <w:b/>
          <w:bCs/>
          <w:i/>
          <w:iCs/>
          <w:sz w:val="24"/>
          <w:szCs w:val="24"/>
          <w:lang w:val="el-GR"/>
        </w:rPr>
        <w:t xml:space="preserve"> </w:t>
      </w:r>
      <w:r w:rsidR="007809BE" w:rsidRPr="003C59CA">
        <w:rPr>
          <w:b/>
          <w:bCs/>
          <w:i/>
          <w:iCs/>
          <w:sz w:val="24"/>
          <w:szCs w:val="24"/>
        </w:rPr>
        <w:t>JSON</w:t>
      </w:r>
      <w:r w:rsidR="007809BE" w:rsidRPr="003C59CA">
        <w:rPr>
          <w:b/>
          <w:bCs/>
          <w:i/>
          <w:iCs/>
          <w:sz w:val="24"/>
          <w:szCs w:val="24"/>
          <w:lang w:val="el-GR"/>
        </w:rPr>
        <w:t xml:space="preserve"> αντικείμενο</w:t>
      </w:r>
      <w:bookmarkEnd w:id="2284"/>
      <w:bookmarkEnd w:id="2285"/>
      <w:bookmarkEnd w:id="2286"/>
      <w:bookmarkEnd w:id="2287"/>
      <w:bookmarkEnd w:id="2288"/>
      <w:bookmarkEnd w:id="2289"/>
      <w:bookmarkEnd w:id="2290"/>
      <w:bookmarkEnd w:id="2291"/>
      <w:bookmarkEnd w:id="2292"/>
    </w:p>
    <w:p w14:paraId="0745F224" w14:textId="77777777" w:rsidR="00B96860" w:rsidRPr="00697225" w:rsidRDefault="00E90D5F">
      <w:pPr>
        <w:pStyle w:val="Caption"/>
        <w:numPr>
          <w:ilvl w:val="0"/>
          <w:numId w:val="29"/>
        </w:numPr>
        <w:spacing w:after="120"/>
        <w:rPr>
          <w:i w:val="0"/>
          <w:iCs w:val="0"/>
          <w:color w:val="000000" w:themeColor="text1"/>
          <w:sz w:val="24"/>
          <w:szCs w:val="24"/>
          <w:lang w:val="el-GR"/>
        </w:rPr>
        <w:pPrChange w:id="2293" w:author="GEORGILAS STYLIANOS" w:date="2021-08-06T22:38:00Z">
          <w:pPr>
            <w:pStyle w:val="Caption"/>
            <w:numPr>
              <w:numId w:val="29"/>
            </w:numPr>
            <w:ind w:left="720" w:hanging="360"/>
          </w:pPr>
        </w:pPrChange>
      </w:pPr>
      <w:r w:rsidRPr="00697225">
        <w:rPr>
          <w:i w:val="0"/>
          <w:iCs w:val="0"/>
          <w:color w:val="000000" w:themeColor="text1"/>
          <w:sz w:val="24"/>
          <w:szCs w:val="24"/>
          <w:lang w:val="el-GR"/>
        </w:rPr>
        <w:t xml:space="preserve">Στην γραμμή 19 της συνάρτησης </w:t>
      </w:r>
      <w:r w:rsidRPr="00697225">
        <w:rPr>
          <w:i w:val="0"/>
          <w:iCs w:val="0"/>
          <w:color w:val="000000" w:themeColor="text1"/>
          <w:sz w:val="24"/>
          <w:szCs w:val="24"/>
        </w:rPr>
        <w:t>main</w:t>
      </w:r>
      <w:r w:rsidRPr="00697225">
        <w:rPr>
          <w:i w:val="0"/>
          <w:iCs w:val="0"/>
          <w:color w:val="000000" w:themeColor="text1"/>
          <w:sz w:val="24"/>
          <w:szCs w:val="24"/>
          <w:lang w:val="el-GR"/>
        </w:rPr>
        <w:t xml:space="preserve"> καλούμε την συνάρτηση </w:t>
      </w:r>
      <w:r w:rsidRPr="00697225">
        <w:rPr>
          <w:i w:val="0"/>
          <w:iCs w:val="0"/>
          <w:color w:val="000000" w:themeColor="text1"/>
          <w:sz w:val="24"/>
          <w:szCs w:val="24"/>
        </w:rPr>
        <w:t>RecordFBValuestoDB</w:t>
      </w:r>
      <w:r w:rsidRPr="00697225">
        <w:rPr>
          <w:i w:val="0"/>
          <w:iCs w:val="0"/>
          <w:color w:val="000000" w:themeColor="text1"/>
          <w:sz w:val="24"/>
          <w:szCs w:val="24"/>
          <w:lang w:val="el-GR"/>
        </w:rPr>
        <w:t xml:space="preserve"> η οποία θα αναλυθεί σε βάθος παρακάτω. </w:t>
      </w:r>
    </w:p>
    <w:p w14:paraId="5A90BCB3" w14:textId="5E510CA5" w:rsidR="00725593" w:rsidRPr="00697225" w:rsidRDefault="00B96860">
      <w:pPr>
        <w:pStyle w:val="Caption"/>
        <w:numPr>
          <w:ilvl w:val="0"/>
          <w:numId w:val="29"/>
        </w:numPr>
        <w:spacing w:after="120"/>
        <w:rPr>
          <w:i w:val="0"/>
          <w:iCs w:val="0"/>
          <w:color w:val="000000" w:themeColor="text1"/>
          <w:sz w:val="24"/>
          <w:szCs w:val="24"/>
          <w:lang w:val="el-GR"/>
        </w:rPr>
        <w:pPrChange w:id="2294" w:author="GEORGILAS STYLIANOS" w:date="2021-08-06T22:38:00Z">
          <w:pPr>
            <w:pStyle w:val="Caption"/>
            <w:numPr>
              <w:numId w:val="29"/>
            </w:numPr>
            <w:ind w:left="720" w:hanging="360"/>
          </w:pPr>
        </w:pPrChange>
      </w:pPr>
      <w:r w:rsidRPr="00697225">
        <w:rPr>
          <w:i w:val="0"/>
          <w:iCs w:val="0"/>
          <w:color w:val="000000" w:themeColor="text1"/>
          <w:sz w:val="24"/>
          <w:szCs w:val="24"/>
          <w:lang w:val="el-GR"/>
        </w:rPr>
        <w:t>Στη</w:t>
      </w:r>
      <w:r w:rsidR="00E90D5F" w:rsidRPr="00697225">
        <w:rPr>
          <w:i w:val="0"/>
          <w:iCs w:val="0"/>
          <w:color w:val="000000" w:themeColor="text1"/>
          <w:sz w:val="24"/>
          <w:szCs w:val="24"/>
          <w:lang w:val="el-GR"/>
        </w:rPr>
        <w:t xml:space="preserve"> γραμμή 21 τερματίζουμε την σύνδεση μας με τη </w:t>
      </w:r>
      <w:del w:id="2295" w:author="GEORGILAS STYLIANOS" w:date="2021-08-07T14:22:00Z">
        <w:r w:rsidR="00E90D5F" w:rsidRPr="00697225" w:rsidDel="0092709A">
          <w:rPr>
            <w:i w:val="0"/>
            <w:iCs w:val="0"/>
            <w:color w:val="000000" w:themeColor="text1"/>
            <w:sz w:val="24"/>
            <w:szCs w:val="24"/>
            <w:lang w:val="el-GR"/>
          </w:rPr>
          <w:delText>βάση δεδομένων</w:delText>
        </w:r>
      </w:del>
      <w:ins w:id="2296" w:author="GEORGILAS STYLIANOS" w:date="2021-08-07T14:22:00Z">
        <w:r w:rsidR="0092709A">
          <w:rPr>
            <w:i w:val="0"/>
            <w:iCs w:val="0"/>
            <w:color w:val="000000" w:themeColor="text1"/>
            <w:sz w:val="24"/>
            <w:szCs w:val="24"/>
            <w:lang w:val="el-GR"/>
          </w:rPr>
          <w:t>ΒΔ</w:t>
        </w:r>
      </w:ins>
      <w:r w:rsidR="00E90D5F" w:rsidRPr="00697225">
        <w:rPr>
          <w:i w:val="0"/>
          <w:iCs w:val="0"/>
          <w:color w:val="000000" w:themeColor="text1"/>
          <w:sz w:val="24"/>
          <w:szCs w:val="24"/>
          <w:lang w:val="el-GR"/>
        </w:rPr>
        <w:t xml:space="preserve"> και τερματίζουμε το πρόγραμμα. </w:t>
      </w:r>
    </w:p>
    <w:p w14:paraId="5B20B9D5" w14:textId="54C58614" w:rsidR="002A6493" w:rsidRPr="00697225" w:rsidRDefault="002A6493" w:rsidP="00725593">
      <w:pPr>
        <w:rPr>
          <w:sz w:val="24"/>
          <w:szCs w:val="24"/>
          <w:lang w:val="el-GR"/>
        </w:rPr>
      </w:pPr>
      <w:r w:rsidRPr="00697225">
        <w:rPr>
          <w:sz w:val="24"/>
          <w:szCs w:val="24"/>
          <w:lang w:val="el-GR"/>
        </w:rPr>
        <w:t xml:space="preserve">Όπως και στο </w:t>
      </w:r>
      <w:r w:rsidRPr="00697225">
        <w:rPr>
          <w:sz w:val="24"/>
          <w:szCs w:val="24"/>
        </w:rPr>
        <w:t>Twitter</w:t>
      </w:r>
      <w:r w:rsidRPr="00697225">
        <w:rPr>
          <w:sz w:val="24"/>
          <w:szCs w:val="24"/>
          <w:lang w:val="el-GR"/>
        </w:rPr>
        <w:t xml:space="preserve"> έτσι και στο </w:t>
      </w:r>
      <w:r w:rsidRPr="00697225">
        <w:rPr>
          <w:sz w:val="24"/>
          <w:szCs w:val="24"/>
        </w:rPr>
        <w:t>Facebook</w:t>
      </w:r>
      <w:r w:rsidRPr="00697225">
        <w:rPr>
          <w:sz w:val="24"/>
          <w:szCs w:val="24"/>
          <w:lang w:val="el-GR"/>
        </w:rPr>
        <w:t xml:space="preserve"> η συνάρτηση διαχείρισης και επεξεργασίας των δεδομένων θα αναλυθεί </w:t>
      </w:r>
      <w:del w:id="2297" w:author="Razis" w:date="2021-08-01T13:10:00Z">
        <w:r w:rsidRPr="00697225" w:rsidDel="001317A3">
          <w:rPr>
            <w:sz w:val="24"/>
            <w:szCs w:val="24"/>
            <w:lang w:val="el-GR"/>
          </w:rPr>
          <w:delText>σε κομμάτια</w:delText>
        </w:r>
      </w:del>
      <w:ins w:id="2298" w:author="Razis" w:date="2021-08-01T13:11:00Z">
        <w:r w:rsidR="001317A3">
          <w:rPr>
            <w:sz w:val="24"/>
            <w:szCs w:val="24"/>
            <w:lang w:val="el-GR"/>
          </w:rPr>
          <w:t>τμηματικά</w:t>
        </w:r>
      </w:ins>
      <w:r w:rsidRPr="00697225">
        <w:rPr>
          <w:sz w:val="24"/>
          <w:szCs w:val="24"/>
          <w:lang w:val="el-GR"/>
        </w:rPr>
        <w:t>.</w:t>
      </w:r>
    </w:p>
    <w:p w14:paraId="0845F1F0" w14:textId="1372DC4D" w:rsidR="002A6493" w:rsidRPr="00697225" w:rsidRDefault="002A6493" w:rsidP="00725593">
      <w:pPr>
        <w:rPr>
          <w:sz w:val="24"/>
          <w:szCs w:val="24"/>
          <w:lang w:val="el-GR"/>
        </w:rPr>
      </w:pPr>
      <w:r w:rsidRPr="00697225">
        <w:rPr>
          <w:sz w:val="24"/>
          <w:szCs w:val="24"/>
          <w:lang w:val="el-GR"/>
        </w:rPr>
        <w:t xml:space="preserve">Στην </w:t>
      </w:r>
      <w:r w:rsidR="00B63244" w:rsidRPr="00697225">
        <w:rPr>
          <w:sz w:val="24"/>
          <w:szCs w:val="24"/>
          <w:lang w:val="el-GR"/>
        </w:rPr>
        <w:fldChar w:fldCharType="begin"/>
      </w:r>
      <w:r w:rsidR="00B63244" w:rsidRPr="00697225">
        <w:rPr>
          <w:sz w:val="24"/>
          <w:szCs w:val="24"/>
          <w:lang w:val="el-GR"/>
        </w:rPr>
        <w:instrText xml:space="preserve"> REF _Ref78470192 \h </w:instrText>
      </w:r>
      <w:r w:rsidR="00697225">
        <w:rPr>
          <w:sz w:val="24"/>
          <w:szCs w:val="24"/>
          <w:lang w:val="el-GR"/>
        </w:rPr>
        <w:instrText xml:space="preserve"> \* MERGEFORMAT </w:instrText>
      </w:r>
      <w:r w:rsidR="00B63244" w:rsidRPr="00697225">
        <w:rPr>
          <w:sz w:val="24"/>
          <w:szCs w:val="24"/>
          <w:lang w:val="el-GR"/>
        </w:rPr>
      </w:r>
      <w:r w:rsidR="00B63244" w:rsidRPr="00697225">
        <w:rPr>
          <w:sz w:val="24"/>
          <w:szCs w:val="24"/>
          <w:lang w:val="el-GR"/>
        </w:rPr>
        <w:fldChar w:fldCharType="separate"/>
      </w:r>
      <w:r w:rsidR="00B63244" w:rsidRPr="00697225">
        <w:rPr>
          <w:b/>
          <w:bCs/>
          <w:i/>
          <w:iCs/>
          <w:sz w:val="24"/>
          <w:szCs w:val="24"/>
          <w:lang w:val="el-GR"/>
        </w:rPr>
        <w:t xml:space="preserve">Εικόνα </w:t>
      </w:r>
      <w:r w:rsidR="00B63244" w:rsidRPr="00697225">
        <w:rPr>
          <w:b/>
          <w:bCs/>
          <w:i/>
          <w:iCs/>
          <w:noProof/>
          <w:sz w:val="24"/>
          <w:szCs w:val="24"/>
          <w:lang w:val="el-GR"/>
        </w:rPr>
        <w:t>43</w:t>
      </w:r>
      <w:r w:rsidR="00B63244" w:rsidRPr="00697225">
        <w:rPr>
          <w:sz w:val="24"/>
          <w:szCs w:val="24"/>
          <w:lang w:val="el-GR"/>
        </w:rPr>
        <w:fldChar w:fldCharType="end"/>
      </w:r>
      <w:r w:rsidR="00B63244" w:rsidRPr="00697225">
        <w:rPr>
          <w:sz w:val="24"/>
          <w:szCs w:val="24"/>
          <w:lang w:val="el-GR"/>
        </w:rPr>
        <w:t xml:space="preserve"> </w:t>
      </w:r>
      <w:r w:rsidRPr="00697225">
        <w:rPr>
          <w:sz w:val="24"/>
          <w:szCs w:val="24"/>
          <w:lang w:val="el-GR"/>
        </w:rPr>
        <w:t xml:space="preserve">αρχικά παίρνουμε από το </w:t>
      </w:r>
      <w:r w:rsidR="007809BE" w:rsidRPr="00697225">
        <w:rPr>
          <w:sz w:val="24"/>
          <w:szCs w:val="24"/>
        </w:rPr>
        <w:t>JSON</w:t>
      </w:r>
      <w:r w:rsidR="007809BE" w:rsidRPr="00697225">
        <w:rPr>
          <w:sz w:val="24"/>
          <w:szCs w:val="24"/>
          <w:lang w:val="el-GR"/>
        </w:rPr>
        <w:t xml:space="preserve"> αντικείμενο</w:t>
      </w:r>
      <w:r w:rsidRPr="00697225">
        <w:rPr>
          <w:sz w:val="24"/>
          <w:szCs w:val="24"/>
          <w:lang w:val="el-GR"/>
        </w:rPr>
        <w:t xml:space="preserve"> το </w:t>
      </w:r>
      <w:r w:rsidRPr="00697225">
        <w:rPr>
          <w:sz w:val="24"/>
          <w:szCs w:val="24"/>
        </w:rPr>
        <w:t>facebook</w:t>
      </w:r>
      <w:r w:rsidRPr="00697225">
        <w:rPr>
          <w:sz w:val="24"/>
          <w:szCs w:val="24"/>
          <w:lang w:val="el-GR"/>
        </w:rPr>
        <w:t>_</w:t>
      </w:r>
      <w:r w:rsidRPr="00697225">
        <w:rPr>
          <w:sz w:val="24"/>
          <w:szCs w:val="24"/>
        </w:rPr>
        <w:t>id</w:t>
      </w:r>
      <w:r w:rsidRPr="00697225">
        <w:rPr>
          <w:sz w:val="24"/>
          <w:szCs w:val="24"/>
          <w:lang w:val="el-GR"/>
        </w:rPr>
        <w:t xml:space="preserve"> του χρήστη και με αυτό κάνουμε αναζήτηση στη βάση για το αν υπάρχει το προφίλ του χρήστη στη βάση ή όχι. Αν ο χρήστης δεν υπάρχει, τότε με τις συναρτήσεις </w:t>
      </w:r>
      <w:r w:rsidRPr="00697225">
        <w:rPr>
          <w:sz w:val="24"/>
          <w:szCs w:val="24"/>
        </w:rPr>
        <w:t>insertValueFBUsers</w:t>
      </w:r>
      <w:r w:rsidRPr="00697225">
        <w:rPr>
          <w:sz w:val="24"/>
          <w:szCs w:val="24"/>
          <w:lang w:val="el-GR"/>
        </w:rPr>
        <w:t xml:space="preserve"> και </w:t>
      </w:r>
      <w:r w:rsidRPr="00697225">
        <w:rPr>
          <w:sz w:val="24"/>
          <w:szCs w:val="24"/>
        </w:rPr>
        <w:t>insertfacebookuserid</w:t>
      </w:r>
      <w:r w:rsidRPr="00697225">
        <w:rPr>
          <w:sz w:val="24"/>
          <w:szCs w:val="24"/>
          <w:lang w:val="el-GR"/>
        </w:rPr>
        <w:t xml:space="preserve"> προσθέτουμε μια εγγραφή στους πίνακες </w:t>
      </w:r>
      <w:ins w:id="2299" w:author="GEORGILAS STYLIANOS" w:date="2021-08-06T22:38:00Z">
        <w:r w:rsidR="002A5CC1" w:rsidRPr="002A5CC1">
          <w:rPr>
            <w:sz w:val="24"/>
            <w:szCs w:val="24"/>
            <w:lang w:val="el-GR"/>
            <w:rPrChange w:id="2300" w:author="GEORGILAS STYLIANOS" w:date="2021-08-06T22:38:00Z">
              <w:rPr>
                <w:sz w:val="24"/>
                <w:szCs w:val="24"/>
              </w:rPr>
            </w:rPrChange>
          </w:rPr>
          <w:t>“</w:t>
        </w:r>
      </w:ins>
      <w:r w:rsidRPr="00697225">
        <w:rPr>
          <w:sz w:val="24"/>
          <w:szCs w:val="24"/>
        </w:rPr>
        <w:t>Facebook</w:t>
      </w:r>
      <w:ins w:id="2301" w:author="GEORGILAS STYLIANOS" w:date="2021-08-06T22:38:00Z">
        <w:r w:rsidR="002A5CC1" w:rsidRPr="002A5CC1">
          <w:rPr>
            <w:sz w:val="24"/>
            <w:szCs w:val="24"/>
            <w:lang w:val="el-GR"/>
            <w:rPrChange w:id="2302" w:author="GEORGILAS STYLIANOS" w:date="2021-08-06T22:38:00Z">
              <w:rPr>
                <w:sz w:val="24"/>
                <w:szCs w:val="24"/>
              </w:rPr>
            </w:rPrChange>
          </w:rPr>
          <w:t>”</w:t>
        </w:r>
      </w:ins>
      <w:r w:rsidRPr="00697225">
        <w:rPr>
          <w:sz w:val="24"/>
          <w:szCs w:val="24"/>
          <w:lang w:val="el-GR"/>
        </w:rPr>
        <w:t xml:space="preserve"> και </w:t>
      </w:r>
      <w:ins w:id="2303" w:author="GEORGILAS STYLIANOS" w:date="2021-08-06T22:38:00Z">
        <w:r w:rsidR="002A5CC1" w:rsidRPr="002A5CC1">
          <w:rPr>
            <w:sz w:val="24"/>
            <w:szCs w:val="24"/>
            <w:lang w:val="el-GR"/>
            <w:rPrChange w:id="2304" w:author="GEORGILAS STYLIANOS" w:date="2021-08-06T22:38:00Z">
              <w:rPr>
                <w:sz w:val="24"/>
                <w:szCs w:val="24"/>
              </w:rPr>
            </w:rPrChange>
          </w:rPr>
          <w:t>“</w:t>
        </w:r>
      </w:ins>
      <w:r w:rsidRPr="00697225">
        <w:rPr>
          <w:sz w:val="24"/>
          <w:szCs w:val="24"/>
        </w:rPr>
        <w:t>User</w:t>
      </w:r>
      <w:ins w:id="2305" w:author="GEORGILAS STYLIANOS" w:date="2021-08-06T22:38:00Z">
        <w:r w:rsidR="002A5CC1" w:rsidRPr="002A5CC1">
          <w:rPr>
            <w:sz w:val="24"/>
            <w:szCs w:val="24"/>
            <w:lang w:val="el-GR"/>
            <w:rPrChange w:id="2306" w:author="GEORGILAS STYLIANOS" w:date="2021-08-06T22:38:00Z">
              <w:rPr>
                <w:sz w:val="24"/>
                <w:szCs w:val="24"/>
              </w:rPr>
            </w:rPrChange>
          </w:rPr>
          <w:t>”</w:t>
        </w:r>
      </w:ins>
      <w:r w:rsidRPr="00697225">
        <w:rPr>
          <w:sz w:val="24"/>
          <w:szCs w:val="24"/>
          <w:lang w:val="el-GR"/>
        </w:rPr>
        <w:t xml:space="preserve"> αντίστοιχα</w:t>
      </w:r>
      <w:r w:rsidR="0064441A" w:rsidRPr="00697225">
        <w:rPr>
          <w:sz w:val="24"/>
          <w:szCs w:val="24"/>
          <w:lang w:val="el-GR"/>
        </w:rPr>
        <w:t xml:space="preserve"> </w:t>
      </w:r>
      <w:r w:rsidRPr="00697225">
        <w:rPr>
          <w:sz w:val="24"/>
          <w:szCs w:val="24"/>
          <w:lang w:val="el-GR"/>
        </w:rPr>
        <w:t>(</w:t>
      </w:r>
      <w:r w:rsidR="00B63244" w:rsidRPr="00697225">
        <w:rPr>
          <w:sz w:val="24"/>
          <w:szCs w:val="24"/>
          <w:lang w:val="el-GR"/>
        </w:rPr>
        <w:fldChar w:fldCharType="begin"/>
      </w:r>
      <w:r w:rsidR="00B63244" w:rsidRPr="00697225">
        <w:rPr>
          <w:sz w:val="24"/>
          <w:szCs w:val="24"/>
          <w:lang w:val="el-GR"/>
        </w:rPr>
        <w:instrText xml:space="preserve"> REF _Ref78469380 \h </w:instrText>
      </w:r>
      <w:r w:rsidR="00697225">
        <w:rPr>
          <w:sz w:val="24"/>
          <w:szCs w:val="24"/>
          <w:lang w:val="el-GR"/>
        </w:rPr>
        <w:instrText xml:space="preserve"> \* MERGEFORMAT </w:instrText>
      </w:r>
      <w:r w:rsidR="00B63244" w:rsidRPr="00697225">
        <w:rPr>
          <w:sz w:val="24"/>
          <w:szCs w:val="24"/>
          <w:lang w:val="el-GR"/>
        </w:rPr>
      </w:r>
      <w:r w:rsidR="00B63244" w:rsidRPr="00697225">
        <w:rPr>
          <w:sz w:val="24"/>
          <w:szCs w:val="24"/>
          <w:lang w:val="el-GR"/>
        </w:rPr>
        <w:fldChar w:fldCharType="separate"/>
      </w:r>
      <w:r w:rsidR="00B63244" w:rsidRPr="00697225">
        <w:rPr>
          <w:b/>
          <w:bCs/>
          <w:sz w:val="24"/>
          <w:szCs w:val="24"/>
          <w:lang w:val="el-GR"/>
        </w:rPr>
        <w:t xml:space="preserve">Εικόνα </w:t>
      </w:r>
      <w:r w:rsidR="00B63244" w:rsidRPr="00697225">
        <w:rPr>
          <w:b/>
          <w:bCs/>
          <w:noProof/>
          <w:sz w:val="24"/>
          <w:szCs w:val="24"/>
          <w:lang w:val="el-GR"/>
        </w:rPr>
        <w:t>2</w:t>
      </w:r>
      <w:r w:rsidR="00B63244" w:rsidRPr="00697225">
        <w:rPr>
          <w:sz w:val="24"/>
          <w:szCs w:val="24"/>
          <w:lang w:val="el-GR"/>
        </w:rPr>
        <w:fldChar w:fldCharType="end"/>
      </w:r>
      <w:r w:rsidR="00044FA9" w:rsidRPr="00697225">
        <w:rPr>
          <w:sz w:val="24"/>
          <w:szCs w:val="24"/>
          <w:lang w:val="el-GR"/>
        </w:rPr>
        <w:t xml:space="preserve"> και </w:t>
      </w:r>
      <w:r w:rsidR="00B63244" w:rsidRPr="00697225">
        <w:rPr>
          <w:sz w:val="24"/>
          <w:szCs w:val="24"/>
          <w:lang w:val="el-GR"/>
        </w:rPr>
        <w:fldChar w:fldCharType="begin"/>
      </w:r>
      <w:r w:rsidR="00B63244" w:rsidRPr="00697225">
        <w:rPr>
          <w:sz w:val="24"/>
          <w:szCs w:val="24"/>
          <w:lang w:val="el-GR"/>
        </w:rPr>
        <w:instrText xml:space="preserve"> REF _Ref78469398 \h </w:instrText>
      </w:r>
      <w:r w:rsidR="00697225">
        <w:rPr>
          <w:sz w:val="24"/>
          <w:szCs w:val="24"/>
          <w:lang w:val="el-GR"/>
        </w:rPr>
        <w:instrText xml:space="preserve"> \* MERGEFORMAT </w:instrText>
      </w:r>
      <w:r w:rsidR="00B63244" w:rsidRPr="00697225">
        <w:rPr>
          <w:sz w:val="24"/>
          <w:szCs w:val="24"/>
          <w:lang w:val="el-GR"/>
        </w:rPr>
      </w:r>
      <w:r w:rsidR="00B63244" w:rsidRPr="00697225">
        <w:rPr>
          <w:sz w:val="24"/>
          <w:szCs w:val="24"/>
          <w:lang w:val="el-GR"/>
        </w:rPr>
        <w:fldChar w:fldCharType="separate"/>
      </w:r>
      <w:r w:rsidR="00B63244" w:rsidRPr="00697225">
        <w:rPr>
          <w:b/>
          <w:bCs/>
          <w:sz w:val="24"/>
          <w:szCs w:val="24"/>
          <w:lang w:val="el-GR"/>
        </w:rPr>
        <w:t xml:space="preserve">Εικόνα </w:t>
      </w:r>
      <w:r w:rsidR="00B63244" w:rsidRPr="00697225">
        <w:rPr>
          <w:b/>
          <w:bCs/>
          <w:noProof/>
          <w:sz w:val="24"/>
          <w:szCs w:val="24"/>
          <w:lang w:val="el-GR"/>
        </w:rPr>
        <w:t>4</w:t>
      </w:r>
      <w:r w:rsidR="00B63244" w:rsidRPr="00697225">
        <w:rPr>
          <w:sz w:val="24"/>
          <w:szCs w:val="24"/>
          <w:lang w:val="el-GR"/>
        </w:rPr>
        <w:fldChar w:fldCharType="end"/>
      </w:r>
      <w:r w:rsidRPr="00697225">
        <w:rPr>
          <w:sz w:val="24"/>
          <w:szCs w:val="24"/>
          <w:lang w:val="el-GR"/>
        </w:rPr>
        <w:t>). Αλλιώς</w:t>
      </w:r>
      <w:r w:rsidR="00697225" w:rsidRPr="00697225">
        <w:rPr>
          <w:sz w:val="24"/>
          <w:szCs w:val="24"/>
          <w:lang w:val="el-GR"/>
        </w:rPr>
        <w:t xml:space="preserve">, </w:t>
      </w:r>
      <w:r w:rsidRPr="00697225">
        <w:rPr>
          <w:sz w:val="24"/>
          <w:szCs w:val="24"/>
          <w:lang w:val="el-GR"/>
        </w:rPr>
        <w:t xml:space="preserve">αν ο χρήστης υπάρχει ήδη δεν χρειάζεται να κάνουμε τίποτα γιατί στον πίνακα </w:t>
      </w:r>
      <w:ins w:id="2307" w:author="GEORGILAS STYLIANOS" w:date="2021-08-06T22:38:00Z">
        <w:r w:rsidR="002A5CC1" w:rsidRPr="002A5CC1">
          <w:rPr>
            <w:sz w:val="24"/>
            <w:szCs w:val="24"/>
            <w:lang w:val="el-GR"/>
            <w:rPrChange w:id="2308" w:author="GEORGILAS STYLIANOS" w:date="2021-08-06T22:44:00Z">
              <w:rPr>
                <w:sz w:val="24"/>
                <w:szCs w:val="24"/>
              </w:rPr>
            </w:rPrChange>
          </w:rPr>
          <w:t>“</w:t>
        </w:r>
      </w:ins>
      <w:r w:rsidRPr="00697225">
        <w:rPr>
          <w:sz w:val="24"/>
          <w:szCs w:val="24"/>
        </w:rPr>
        <w:t>Facebook</w:t>
      </w:r>
      <w:ins w:id="2309" w:author="GEORGILAS STYLIANOS" w:date="2021-08-06T22:38:00Z">
        <w:r w:rsidR="002A5CC1" w:rsidRPr="002A5CC1">
          <w:rPr>
            <w:sz w:val="24"/>
            <w:szCs w:val="24"/>
            <w:lang w:val="el-GR"/>
            <w:rPrChange w:id="2310" w:author="GEORGILAS STYLIANOS" w:date="2021-08-06T22:44:00Z">
              <w:rPr>
                <w:sz w:val="24"/>
                <w:szCs w:val="24"/>
              </w:rPr>
            </w:rPrChange>
          </w:rPr>
          <w:t>”</w:t>
        </w:r>
      </w:ins>
      <w:r w:rsidRPr="00697225">
        <w:rPr>
          <w:sz w:val="24"/>
          <w:szCs w:val="24"/>
          <w:lang w:val="el-GR"/>
        </w:rPr>
        <w:t xml:space="preserve"> δεν υπάρχει κάτι που χρειάζεται να ανανεωθεί.</w:t>
      </w:r>
    </w:p>
    <w:p w14:paraId="15255A64" w14:textId="77777777" w:rsidR="002A6493" w:rsidRDefault="002A6493" w:rsidP="00697225">
      <w:pPr>
        <w:keepNext/>
        <w:jc w:val="center"/>
      </w:pPr>
      <w:r>
        <w:rPr>
          <w:noProof/>
          <w:lang w:val="el-GR"/>
        </w:rPr>
        <w:lastRenderedPageBreak/>
        <w:drawing>
          <wp:inline distT="0" distB="0" distL="0" distR="0" wp14:anchorId="57D9E039" wp14:editId="1AA75BB2">
            <wp:extent cx="5943600" cy="320294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342E6611" w14:textId="6A85875F" w:rsidR="002A6493" w:rsidRPr="003C59CA" w:rsidRDefault="002A6493" w:rsidP="00697225">
      <w:pPr>
        <w:jc w:val="center"/>
        <w:rPr>
          <w:b/>
          <w:bCs/>
          <w:i/>
          <w:iCs/>
          <w:sz w:val="24"/>
          <w:szCs w:val="24"/>
          <w:lang w:val="el-GR"/>
        </w:rPr>
      </w:pPr>
      <w:bookmarkStart w:id="2311" w:name="_Ref78470192"/>
      <w:bookmarkStart w:id="2312" w:name="_Toc77198275"/>
      <w:bookmarkStart w:id="2313" w:name="_Toc77201059"/>
      <w:bookmarkStart w:id="2314" w:name="_Toc77201360"/>
      <w:bookmarkStart w:id="2315" w:name="_Toc77212416"/>
      <w:bookmarkStart w:id="2316" w:name="_Toc77796823"/>
      <w:bookmarkStart w:id="2317" w:name="_Toc78288004"/>
      <w:bookmarkStart w:id="2318" w:name="_Toc78469314"/>
      <w:bookmarkStart w:id="2319" w:name="_Toc78589200"/>
      <w:bookmarkStart w:id="2320" w:name="_Toc78604290"/>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ins w:id="2321" w:author="GEORGILAS STYLIANOS" w:date="2021-08-07T19:17:00Z">
        <w:r w:rsidR="001610D4" w:rsidRPr="004E2A3D">
          <w:rPr>
            <w:b/>
            <w:bCs/>
            <w:i/>
            <w:iCs/>
            <w:noProof/>
            <w:sz w:val="24"/>
            <w:szCs w:val="24"/>
            <w:lang w:val="el-GR"/>
            <w:rPrChange w:id="2322" w:author="GEORGILAS STYLIANOS" w:date="2021-08-08T12:57:00Z">
              <w:rPr>
                <w:b/>
                <w:bCs/>
                <w:i/>
                <w:iCs/>
                <w:noProof/>
                <w:sz w:val="24"/>
                <w:szCs w:val="24"/>
              </w:rPr>
            </w:rPrChange>
          </w:rPr>
          <w:t>43</w:t>
        </w:r>
      </w:ins>
      <w:del w:id="2323" w:author="GEORGILAS STYLIANOS" w:date="2021-08-07T19:17:00Z">
        <w:r w:rsidR="00582156" w:rsidRPr="00582156" w:rsidDel="001610D4">
          <w:rPr>
            <w:b/>
            <w:bCs/>
            <w:i/>
            <w:iCs/>
            <w:noProof/>
            <w:sz w:val="24"/>
            <w:szCs w:val="24"/>
            <w:lang w:val="el-GR"/>
          </w:rPr>
          <w:delText>43</w:delText>
        </w:r>
      </w:del>
      <w:r w:rsidRPr="003C59CA">
        <w:rPr>
          <w:b/>
          <w:bCs/>
          <w:i/>
          <w:iCs/>
          <w:sz w:val="24"/>
          <w:szCs w:val="24"/>
        </w:rPr>
        <w:fldChar w:fldCharType="end"/>
      </w:r>
      <w:bookmarkEnd w:id="2311"/>
      <w:r w:rsidRPr="003C59CA">
        <w:rPr>
          <w:b/>
          <w:bCs/>
          <w:i/>
          <w:iCs/>
          <w:sz w:val="24"/>
          <w:szCs w:val="24"/>
          <w:lang w:val="el-GR"/>
        </w:rPr>
        <w:t>:</w:t>
      </w:r>
      <w:r w:rsidR="00697225">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Users</w:t>
      </w:r>
      <w:bookmarkEnd w:id="2312"/>
      <w:bookmarkEnd w:id="2313"/>
      <w:bookmarkEnd w:id="2314"/>
      <w:bookmarkEnd w:id="2315"/>
      <w:bookmarkEnd w:id="2316"/>
      <w:bookmarkEnd w:id="2317"/>
      <w:bookmarkEnd w:id="2318"/>
      <w:bookmarkEnd w:id="2319"/>
      <w:bookmarkEnd w:id="2320"/>
    </w:p>
    <w:p w14:paraId="23273CDE" w14:textId="5BF972FA" w:rsidR="00E90D5F" w:rsidRPr="00697225" w:rsidRDefault="00F35699" w:rsidP="00725593">
      <w:pPr>
        <w:rPr>
          <w:sz w:val="24"/>
          <w:szCs w:val="24"/>
          <w:lang w:val="el-GR"/>
        </w:rPr>
      </w:pPr>
      <w:r w:rsidRPr="00697225">
        <w:rPr>
          <w:sz w:val="24"/>
          <w:szCs w:val="24"/>
          <w:lang w:val="el-GR"/>
        </w:rPr>
        <w:t xml:space="preserve">Ύστερα, διατρέχουμε τη λίστα με </w:t>
      </w:r>
      <w:del w:id="2324" w:author="GEORGILAS STYLIANOS" w:date="2021-08-07T14:59:00Z">
        <w:r w:rsidRPr="00697225" w:rsidDel="006A65D5">
          <w:rPr>
            <w:sz w:val="24"/>
            <w:szCs w:val="24"/>
            <w:lang w:val="el-GR"/>
          </w:rPr>
          <w:delText xml:space="preserve">τα </w:delText>
        </w:r>
        <w:r w:rsidRPr="00697225" w:rsidDel="006A65D5">
          <w:rPr>
            <w:sz w:val="24"/>
            <w:szCs w:val="24"/>
          </w:rPr>
          <w:delText>posts</w:delText>
        </w:r>
      </w:del>
      <w:ins w:id="2325" w:author="GEORGILAS STYLIANOS" w:date="2021-08-07T14:59:00Z">
        <w:r w:rsidR="006A65D5">
          <w:rPr>
            <w:sz w:val="24"/>
            <w:szCs w:val="24"/>
            <w:lang w:val="el-GR"/>
          </w:rPr>
          <w:t>τις δημοσιεύσεις</w:t>
        </w:r>
      </w:ins>
      <w:r w:rsidRPr="00697225">
        <w:rPr>
          <w:sz w:val="24"/>
          <w:szCs w:val="24"/>
          <w:lang w:val="el-GR"/>
        </w:rPr>
        <w:t xml:space="preserve">, και κάθε </w:t>
      </w:r>
      <w:del w:id="2326" w:author="GEORGILAS STYLIANOS" w:date="2021-08-07T14:59:00Z">
        <w:r w:rsidRPr="00697225" w:rsidDel="006A65D5">
          <w:rPr>
            <w:sz w:val="24"/>
            <w:szCs w:val="24"/>
          </w:rPr>
          <w:delText>post</w:delText>
        </w:r>
        <w:r w:rsidRPr="00697225" w:rsidDel="006A65D5">
          <w:rPr>
            <w:sz w:val="24"/>
            <w:szCs w:val="24"/>
            <w:lang w:val="el-GR"/>
          </w:rPr>
          <w:delText xml:space="preserve"> </w:delText>
        </w:r>
      </w:del>
      <w:ins w:id="2327" w:author="GEORGILAS STYLIANOS" w:date="2021-08-07T14:59:00Z">
        <w:r w:rsidR="006A65D5">
          <w:rPr>
            <w:sz w:val="24"/>
            <w:szCs w:val="24"/>
            <w:lang w:val="el-GR"/>
          </w:rPr>
          <w:t>δημοσίευση</w:t>
        </w:r>
        <w:r w:rsidR="006A65D5" w:rsidRPr="00697225">
          <w:rPr>
            <w:sz w:val="24"/>
            <w:szCs w:val="24"/>
            <w:lang w:val="el-GR"/>
          </w:rPr>
          <w:t xml:space="preserve"> </w:t>
        </w:r>
      </w:ins>
      <w:r w:rsidRPr="00697225">
        <w:rPr>
          <w:sz w:val="24"/>
          <w:szCs w:val="24"/>
          <w:lang w:val="el-GR"/>
        </w:rPr>
        <w:t xml:space="preserve">περνάει από έλεγχο για το αν υπάρχει ήδη στη </w:t>
      </w:r>
      <w:r w:rsidR="00E86336" w:rsidRPr="00697225">
        <w:rPr>
          <w:sz w:val="24"/>
          <w:szCs w:val="24"/>
          <w:lang w:val="el-GR"/>
        </w:rPr>
        <w:t>βάση, όπως</w:t>
      </w:r>
      <w:r w:rsidRPr="00697225">
        <w:rPr>
          <w:sz w:val="24"/>
          <w:szCs w:val="24"/>
          <w:lang w:val="el-GR"/>
        </w:rPr>
        <w:t xml:space="preserve"> φαίνεται και στην </w:t>
      </w:r>
      <w:r w:rsidR="00B63244" w:rsidRPr="00697225">
        <w:rPr>
          <w:sz w:val="24"/>
          <w:szCs w:val="24"/>
          <w:lang w:val="el-GR"/>
        </w:rPr>
        <w:fldChar w:fldCharType="begin"/>
      </w:r>
      <w:r w:rsidR="00B63244" w:rsidRPr="00697225">
        <w:rPr>
          <w:sz w:val="24"/>
          <w:szCs w:val="24"/>
          <w:lang w:val="el-GR"/>
        </w:rPr>
        <w:instrText xml:space="preserve"> REF _Ref78470216 \h </w:instrText>
      </w:r>
      <w:r w:rsidR="00697225">
        <w:rPr>
          <w:sz w:val="24"/>
          <w:szCs w:val="24"/>
          <w:lang w:val="el-GR"/>
        </w:rPr>
        <w:instrText xml:space="preserve"> \* MERGEFORMAT </w:instrText>
      </w:r>
      <w:r w:rsidR="00B63244" w:rsidRPr="00697225">
        <w:rPr>
          <w:sz w:val="24"/>
          <w:szCs w:val="24"/>
          <w:lang w:val="el-GR"/>
        </w:rPr>
      </w:r>
      <w:r w:rsidR="00B63244" w:rsidRPr="00697225">
        <w:rPr>
          <w:sz w:val="24"/>
          <w:szCs w:val="24"/>
          <w:lang w:val="el-GR"/>
        </w:rPr>
        <w:fldChar w:fldCharType="separate"/>
      </w:r>
      <w:r w:rsidR="00B63244" w:rsidRPr="00697225">
        <w:rPr>
          <w:b/>
          <w:bCs/>
          <w:i/>
          <w:iCs/>
          <w:sz w:val="24"/>
          <w:szCs w:val="24"/>
          <w:lang w:val="el-GR"/>
        </w:rPr>
        <w:t xml:space="preserve">Εικόνα </w:t>
      </w:r>
      <w:r w:rsidR="00B63244" w:rsidRPr="00697225">
        <w:rPr>
          <w:b/>
          <w:bCs/>
          <w:i/>
          <w:iCs/>
          <w:noProof/>
          <w:sz w:val="24"/>
          <w:szCs w:val="24"/>
          <w:lang w:val="el-GR"/>
        </w:rPr>
        <w:t>44</w:t>
      </w:r>
      <w:r w:rsidR="00B63244" w:rsidRPr="00697225">
        <w:rPr>
          <w:sz w:val="24"/>
          <w:szCs w:val="24"/>
          <w:lang w:val="el-GR"/>
        </w:rPr>
        <w:fldChar w:fldCharType="end"/>
      </w:r>
      <w:r w:rsidRPr="00697225">
        <w:rPr>
          <w:sz w:val="24"/>
          <w:szCs w:val="24"/>
          <w:lang w:val="el-GR"/>
        </w:rPr>
        <w:t>.</w:t>
      </w:r>
    </w:p>
    <w:p w14:paraId="24B144E0" w14:textId="77777777" w:rsidR="00F35699" w:rsidRPr="00F35699" w:rsidRDefault="00F35699" w:rsidP="00697225">
      <w:pPr>
        <w:keepNext/>
        <w:jc w:val="center"/>
        <w:rPr>
          <w:lang w:val="el-GR"/>
        </w:rPr>
      </w:pPr>
      <w:r>
        <w:rPr>
          <w:noProof/>
          <w:lang w:val="el-GR"/>
        </w:rPr>
        <w:drawing>
          <wp:inline distT="0" distB="0" distL="0" distR="0" wp14:anchorId="0A261560" wp14:editId="3357B12E">
            <wp:extent cx="5943600" cy="322770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inline>
        </w:drawing>
      </w:r>
    </w:p>
    <w:p w14:paraId="7B7EC9EF" w14:textId="58A4C80D" w:rsidR="00BA4CBD" w:rsidRPr="003C59CA" w:rsidRDefault="00F35699" w:rsidP="00697225">
      <w:pPr>
        <w:jc w:val="center"/>
        <w:rPr>
          <w:b/>
          <w:bCs/>
          <w:i/>
          <w:iCs/>
          <w:sz w:val="24"/>
          <w:szCs w:val="24"/>
          <w:lang w:val="el-GR"/>
        </w:rPr>
      </w:pPr>
      <w:bookmarkStart w:id="2328" w:name="_Ref78470216"/>
      <w:bookmarkStart w:id="2329" w:name="_Toc77198276"/>
      <w:bookmarkStart w:id="2330" w:name="_Toc77201060"/>
      <w:bookmarkStart w:id="2331" w:name="_Toc77201361"/>
      <w:bookmarkStart w:id="2332" w:name="_Toc77212417"/>
      <w:bookmarkStart w:id="2333" w:name="_Toc77796824"/>
      <w:bookmarkStart w:id="2334" w:name="_Toc78288005"/>
      <w:bookmarkStart w:id="2335" w:name="_Toc78469315"/>
      <w:bookmarkStart w:id="2336" w:name="_Toc78589201"/>
      <w:bookmarkStart w:id="2337" w:name="_Toc78604291"/>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ins w:id="2338" w:author="GEORGILAS STYLIANOS" w:date="2021-08-07T19:17:00Z">
        <w:r w:rsidR="001610D4" w:rsidRPr="004E2A3D">
          <w:rPr>
            <w:b/>
            <w:bCs/>
            <w:i/>
            <w:iCs/>
            <w:noProof/>
            <w:sz w:val="24"/>
            <w:szCs w:val="24"/>
            <w:lang w:val="el-GR"/>
            <w:rPrChange w:id="2339" w:author="GEORGILAS STYLIANOS" w:date="2021-08-08T12:57:00Z">
              <w:rPr>
                <w:b/>
                <w:bCs/>
                <w:i/>
                <w:iCs/>
                <w:noProof/>
                <w:sz w:val="24"/>
                <w:szCs w:val="24"/>
              </w:rPr>
            </w:rPrChange>
          </w:rPr>
          <w:t>44</w:t>
        </w:r>
      </w:ins>
      <w:del w:id="2340" w:author="GEORGILAS STYLIANOS" w:date="2021-08-07T19:17:00Z">
        <w:r w:rsidR="00582156" w:rsidRPr="00582156" w:rsidDel="001610D4">
          <w:rPr>
            <w:b/>
            <w:bCs/>
            <w:i/>
            <w:iCs/>
            <w:noProof/>
            <w:sz w:val="24"/>
            <w:szCs w:val="24"/>
            <w:lang w:val="el-GR"/>
          </w:rPr>
          <w:delText>44</w:delText>
        </w:r>
      </w:del>
      <w:r w:rsidRPr="003C59CA">
        <w:rPr>
          <w:b/>
          <w:bCs/>
          <w:i/>
          <w:iCs/>
          <w:sz w:val="24"/>
          <w:szCs w:val="24"/>
        </w:rPr>
        <w:fldChar w:fldCharType="end"/>
      </w:r>
      <w:bookmarkEnd w:id="2328"/>
      <w:r w:rsidRPr="003C59CA">
        <w:rPr>
          <w:b/>
          <w:bCs/>
          <w:i/>
          <w:iCs/>
          <w:sz w:val="24"/>
          <w:szCs w:val="24"/>
          <w:lang w:val="el-GR"/>
        </w:rPr>
        <w:t>:</w:t>
      </w:r>
      <w:r w:rsidR="00697225">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Posts</w:t>
      </w:r>
      <w:bookmarkEnd w:id="2329"/>
      <w:bookmarkEnd w:id="2330"/>
      <w:bookmarkEnd w:id="2331"/>
      <w:bookmarkEnd w:id="2332"/>
      <w:bookmarkEnd w:id="2333"/>
      <w:bookmarkEnd w:id="2334"/>
      <w:bookmarkEnd w:id="2335"/>
      <w:bookmarkEnd w:id="2336"/>
      <w:bookmarkEnd w:id="2337"/>
    </w:p>
    <w:p w14:paraId="6E3563E2" w14:textId="7B5DCD59" w:rsidR="00F35699" w:rsidRPr="00697225" w:rsidRDefault="00E313FC" w:rsidP="00F35699">
      <w:pPr>
        <w:rPr>
          <w:sz w:val="24"/>
          <w:szCs w:val="24"/>
          <w:lang w:val="el-GR"/>
        </w:rPr>
      </w:pPr>
      <w:r w:rsidRPr="00697225">
        <w:rPr>
          <w:sz w:val="24"/>
          <w:szCs w:val="24"/>
          <w:lang w:val="el-GR"/>
        </w:rPr>
        <w:t xml:space="preserve">Στην </w:t>
      </w:r>
      <w:r w:rsidR="00B63244" w:rsidRPr="00697225">
        <w:rPr>
          <w:sz w:val="24"/>
          <w:szCs w:val="24"/>
          <w:lang w:val="el-GR"/>
        </w:rPr>
        <w:fldChar w:fldCharType="begin"/>
      </w:r>
      <w:r w:rsidR="00B63244" w:rsidRPr="00697225">
        <w:rPr>
          <w:sz w:val="24"/>
          <w:szCs w:val="24"/>
          <w:lang w:val="el-GR"/>
        </w:rPr>
        <w:instrText xml:space="preserve"> REF _Ref78470227 \h </w:instrText>
      </w:r>
      <w:r w:rsidR="00697225">
        <w:rPr>
          <w:sz w:val="24"/>
          <w:szCs w:val="24"/>
          <w:lang w:val="el-GR"/>
        </w:rPr>
        <w:instrText xml:space="preserve"> \* MERGEFORMAT </w:instrText>
      </w:r>
      <w:r w:rsidR="00B63244" w:rsidRPr="00697225">
        <w:rPr>
          <w:sz w:val="24"/>
          <w:szCs w:val="24"/>
          <w:lang w:val="el-GR"/>
        </w:rPr>
      </w:r>
      <w:r w:rsidR="00B63244" w:rsidRPr="00697225">
        <w:rPr>
          <w:sz w:val="24"/>
          <w:szCs w:val="24"/>
          <w:lang w:val="el-GR"/>
        </w:rPr>
        <w:fldChar w:fldCharType="separate"/>
      </w:r>
      <w:r w:rsidR="00B63244" w:rsidRPr="00697225">
        <w:rPr>
          <w:b/>
          <w:bCs/>
          <w:i/>
          <w:iCs/>
          <w:sz w:val="24"/>
          <w:szCs w:val="24"/>
          <w:lang w:val="el-GR"/>
        </w:rPr>
        <w:t xml:space="preserve">Εικόνα </w:t>
      </w:r>
      <w:r w:rsidR="00B63244" w:rsidRPr="00697225">
        <w:rPr>
          <w:b/>
          <w:bCs/>
          <w:i/>
          <w:iCs/>
          <w:noProof/>
          <w:sz w:val="24"/>
          <w:szCs w:val="24"/>
          <w:lang w:val="el-GR"/>
        </w:rPr>
        <w:t>45</w:t>
      </w:r>
      <w:r w:rsidR="00B63244" w:rsidRPr="00697225">
        <w:rPr>
          <w:sz w:val="24"/>
          <w:szCs w:val="24"/>
          <w:lang w:val="el-GR"/>
        </w:rPr>
        <w:fldChar w:fldCharType="end"/>
      </w:r>
      <w:r w:rsidR="00B63244" w:rsidRPr="00697225">
        <w:rPr>
          <w:sz w:val="24"/>
          <w:szCs w:val="24"/>
          <w:lang w:val="el-GR"/>
        </w:rPr>
        <w:t xml:space="preserve"> </w:t>
      </w:r>
      <w:r w:rsidRPr="00697225">
        <w:rPr>
          <w:sz w:val="24"/>
          <w:szCs w:val="24"/>
          <w:lang w:val="el-GR"/>
        </w:rPr>
        <w:t>βλέπουμε πως α</w:t>
      </w:r>
      <w:r w:rsidR="00F35699" w:rsidRPr="00697225">
        <w:rPr>
          <w:sz w:val="24"/>
          <w:szCs w:val="24"/>
          <w:lang w:val="el-GR"/>
        </w:rPr>
        <w:t xml:space="preserve">ν </w:t>
      </w:r>
      <w:del w:id="2341" w:author="GEORGILAS STYLIANOS" w:date="2021-08-07T14:59:00Z">
        <w:r w:rsidR="00F35699" w:rsidRPr="00697225" w:rsidDel="006A65D5">
          <w:rPr>
            <w:sz w:val="24"/>
            <w:szCs w:val="24"/>
            <w:lang w:val="el-GR"/>
          </w:rPr>
          <w:delText xml:space="preserve">το </w:delText>
        </w:r>
        <w:r w:rsidR="00F35699" w:rsidRPr="00697225" w:rsidDel="006A65D5">
          <w:rPr>
            <w:sz w:val="24"/>
            <w:szCs w:val="24"/>
          </w:rPr>
          <w:delText>post</w:delText>
        </w:r>
      </w:del>
      <w:ins w:id="2342" w:author="GEORGILAS STYLIANOS" w:date="2021-08-07T14:59:00Z">
        <w:r w:rsidR="006A65D5">
          <w:rPr>
            <w:sz w:val="24"/>
            <w:szCs w:val="24"/>
            <w:lang w:val="el-GR"/>
          </w:rPr>
          <w:t>η δημοσίευση</w:t>
        </w:r>
      </w:ins>
      <w:r w:rsidR="00F35699" w:rsidRPr="00697225">
        <w:rPr>
          <w:sz w:val="24"/>
          <w:szCs w:val="24"/>
          <w:lang w:val="el-GR"/>
        </w:rPr>
        <w:t xml:space="preserve"> δεν υπάρχει στη βάση, παίρνουμε το κείμενο του από το </w:t>
      </w:r>
      <w:r w:rsidR="007809BE" w:rsidRPr="00697225">
        <w:rPr>
          <w:sz w:val="24"/>
          <w:szCs w:val="24"/>
        </w:rPr>
        <w:t>JSON</w:t>
      </w:r>
      <w:r w:rsidR="007809BE" w:rsidRPr="00697225">
        <w:rPr>
          <w:sz w:val="24"/>
          <w:szCs w:val="24"/>
          <w:lang w:val="el-GR"/>
        </w:rPr>
        <w:t xml:space="preserve"> αντικείμενο</w:t>
      </w:r>
      <w:r w:rsidR="00F35699" w:rsidRPr="00697225">
        <w:rPr>
          <w:sz w:val="24"/>
          <w:szCs w:val="24"/>
          <w:lang w:val="el-GR"/>
        </w:rPr>
        <w:t xml:space="preserve">, το καθαρίζουμε από πιθανά εισαγωγικά που μπορεί να </w:t>
      </w:r>
      <w:r w:rsidR="00F35699" w:rsidRPr="00697225">
        <w:rPr>
          <w:sz w:val="24"/>
          <w:szCs w:val="24"/>
          <w:lang w:val="el-GR"/>
        </w:rPr>
        <w:lastRenderedPageBreak/>
        <w:t xml:space="preserve">έχει και μαζί με τα υπόλοιπα στοιχεία δημιουργούμε την εγγραφή που θα προσθέσουμε στον πίνακα </w:t>
      </w:r>
      <w:ins w:id="2343" w:author="GEORGILAS STYLIANOS" w:date="2021-08-06T22:46:00Z">
        <w:r w:rsidR="00C727E7" w:rsidRPr="00C727E7">
          <w:rPr>
            <w:sz w:val="24"/>
            <w:szCs w:val="24"/>
            <w:lang w:val="el-GR"/>
            <w:rPrChange w:id="2344" w:author="GEORGILAS STYLIANOS" w:date="2021-08-06T22:46:00Z">
              <w:rPr>
                <w:sz w:val="24"/>
                <w:szCs w:val="24"/>
              </w:rPr>
            </w:rPrChange>
          </w:rPr>
          <w:t>“</w:t>
        </w:r>
      </w:ins>
      <w:proofErr w:type="spellStart"/>
      <w:r w:rsidR="00F35699" w:rsidRPr="00697225">
        <w:rPr>
          <w:sz w:val="24"/>
          <w:szCs w:val="24"/>
        </w:rPr>
        <w:t>Facebook</w:t>
      </w:r>
      <w:del w:id="2345" w:author="GEORGILAS STYLIANOS" w:date="2021-08-06T22:46:00Z">
        <w:r w:rsidR="00F35699" w:rsidRPr="00697225" w:rsidDel="00C727E7">
          <w:rPr>
            <w:sz w:val="24"/>
            <w:szCs w:val="24"/>
            <w:lang w:val="el-GR"/>
          </w:rPr>
          <w:delText>_</w:delText>
        </w:r>
      </w:del>
      <w:r w:rsidR="00F35699" w:rsidRPr="00697225">
        <w:rPr>
          <w:sz w:val="24"/>
          <w:szCs w:val="24"/>
        </w:rPr>
        <w:t>Posts</w:t>
      </w:r>
      <w:proofErr w:type="spellEnd"/>
      <w:ins w:id="2346" w:author="GEORGILAS STYLIANOS" w:date="2021-08-06T22:46:00Z">
        <w:r w:rsidR="00C727E7" w:rsidRPr="00C727E7">
          <w:rPr>
            <w:sz w:val="24"/>
            <w:szCs w:val="24"/>
            <w:lang w:val="el-GR"/>
            <w:rPrChange w:id="2347" w:author="GEORGILAS STYLIANOS" w:date="2021-08-06T22:46:00Z">
              <w:rPr>
                <w:sz w:val="24"/>
                <w:szCs w:val="24"/>
              </w:rPr>
            </w:rPrChange>
          </w:rPr>
          <w:t>”</w:t>
        </w:r>
      </w:ins>
      <w:r w:rsidR="00AA4970" w:rsidRPr="00697225">
        <w:rPr>
          <w:sz w:val="24"/>
          <w:szCs w:val="24"/>
          <w:lang w:val="el-GR"/>
        </w:rPr>
        <w:t xml:space="preserve"> (</w:t>
      </w:r>
      <w:r w:rsidR="00B63244" w:rsidRPr="00697225">
        <w:rPr>
          <w:sz w:val="24"/>
          <w:szCs w:val="24"/>
          <w:lang w:val="el-GR"/>
        </w:rPr>
        <w:fldChar w:fldCharType="begin"/>
      </w:r>
      <w:r w:rsidR="00B63244" w:rsidRPr="00697225">
        <w:rPr>
          <w:sz w:val="24"/>
          <w:szCs w:val="24"/>
          <w:lang w:val="el-GR"/>
        </w:rPr>
        <w:instrText xml:space="preserve"> REF _Ref78469481 \h </w:instrText>
      </w:r>
      <w:r w:rsidR="00697225">
        <w:rPr>
          <w:sz w:val="24"/>
          <w:szCs w:val="24"/>
          <w:lang w:val="el-GR"/>
        </w:rPr>
        <w:instrText xml:space="preserve"> \* MERGEFORMAT </w:instrText>
      </w:r>
      <w:r w:rsidR="00B63244" w:rsidRPr="00697225">
        <w:rPr>
          <w:sz w:val="24"/>
          <w:szCs w:val="24"/>
          <w:lang w:val="el-GR"/>
        </w:rPr>
      </w:r>
      <w:r w:rsidR="00B63244" w:rsidRPr="00697225">
        <w:rPr>
          <w:sz w:val="24"/>
          <w:szCs w:val="24"/>
          <w:lang w:val="el-GR"/>
        </w:rPr>
        <w:fldChar w:fldCharType="separate"/>
      </w:r>
      <w:r w:rsidR="00B63244" w:rsidRPr="00697225">
        <w:rPr>
          <w:b/>
          <w:bCs/>
          <w:sz w:val="24"/>
          <w:szCs w:val="24"/>
          <w:lang w:val="el-GR"/>
        </w:rPr>
        <w:t xml:space="preserve">Εικόνα </w:t>
      </w:r>
      <w:r w:rsidR="00B63244" w:rsidRPr="00697225">
        <w:rPr>
          <w:b/>
          <w:bCs/>
          <w:noProof/>
          <w:sz w:val="24"/>
          <w:szCs w:val="24"/>
          <w:lang w:val="el-GR"/>
        </w:rPr>
        <w:t>13</w:t>
      </w:r>
      <w:r w:rsidR="00B63244" w:rsidRPr="00697225">
        <w:rPr>
          <w:sz w:val="24"/>
          <w:szCs w:val="24"/>
          <w:lang w:val="el-GR"/>
        </w:rPr>
        <w:fldChar w:fldCharType="end"/>
      </w:r>
      <w:r w:rsidR="00AA4970" w:rsidRPr="00697225">
        <w:rPr>
          <w:sz w:val="24"/>
          <w:szCs w:val="24"/>
          <w:lang w:val="el-GR"/>
        </w:rPr>
        <w:t>)</w:t>
      </w:r>
      <w:r w:rsidR="0064441A" w:rsidRPr="00697225">
        <w:rPr>
          <w:sz w:val="24"/>
          <w:szCs w:val="24"/>
          <w:lang w:val="el-GR"/>
        </w:rPr>
        <w:t>.</w:t>
      </w:r>
    </w:p>
    <w:p w14:paraId="76F1970A" w14:textId="77777777" w:rsidR="00F35699" w:rsidRDefault="00F35699" w:rsidP="00697225">
      <w:pPr>
        <w:keepNext/>
        <w:jc w:val="center"/>
      </w:pPr>
      <w:r>
        <w:rPr>
          <w:noProof/>
        </w:rPr>
        <w:drawing>
          <wp:inline distT="0" distB="0" distL="0" distR="0" wp14:anchorId="289A3E62" wp14:editId="799C0DD3">
            <wp:extent cx="5943600" cy="1626235"/>
            <wp:effectExtent l="0" t="0" r="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1BB99609" w14:textId="67A25648" w:rsidR="00F35699" w:rsidRPr="003C59CA" w:rsidRDefault="00F35699" w:rsidP="00697225">
      <w:pPr>
        <w:jc w:val="center"/>
        <w:rPr>
          <w:b/>
          <w:bCs/>
          <w:i/>
          <w:iCs/>
          <w:sz w:val="24"/>
          <w:szCs w:val="24"/>
          <w:lang w:val="el-GR"/>
        </w:rPr>
      </w:pPr>
      <w:bookmarkStart w:id="2348" w:name="_Ref78470227"/>
      <w:bookmarkStart w:id="2349" w:name="_Toc77198277"/>
      <w:bookmarkStart w:id="2350" w:name="_Toc77201061"/>
      <w:bookmarkStart w:id="2351" w:name="_Toc77201362"/>
      <w:bookmarkStart w:id="2352" w:name="_Toc77212418"/>
      <w:bookmarkStart w:id="2353" w:name="_Toc77796825"/>
      <w:bookmarkStart w:id="2354" w:name="_Toc78288006"/>
      <w:bookmarkStart w:id="2355" w:name="_Toc78469316"/>
      <w:bookmarkStart w:id="2356" w:name="_Toc78589202"/>
      <w:bookmarkStart w:id="2357" w:name="_Toc78604292"/>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ins w:id="2358" w:author="GEORGILAS STYLIANOS" w:date="2021-08-07T19:17:00Z">
        <w:r w:rsidR="001610D4" w:rsidRPr="004E2A3D">
          <w:rPr>
            <w:b/>
            <w:bCs/>
            <w:i/>
            <w:iCs/>
            <w:noProof/>
            <w:sz w:val="24"/>
            <w:szCs w:val="24"/>
            <w:lang w:val="el-GR"/>
            <w:rPrChange w:id="2359" w:author="GEORGILAS STYLIANOS" w:date="2021-08-08T12:57:00Z">
              <w:rPr>
                <w:b/>
                <w:bCs/>
                <w:i/>
                <w:iCs/>
                <w:noProof/>
                <w:sz w:val="24"/>
                <w:szCs w:val="24"/>
              </w:rPr>
            </w:rPrChange>
          </w:rPr>
          <w:t>45</w:t>
        </w:r>
      </w:ins>
      <w:del w:id="2360" w:author="GEORGILAS STYLIANOS" w:date="2021-08-07T19:17:00Z">
        <w:r w:rsidR="00582156" w:rsidRPr="00582156" w:rsidDel="001610D4">
          <w:rPr>
            <w:b/>
            <w:bCs/>
            <w:i/>
            <w:iCs/>
            <w:noProof/>
            <w:sz w:val="24"/>
            <w:szCs w:val="24"/>
            <w:lang w:val="el-GR"/>
          </w:rPr>
          <w:delText>45</w:delText>
        </w:r>
      </w:del>
      <w:r w:rsidRPr="003C59CA">
        <w:rPr>
          <w:b/>
          <w:bCs/>
          <w:i/>
          <w:iCs/>
          <w:sz w:val="24"/>
          <w:szCs w:val="24"/>
        </w:rPr>
        <w:fldChar w:fldCharType="end"/>
      </w:r>
      <w:bookmarkEnd w:id="2348"/>
      <w:r w:rsidRPr="003C59CA">
        <w:rPr>
          <w:b/>
          <w:bCs/>
          <w:i/>
          <w:iCs/>
          <w:sz w:val="24"/>
          <w:szCs w:val="24"/>
          <w:lang w:val="el-GR"/>
        </w:rPr>
        <w:t>:</w:t>
      </w:r>
      <w:r w:rsidR="00697225">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Posts</w:t>
      </w:r>
      <w:r w:rsidRPr="003C59CA">
        <w:rPr>
          <w:b/>
          <w:bCs/>
          <w:i/>
          <w:iCs/>
          <w:sz w:val="24"/>
          <w:szCs w:val="24"/>
          <w:lang w:val="el-GR"/>
        </w:rPr>
        <w:t xml:space="preserve"> 2</w:t>
      </w:r>
      <w:bookmarkEnd w:id="2349"/>
      <w:bookmarkEnd w:id="2350"/>
      <w:bookmarkEnd w:id="2351"/>
      <w:bookmarkEnd w:id="2352"/>
      <w:bookmarkEnd w:id="2353"/>
      <w:bookmarkEnd w:id="2354"/>
      <w:bookmarkEnd w:id="2355"/>
      <w:bookmarkEnd w:id="2356"/>
      <w:bookmarkEnd w:id="2357"/>
    </w:p>
    <w:p w14:paraId="5AA00F00" w14:textId="6DE8A8A9" w:rsidR="00E313FC" w:rsidRPr="00697225" w:rsidRDefault="00E313FC" w:rsidP="00F35699">
      <w:pPr>
        <w:rPr>
          <w:sz w:val="24"/>
          <w:szCs w:val="24"/>
          <w:lang w:val="el-GR"/>
        </w:rPr>
      </w:pPr>
      <w:r w:rsidRPr="00697225">
        <w:rPr>
          <w:sz w:val="24"/>
          <w:szCs w:val="24"/>
          <w:lang w:val="el-GR"/>
        </w:rPr>
        <w:t xml:space="preserve">Έπειτα </w:t>
      </w:r>
      <w:r w:rsidR="00695A56" w:rsidRPr="00697225">
        <w:rPr>
          <w:sz w:val="24"/>
          <w:szCs w:val="24"/>
          <w:lang w:val="el-GR"/>
        </w:rPr>
        <w:t xml:space="preserve">έρχεται η διαχείριση των </w:t>
      </w:r>
      <w:del w:id="2361" w:author="GEORGILAS STYLIANOS" w:date="2021-08-07T14:45:00Z">
        <w:r w:rsidR="00695A56" w:rsidRPr="00697225" w:rsidDel="00A7121A">
          <w:rPr>
            <w:sz w:val="24"/>
            <w:szCs w:val="24"/>
          </w:rPr>
          <w:delText>links</w:delText>
        </w:r>
        <w:r w:rsidR="00695A56" w:rsidRPr="00697225" w:rsidDel="00A7121A">
          <w:rPr>
            <w:sz w:val="24"/>
            <w:szCs w:val="24"/>
            <w:lang w:val="el-GR"/>
          </w:rPr>
          <w:delText xml:space="preserve"> </w:delText>
        </w:r>
      </w:del>
      <w:proofErr w:type="spellStart"/>
      <w:ins w:id="2362" w:author="GEORGILAS STYLIANOS" w:date="2021-08-07T14:45:00Z">
        <w:r w:rsidR="00A7121A">
          <w:rPr>
            <w:sz w:val="24"/>
            <w:szCs w:val="24"/>
            <w:lang w:val="el-GR"/>
          </w:rPr>
          <w:t>υπερσυνδέσμων</w:t>
        </w:r>
        <w:proofErr w:type="spellEnd"/>
        <w:r w:rsidR="00A7121A" w:rsidRPr="00697225">
          <w:rPr>
            <w:sz w:val="24"/>
            <w:szCs w:val="24"/>
            <w:lang w:val="el-GR"/>
          </w:rPr>
          <w:t xml:space="preserve"> </w:t>
        </w:r>
      </w:ins>
      <w:r w:rsidR="00695A56" w:rsidRPr="00697225">
        <w:rPr>
          <w:sz w:val="24"/>
          <w:szCs w:val="24"/>
          <w:lang w:val="el-GR"/>
        </w:rPr>
        <w:t xml:space="preserve">που βρίσκονται </w:t>
      </w:r>
      <w:del w:id="2363" w:author="GEORGILAS STYLIANOS" w:date="2021-08-07T14:59:00Z">
        <w:r w:rsidR="00695A56" w:rsidRPr="00697225" w:rsidDel="006A65D5">
          <w:rPr>
            <w:sz w:val="24"/>
            <w:szCs w:val="24"/>
            <w:lang w:val="el-GR"/>
          </w:rPr>
          <w:delText xml:space="preserve">στο </w:delText>
        </w:r>
        <w:r w:rsidR="00695A56" w:rsidRPr="001317A3" w:rsidDel="006A65D5">
          <w:rPr>
            <w:sz w:val="24"/>
            <w:szCs w:val="24"/>
            <w:highlight w:val="yellow"/>
            <w:rPrChange w:id="2364" w:author="Razis" w:date="2021-08-01T13:11:00Z">
              <w:rPr>
                <w:sz w:val="24"/>
                <w:szCs w:val="24"/>
              </w:rPr>
            </w:rPrChange>
          </w:rPr>
          <w:delText>post</w:delText>
        </w:r>
      </w:del>
      <w:ins w:id="2365" w:author="GEORGILAS STYLIANOS" w:date="2021-08-07T14:59:00Z">
        <w:r w:rsidR="006A65D5">
          <w:rPr>
            <w:sz w:val="24"/>
            <w:szCs w:val="24"/>
            <w:lang w:val="el-GR"/>
          </w:rPr>
          <w:t>στη δημοσίευση</w:t>
        </w:r>
      </w:ins>
      <w:r w:rsidR="00695A56" w:rsidRPr="00697225">
        <w:rPr>
          <w:sz w:val="24"/>
          <w:szCs w:val="24"/>
          <w:lang w:val="el-GR"/>
        </w:rPr>
        <w:t xml:space="preserve"> όπως φαίνεται στην </w:t>
      </w:r>
      <w:r w:rsidR="00B63244" w:rsidRPr="00697225">
        <w:rPr>
          <w:sz w:val="24"/>
          <w:szCs w:val="24"/>
          <w:lang w:val="el-GR"/>
        </w:rPr>
        <w:fldChar w:fldCharType="begin"/>
      </w:r>
      <w:r w:rsidR="00B63244" w:rsidRPr="00697225">
        <w:rPr>
          <w:sz w:val="24"/>
          <w:szCs w:val="24"/>
          <w:lang w:val="el-GR"/>
        </w:rPr>
        <w:instrText xml:space="preserve"> REF _Ref78470245 \h </w:instrText>
      </w:r>
      <w:r w:rsidR="00697225">
        <w:rPr>
          <w:sz w:val="24"/>
          <w:szCs w:val="24"/>
          <w:lang w:val="el-GR"/>
        </w:rPr>
        <w:instrText xml:space="preserve"> \* MERGEFORMAT </w:instrText>
      </w:r>
      <w:r w:rsidR="00B63244" w:rsidRPr="00697225">
        <w:rPr>
          <w:sz w:val="24"/>
          <w:szCs w:val="24"/>
          <w:lang w:val="el-GR"/>
        </w:rPr>
      </w:r>
      <w:r w:rsidR="00B63244" w:rsidRPr="00697225">
        <w:rPr>
          <w:sz w:val="24"/>
          <w:szCs w:val="24"/>
          <w:lang w:val="el-GR"/>
        </w:rPr>
        <w:fldChar w:fldCharType="separate"/>
      </w:r>
      <w:r w:rsidR="00B63244" w:rsidRPr="00697225">
        <w:rPr>
          <w:b/>
          <w:bCs/>
          <w:i/>
          <w:iCs/>
          <w:sz w:val="24"/>
          <w:szCs w:val="24"/>
          <w:lang w:val="el-GR"/>
        </w:rPr>
        <w:t xml:space="preserve">Εικόνα </w:t>
      </w:r>
      <w:r w:rsidR="00B63244" w:rsidRPr="00697225">
        <w:rPr>
          <w:b/>
          <w:bCs/>
          <w:i/>
          <w:iCs/>
          <w:noProof/>
          <w:sz w:val="24"/>
          <w:szCs w:val="24"/>
          <w:lang w:val="el-GR"/>
        </w:rPr>
        <w:t>46</w:t>
      </w:r>
      <w:r w:rsidR="00B63244" w:rsidRPr="00697225">
        <w:rPr>
          <w:sz w:val="24"/>
          <w:szCs w:val="24"/>
          <w:lang w:val="el-GR"/>
        </w:rPr>
        <w:fldChar w:fldCharType="end"/>
      </w:r>
      <w:r w:rsidR="00695A56" w:rsidRPr="00697225">
        <w:rPr>
          <w:sz w:val="24"/>
          <w:szCs w:val="24"/>
          <w:lang w:val="el-GR"/>
        </w:rPr>
        <w:t>. Αρχικά καθαρίζουμε το</w:t>
      </w:r>
      <w:ins w:id="2366" w:author="GEORGILAS STYLIANOS" w:date="2021-08-07T14:50:00Z">
        <w:r w:rsidR="00A7121A">
          <w:rPr>
            <w:sz w:val="24"/>
            <w:szCs w:val="24"/>
            <w:lang w:val="el-GR"/>
          </w:rPr>
          <w:t>ν</w:t>
        </w:r>
      </w:ins>
      <w:r w:rsidR="00695A56" w:rsidRPr="00697225">
        <w:rPr>
          <w:sz w:val="24"/>
          <w:szCs w:val="24"/>
          <w:lang w:val="el-GR"/>
        </w:rPr>
        <w:t xml:space="preserve"> </w:t>
      </w:r>
      <w:proofErr w:type="spellStart"/>
      <w:ins w:id="2367" w:author="GEORGILAS STYLIANOS" w:date="2021-08-07T14:50:00Z">
        <w:r w:rsidR="00A7121A">
          <w:rPr>
            <w:sz w:val="24"/>
            <w:szCs w:val="24"/>
            <w:highlight w:val="yellow"/>
            <w:lang w:val="el-GR"/>
          </w:rPr>
          <w:t>υπερσύνδεσμο</w:t>
        </w:r>
      </w:ins>
      <w:proofErr w:type="spellEnd"/>
      <w:del w:id="2368" w:author="GEORGILAS STYLIANOS" w:date="2021-08-07T14:50:00Z">
        <w:r w:rsidR="00695A56" w:rsidRPr="001317A3" w:rsidDel="00A7121A">
          <w:rPr>
            <w:sz w:val="24"/>
            <w:szCs w:val="24"/>
            <w:highlight w:val="yellow"/>
            <w:rPrChange w:id="2369" w:author="Razis" w:date="2021-08-01T13:11:00Z">
              <w:rPr>
                <w:sz w:val="24"/>
                <w:szCs w:val="24"/>
              </w:rPr>
            </w:rPrChange>
          </w:rPr>
          <w:delText>link</w:delText>
        </w:r>
      </w:del>
      <w:r w:rsidR="00695A56" w:rsidRPr="00697225">
        <w:rPr>
          <w:sz w:val="24"/>
          <w:szCs w:val="24"/>
          <w:lang w:val="el-GR"/>
        </w:rPr>
        <w:t xml:space="preserve"> από πιθανά εισαγωγικά και έπειτα ελέγχουμε την ύπαρξη του στη βάση με την ίδια λογική που ελέγξαμε και στο πρόγραμμα του </w:t>
      </w:r>
      <w:r w:rsidR="00695A56" w:rsidRPr="00697225">
        <w:rPr>
          <w:sz w:val="24"/>
          <w:szCs w:val="24"/>
        </w:rPr>
        <w:t>Twitter</w:t>
      </w:r>
      <w:r w:rsidR="00695A56" w:rsidRPr="00697225">
        <w:rPr>
          <w:sz w:val="24"/>
          <w:szCs w:val="24"/>
          <w:lang w:val="el-GR"/>
        </w:rPr>
        <w:t xml:space="preserve">. Αν δεν υπάρχει, παίρνουμε το </w:t>
      </w:r>
      <w:del w:id="2370" w:author="GEORGILAS STYLIANOS" w:date="2021-08-06T22:46:00Z">
        <w:r w:rsidR="00E86336" w:rsidRPr="00697225" w:rsidDel="00C727E7">
          <w:rPr>
            <w:sz w:val="24"/>
            <w:szCs w:val="24"/>
          </w:rPr>
          <w:delText>URL</w:delText>
        </w:r>
        <w:r w:rsidR="00695A56" w:rsidRPr="00697225" w:rsidDel="00C727E7">
          <w:rPr>
            <w:sz w:val="24"/>
            <w:szCs w:val="24"/>
            <w:lang w:val="el-GR"/>
          </w:rPr>
          <w:delText xml:space="preserve"> </w:delText>
        </w:r>
      </w:del>
      <w:proofErr w:type="spellStart"/>
      <w:ins w:id="2371" w:author="GEORGILAS STYLIANOS" w:date="2021-08-06T22:46:00Z">
        <w:r w:rsidR="00C727E7">
          <w:rPr>
            <w:sz w:val="24"/>
            <w:szCs w:val="24"/>
          </w:rPr>
          <w:t>url</w:t>
        </w:r>
        <w:proofErr w:type="spellEnd"/>
        <w:r w:rsidR="00C727E7" w:rsidRPr="00697225">
          <w:rPr>
            <w:sz w:val="24"/>
            <w:szCs w:val="24"/>
            <w:lang w:val="el-GR"/>
          </w:rPr>
          <w:t xml:space="preserve"> </w:t>
        </w:r>
      </w:ins>
      <w:r w:rsidR="00695A56" w:rsidRPr="00697225">
        <w:rPr>
          <w:sz w:val="24"/>
          <w:szCs w:val="24"/>
          <w:lang w:val="el-GR"/>
        </w:rPr>
        <w:t xml:space="preserve">από το </w:t>
      </w:r>
      <w:r w:rsidR="007809BE" w:rsidRPr="00697225">
        <w:rPr>
          <w:sz w:val="24"/>
          <w:szCs w:val="24"/>
        </w:rPr>
        <w:t>JSON</w:t>
      </w:r>
      <w:r w:rsidR="007809BE" w:rsidRPr="00697225">
        <w:rPr>
          <w:sz w:val="24"/>
          <w:szCs w:val="24"/>
          <w:lang w:val="el-GR"/>
        </w:rPr>
        <w:t xml:space="preserve"> αντικείμενο</w:t>
      </w:r>
      <w:r w:rsidR="00695A56" w:rsidRPr="00697225">
        <w:rPr>
          <w:sz w:val="24"/>
          <w:szCs w:val="24"/>
          <w:lang w:val="el-GR"/>
        </w:rPr>
        <w:t xml:space="preserve">, το επεξεργαζόμαστε για να απομονώσουμε </w:t>
      </w:r>
      <w:r w:rsidR="00221151" w:rsidRPr="00697225">
        <w:rPr>
          <w:sz w:val="24"/>
          <w:szCs w:val="24"/>
          <w:lang w:val="el-GR"/>
        </w:rPr>
        <w:t xml:space="preserve">το </w:t>
      </w:r>
      <w:r w:rsidR="00221151" w:rsidRPr="00697225">
        <w:rPr>
          <w:sz w:val="24"/>
          <w:szCs w:val="24"/>
        </w:rPr>
        <w:t>domain</w:t>
      </w:r>
      <w:r w:rsidR="00221151" w:rsidRPr="00697225">
        <w:rPr>
          <w:sz w:val="24"/>
          <w:szCs w:val="24"/>
          <w:lang w:val="el-GR"/>
        </w:rPr>
        <w:t xml:space="preserve"> του και ύστερα και τα 2 μαζί τα προσθέτουμε ως εγγραφή στον πίνακα </w:t>
      </w:r>
      <w:ins w:id="2372" w:author="GEORGILAS STYLIANOS" w:date="2021-08-06T22:46:00Z">
        <w:r w:rsidR="00C727E7" w:rsidRPr="00C727E7">
          <w:rPr>
            <w:sz w:val="24"/>
            <w:szCs w:val="24"/>
            <w:lang w:val="el-GR"/>
            <w:rPrChange w:id="2373" w:author="GEORGILAS STYLIANOS" w:date="2021-08-06T22:47:00Z">
              <w:rPr>
                <w:sz w:val="24"/>
                <w:szCs w:val="24"/>
              </w:rPr>
            </w:rPrChange>
          </w:rPr>
          <w:t>“</w:t>
        </w:r>
      </w:ins>
      <w:r w:rsidR="00221151" w:rsidRPr="00697225">
        <w:rPr>
          <w:sz w:val="24"/>
          <w:szCs w:val="24"/>
        </w:rPr>
        <w:t>Links</w:t>
      </w:r>
      <w:ins w:id="2374" w:author="GEORGILAS STYLIANOS" w:date="2021-08-06T22:46:00Z">
        <w:r w:rsidR="00C727E7" w:rsidRPr="00C727E7">
          <w:rPr>
            <w:sz w:val="24"/>
            <w:szCs w:val="24"/>
            <w:lang w:val="el-GR"/>
            <w:rPrChange w:id="2375" w:author="GEORGILAS STYLIANOS" w:date="2021-08-06T22:47:00Z">
              <w:rPr>
                <w:sz w:val="24"/>
                <w:szCs w:val="24"/>
              </w:rPr>
            </w:rPrChange>
          </w:rPr>
          <w:t>”</w:t>
        </w:r>
      </w:ins>
      <w:r w:rsidR="0064441A" w:rsidRPr="00697225">
        <w:rPr>
          <w:sz w:val="24"/>
          <w:szCs w:val="24"/>
          <w:lang w:val="el-GR"/>
        </w:rPr>
        <w:t xml:space="preserve"> </w:t>
      </w:r>
      <w:r w:rsidR="00221151" w:rsidRPr="00697225">
        <w:rPr>
          <w:sz w:val="24"/>
          <w:szCs w:val="24"/>
          <w:lang w:val="el-GR"/>
        </w:rPr>
        <w:t>(</w:t>
      </w:r>
      <w:r w:rsidR="00B63244" w:rsidRPr="00697225">
        <w:rPr>
          <w:sz w:val="24"/>
          <w:szCs w:val="24"/>
          <w:lang w:val="el-GR"/>
        </w:rPr>
        <w:fldChar w:fldCharType="begin"/>
      </w:r>
      <w:r w:rsidR="00B63244" w:rsidRPr="00697225">
        <w:rPr>
          <w:sz w:val="24"/>
          <w:szCs w:val="24"/>
          <w:lang w:val="el-GR"/>
        </w:rPr>
        <w:instrText xml:space="preserve"> REF _Ref78469414 \h </w:instrText>
      </w:r>
      <w:r w:rsidR="00697225">
        <w:rPr>
          <w:sz w:val="24"/>
          <w:szCs w:val="24"/>
          <w:lang w:val="el-GR"/>
        </w:rPr>
        <w:instrText xml:space="preserve"> \* MERGEFORMAT </w:instrText>
      </w:r>
      <w:r w:rsidR="00B63244" w:rsidRPr="00697225">
        <w:rPr>
          <w:sz w:val="24"/>
          <w:szCs w:val="24"/>
          <w:lang w:val="el-GR"/>
        </w:rPr>
      </w:r>
      <w:r w:rsidR="00B63244" w:rsidRPr="00697225">
        <w:rPr>
          <w:sz w:val="24"/>
          <w:szCs w:val="24"/>
          <w:lang w:val="el-GR"/>
        </w:rPr>
        <w:fldChar w:fldCharType="separate"/>
      </w:r>
      <w:r w:rsidR="00B63244" w:rsidRPr="00697225">
        <w:rPr>
          <w:b/>
          <w:bCs/>
          <w:i/>
          <w:iCs/>
          <w:sz w:val="24"/>
          <w:szCs w:val="24"/>
          <w:lang w:val="el-GR"/>
        </w:rPr>
        <w:t xml:space="preserve">Εικόνα </w:t>
      </w:r>
      <w:r w:rsidR="00B63244" w:rsidRPr="00697225">
        <w:rPr>
          <w:b/>
          <w:bCs/>
          <w:i/>
          <w:iCs/>
          <w:noProof/>
          <w:sz w:val="24"/>
          <w:szCs w:val="24"/>
          <w:lang w:val="el-GR"/>
        </w:rPr>
        <w:t>5</w:t>
      </w:r>
      <w:r w:rsidR="00B63244" w:rsidRPr="00697225">
        <w:rPr>
          <w:sz w:val="24"/>
          <w:szCs w:val="24"/>
          <w:lang w:val="el-GR"/>
        </w:rPr>
        <w:fldChar w:fldCharType="end"/>
      </w:r>
      <w:r w:rsidR="00221151" w:rsidRPr="00697225">
        <w:rPr>
          <w:sz w:val="24"/>
          <w:szCs w:val="24"/>
          <w:lang w:val="el-GR"/>
        </w:rPr>
        <w:t>)</w:t>
      </w:r>
      <w:r w:rsidR="0064441A" w:rsidRPr="00697225">
        <w:rPr>
          <w:sz w:val="24"/>
          <w:szCs w:val="24"/>
          <w:lang w:val="el-GR"/>
        </w:rPr>
        <w:t>.</w:t>
      </w:r>
      <w:r w:rsidR="00221151" w:rsidRPr="00697225">
        <w:rPr>
          <w:sz w:val="24"/>
          <w:szCs w:val="24"/>
          <w:lang w:val="el-GR"/>
        </w:rPr>
        <w:t xml:space="preserve"> Το </w:t>
      </w:r>
      <w:r w:rsidR="00221151" w:rsidRPr="00697225">
        <w:rPr>
          <w:sz w:val="24"/>
          <w:szCs w:val="24"/>
        </w:rPr>
        <w:t>link</w:t>
      </w:r>
      <w:r w:rsidR="00221151" w:rsidRPr="00697225">
        <w:rPr>
          <w:sz w:val="24"/>
          <w:szCs w:val="24"/>
          <w:lang w:val="el-GR"/>
        </w:rPr>
        <w:t>_</w:t>
      </w:r>
      <w:r w:rsidR="00221151" w:rsidRPr="00697225">
        <w:rPr>
          <w:sz w:val="24"/>
          <w:szCs w:val="24"/>
        </w:rPr>
        <w:t>id</w:t>
      </w:r>
      <w:r w:rsidR="00221151" w:rsidRPr="00697225">
        <w:rPr>
          <w:sz w:val="24"/>
          <w:szCs w:val="24"/>
          <w:lang w:val="el-GR"/>
        </w:rPr>
        <w:t xml:space="preserve"> που προκύπτει σε αυτή την εγγραφή μαζί με το</w:t>
      </w:r>
      <w:ins w:id="2376" w:author="GEORGILAS STYLIANOS" w:date="2021-08-07T14:35:00Z">
        <w:r w:rsidR="00D36AFE">
          <w:rPr>
            <w:sz w:val="24"/>
            <w:szCs w:val="24"/>
            <w:lang w:val="el-GR"/>
          </w:rPr>
          <w:t>ν</w:t>
        </w:r>
      </w:ins>
      <w:r w:rsidR="00221151" w:rsidRPr="00697225">
        <w:rPr>
          <w:sz w:val="24"/>
          <w:szCs w:val="24"/>
          <w:lang w:val="el-GR"/>
        </w:rPr>
        <w:t xml:space="preserve"> </w:t>
      </w:r>
      <w:ins w:id="2377" w:author="GEORGILAS STYLIANOS" w:date="2021-08-07T14:35:00Z">
        <w:r w:rsidR="00D36AFE" w:rsidRPr="004E0DF9">
          <w:rPr>
            <w:rFonts w:ascii="Calibri" w:eastAsia="Calibri" w:hAnsi="Calibri" w:cs="Calibri"/>
            <w:color w:val="000000" w:themeColor="text1"/>
            <w:sz w:val="24"/>
            <w:szCs w:val="24"/>
            <w:lang w:val="el-GR"/>
          </w:rPr>
          <w:t>αναγνωριστικό κωδικό</w:t>
        </w:r>
      </w:ins>
      <w:del w:id="2378" w:author="GEORGILAS STYLIANOS" w:date="2021-08-07T14:35:00Z">
        <w:r w:rsidR="00221151" w:rsidRPr="00697225" w:rsidDel="00D36AFE">
          <w:rPr>
            <w:sz w:val="24"/>
            <w:szCs w:val="24"/>
          </w:rPr>
          <w:delText>id</w:delText>
        </w:r>
      </w:del>
      <w:r w:rsidR="00221151" w:rsidRPr="00697225">
        <w:rPr>
          <w:sz w:val="24"/>
          <w:szCs w:val="24"/>
          <w:lang w:val="el-GR"/>
        </w:rPr>
        <w:t xml:space="preserve"> της δημοσίευσης δημιουργούν μια εγγραφή στον συνδετικό πίνακα </w:t>
      </w:r>
      <w:ins w:id="2379" w:author="GEORGILAS STYLIANOS" w:date="2021-08-06T22:47:00Z">
        <w:r w:rsidR="00C727E7" w:rsidRPr="00C727E7">
          <w:rPr>
            <w:sz w:val="24"/>
            <w:szCs w:val="24"/>
            <w:lang w:val="el-GR"/>
            <w:rPrChange w:id="2380" w:author="GEORGILAS STYLIANOS" w:date="2021-08-06T22:47:00Z">
              <w:rPr>
                <w:sz w:val="24"/>
                <w:szCs w:val="24"/>
              </w:rPr>
            </w:rPrChange>
          </w:rPr>
          <w:t>“</w:t>
        </w:r>
      </w:ins>
      <w:r w:rsidR="00221151" w:rsidRPr="00697225">
        <w:rPr>
          <w:sz w:val="24"/>
          <w:szCs w:val="24"/>
        </w:rPr>
        <w:t>Links</w:t>
      </w:r>
      <w:r w:rsidR="00221151" w:rsidRPr="00697225">
        <w:rPr>
          <w:sz w:val="24"/>
          <w:szCs w:val="24"/>
          <w:lang w:val="el-GR"/>
        </w:rPr>
        <w:t>2</w:t>
      </w:r>
      <w:r w:rsidR="00221151" w:rsidRPr="00697225">
        <w:rPr>
          <w:sz w:val="24"/>
          <w:szCs w:val="24"/>
        </w:rPr>
        <w:t>fb</w:t>
      </w:r>
      <w:ins w:id="2381" w:author="GEORGILAS STYLIANOS" w:date="2021-08-06T22:47:00Z">
        <w:r w:rsidR="00C727E7" w:rsidRPr="00C727E7">
          <w:rPr>
            <w:sz w:val="24"/>
            <w:szCs w:val="24"/>
            <w:lang w:val="el-GR"/>
            <w:rPrChange w:id="2382" w:author="GEORGILAS STYLIANOS" w:date="2021-08-06T22:47:00Z">
              <w:rPr>
                <w:sz w:val="24"/>
                <w:szCs w:val="24"/>
              </w:rPr>
            </w:rPrChange>
          </w:rPr>
          <w:t>”</w:t>
        </w:r>
      </w:ins>
      <w:r w:rsidR="0064441A" w:rsidRPr="00697225">
        <w:rPr>
          <w:sz w:val="24"/>
          <w:szCs w:val="24"/>
          <w:lang w:val="el-GR"/>
        </w:rPr>
        <w:t xml:space="preserve"> </w:t>
      </w:r>
      <w:r w:rsidR="00221151" w:rsidRPr="00697225">
        <w:rPr>
          <w:sz w:val="24"/>
          <w:szCs w:val="24"/>
          <w:lang w:val="el-GR"/>
        </w:rPr>
        <w:t>(</w:t>
      </w:r>
      <w:r w:rsidR="00B63244" w:rsidRPr="00697225">
        <w:rPr>
          <w:sz w:val="24"/>
          <w:szCs w:val="24"/>
          <w:lang w:val="el-GR"/>
        </w:rPr>
        <w:fldChar w:fldCharType="begin"/>
      </w:r>
      <w:r w:rsidR="00B63244" w:rsidRPr="00697225">
        <w:rPr>
          <w:sz w:val="24"/>
          <w:szCs w:val="24"/>
          <w:lang w:val="el-GR"/>
        </w:rPr>
        <w:instrText xml:space="preserve"> REF _Ref78469492 \h </w:instrText>
      </w:r>
      <w:r w:rsidR="00697225">
        <w:rPr>
          <w:sz w:val="24"/>
          <w:szCs w:val="24"/>
          <w:lang w:val="el-GR"/>
        </w:rPr>
        <w:instrText xml:space="preserve"> \* MERGEFORMAT </w:instrText>
      </w:r>
      <w:r w:rsidR="00B63244" w:rsidRPr="00697225">
        <w:rPr>
          <w:sz w:val="24"/>
          <w:szCs w:val="24"/>
          <w:lang w:val="el-GR"/>
        </w:rPr>
      </w:r>
      <w:r w:rsidR="00B63244" w:rsidRPr="00697225">
        <w:rPr>
          <w:sz w:val="24"/>
          <w:szCs w:val="24"/>
          <w:lang w:val="el-GR"/>
        </w:rPr>
        <w:fldChar w:fldCharType="separate"/>
      </w:r>
      <w:r w:rsidR="00B63244" w:rsidRPr="00697225">
        <w:rPr>
          <w:b/>
          <w:bCs/>
          <w:sz w:val="24"/>
          <w:szCs w:val="24"/>
          <w:lang w:val="el-GR"/>
        </w:rPr>
        <w:t xml:space="preserve">Εικόνα </w:t>
      </w:r>
      <w:r w:rsidR="00B63244" w:rsidRPr="00697225">
        <w:rPr>
          <w:b/>
          <w:bCs/>
          <w:noProof/>
          <w:sz w:val="24"/>
          <w:szCs w:val="24"/>
          <w:lang w:val="el-GR"/>
        </w:rPr>
        <w:t>14</w:t>
      </w:r>
      <w:r w:rsidR="00B63244" w:rsidRPr="00697225">
        <w:rPr>
          <w:sz w:val="24"/>
          <w:szCs w:val="24"/>
          <w:lang w:val="el-GR"/>
        </w:rPr>
        <w:fldChar w:fldCharType="end"/>
      </w:r>
      <w:r w:rsidR="00221151" w:rsidRPr="00697225">
        <w:rPr>
          <w:sz w:val="24"/>
          <w:szCs w:val="24"/>
          <w:lang w:val="el-GR"/>
        </w:rPr>
        <w:t>)</w:t>
      </w:r>
      <w:r w:rsidR="0064441A" w:rsidRPr="00697225">
        <w:rPr>
          <w:sz w:val="24"/>
          <w:szCs w:val="24"/>
          <w:lang w:val="el-GR"/>
        </w:rPr>
        <w:t>.</w:t>
      </w:r>
    </w:p>
    <w:p w14:paraId="7E6E67DC" w14:textId="3ECD05C1" w:rsidR="00221151" w:rsidRPr="00697225" w:rsidRDefault="00221151" w:rsidP="00F35699">
      <w:pPr>
        <w:rPr>
          <w:sz w:val="24"/>
          <w:szCs w:val="24"/>
          <w:lang w:val="el-GR"/>
        </w:rPr>
      </w:pPr>
      <w:r w:rsidRPr="00697225">
        <w:rPr>
          <w:sz w:val="24"/>
          <w:szCs w:val="24"/>
          <w:lang w:val="el-GR"/>
        </w:rPr>
        <w:t xml:space="preserve">Αν πάλι </w:t>
      </w:r>
      <w:del w:id="2383" w:author="GEORGILAS STYLIANOS" w:date="2021-08-07T14:50:00Z">
        <w:r w:rsidRPr="00697225" w:rsidDel="00A7121A">
          <w:rPr>
            <w:sz w:val="24"/>
            <w:szCs w:val="24"/>
            <w:lang w:val="el-GR"/>
          </w:rPr>
          <w:delText xml:space="preserve">το </w:delText>
        </w:r>
        <w:r w:rsidRPr="00697225" w:rsidDel="00A7121A">
          <w:rPr>
            <w:sz w:val="24"/>
            <w:szCs w:val="24"/>
          </w:rPr>
          <w:delText>link</w:delText>
        </w:r>
      </w:del>
      <w:ins w:id="2384" w:author="GEORGILAS STYLIANOS" w:date="2021-08-07T14:50:00Z">
        <w:r w:rsidR="00A7121A">
          <w:rPr>
            <w:sz w:val="24"/>
            <w:szCs w:val="24"/>
            <w:lang w:val="el-GR"/>
          </w:rPr>
          <w:t xml:space="preserve">ο </w:t>
        </w:r>
        <w:proofErr w:type="spellStart"/>
        <w:r w:rsidR="00A7121A">
          <w:rPr>
            <w:sz w:val="24"/>
            <w:szCs w:val="24"/>
            <w:lang w:val="el-GR"/>
          </w:rPr>
          <w:t>υπερσύνδεσμος</w:t>
        </w:r>
      </w:ins>
      <w:proofErr w:type="spellEnd"/>
      <w:r w:rsidRPr="00697225">
        <w:rPr>
          <w:sz w:val="24"/>
          <w:szCs w:val="24"/>
          <w:lang w:val="el-GR"/>
        </w:rPr>
        <w:t xml:space="preserve"> υπάρχει ήδη στη βάση, δημιουργούμε μόνο την εγγραφή στον πίνακα </w:t>
      </w:r>
      <w:ins w:id="2385" w:author="GEORGILAS STYLIANOS" w:date="2021-08-06T22:47:00Z">
        <w:r w:rsidR="00C727E7" w:rsidRPr="00C727E7">
          <w:rPr>
            <w:sz w:val="24"/>
            <w:szCs w:val="24"/>
            <w:lang w:val="el-GR"/>
            <w:rPrChange w:id="2386" w:author="GEORGILAS STYLIANOS" w:date="2021-08-06T22:48:00Z">
              <w:rPr>
                <w:sz w:val="24"/>
                <w:szCs w:val="24"/>
              </w:rPr>
            </w:rPrChange>
          </w:rPr>
          <w:t>“</w:t>
        </w:r>
      </w:ins>
      <w:r w:rsidRPr="00697225">
        <w:rPr>
          <w:sz w:val="24"/>
          <w:szCs w:val="24"/>
        </w:rPr>
        <w:t>Links</w:t>
      </w:r>
      <w:r w:rsidRPr="00697225">
        <w:rPr>
          <w:sz w:val="24"/>
          <w:szCs w:val="24"/>
          <w:lang w:val="el-GR"/>
        </w:rPr>
        <w:t>2</w:t>
      </w:r>
      <w:r w:rsidRPr="00697225">
        <w:rPr>
          <w:sz w:val="24"/>
          <w:szCs w:val="24"/>
        </w:rPr>
        <w:t>fb</w:t>
      </w:r>
      <w:ins w:id="2387" w:author="GEORGILAS STYLIANOS" w:date="2021-08-06T22:47:00Z">
        <w:r w:rsidR="00C727E7" w:rsidRPr="00C727E7">
          <w:rPr>
            <w:sz w:val="24"/>
            <w:szCs w:val="24"/>
            <w:lang w:val="el-GR"/>
            <w:rPrChange w:id="2388" w:author="GEORGILAS STYLIANOS" w:date="2021-08-06T22:48:00Z">
              <w:rPr>
                <w:sz w:val="24"/>
                <w:szCs w:val="24"/>
              </w:rPr>
            </w:rPrChange>
          </w:rPr>
          <w:t>”</w:t>
        </w:r>
      </w:ins>
      <w:del w:id="2389" w:author="GEORGILAS STYLIANOS" w:date="2021-08-06T22:47:00Z">
        <w:r w:rsidRPr="00697225" w:rsidDel="00C727E7">
          <w:rPr>
            <w:sz w:val="24"/>
            <w:szCs w:val="24"/>
            <w:lang w:val="el-GR"/>
          </w:rPr>
          <w:delText xml:space="preserve"> </w:delText>
        </w:r>
      </w:del>
      <w:r w:rsidRPr="00697225">
        <w:rPr>
          <w:sz w:val="24"/>
          <w:szCs w:val="24"/>
          <w:lang w:val="el-GR"/>
        </w:rPr>
        <w:t>με στοιχεία του το</w:t>
      </w:r>
      <w:ins w:id="2390" w:author="GEORGILAS STYLIANOS" w:date="2021-08-07T14:35:00Z">
        <w:r w:rsidR="00D36AFE">
          <w:rPr>
            <w:sz w:val="24"/>
            <w:szCs w:val="24"/>
            <w:lang w:val="el-GR"/>
          </w:rPr>
          <w:t>ν</w:t>
        </w:r>
      </w:ins>
      <w:r w:rsidRPr="00697225">
        <w:rPr>
          <w:sz w:val="24"/>
          <w:szCs w:val="24"/>
          <w:lang w:val="el-GR"/>
        </w:rPr>
        <w:t xml:space="preserve"> </w:t>
      </w:r>
      <w:ins w:id="2391" w:author="GEORGILAS STYLIANOS" w:date="2021-08-07T14:35:00Z">
        <w:r w:rsidR="00D36AFE" w:rsidRPr="004E0DF9">
          <w:rPr>
            <w:rFonts w:ascii="Calibri" w:eastAsia="Calibri" w:hAnsi="Calibri" w:cs="Calibri"/>
            <w:color w:val="000000" w:themeColor="text1"/>
            <w:sz w:val="24"/>
            <w:szCs w:val="24"/>
            <w:lang w:val="el-GR"/>
          </w:rPr>
          <w:t>αναγνωριστικό κωδικό</w:t>
        </w:r>
      </w:ins>
      <w:del w:id="2392" w:author="GEORGILAS STYLIANOS" w:date="2021-08-07T14:35:00Z">
        <w:r w:rsidRPr="00697225" w:rsidDel="00D36AFE">
          <w:rPr>
            <w:sz w:val="24"/>
            <w:szCs w:val="24"/>
          </w:rPr>
          <w:delText>id</w:delText>
        </w:r>
      </w:del>
      <w:r w:rsidRPr="00697225">
        <w:rPr>
          <w:sz w:val="24"/>
          <w:szCs w:val="24"/>
          <w:lang w:val="el-GR"/>
        </w:rPr>
        <w:t xml:space="preserve"> </w:t>
      </w:r>
      <w:del w:id="2393" w:author="GEORGILAS STYLIANOS" w:date="2021-08-07T14:59:00Z">
        <w:r w:rsidRPr="00697225" w:rsidDel="006A65D5">
          <w:rPr>
            <w:sz w:val="24"/>
            <w:szCs w:val="24"/>
            <w:lang w:val="el-GR"/>
          </w:rPr>
          <w:delText xml:space="preserve">του </w:delText>
        </w:r>
        <w:r w:rsidRPr="00697225" w:rsidDel="006A65D5">
          <w:rPr>
            <w:sz w:val="24"/>
            <w:szCs w:val="24"/>
          </w:rPr>
          <w:delText>post</w:delText>
        </w:r>
      </w:del>
      <w:ins w:id="2394" w:author="GEORGILAS STYLIANOS" w:date="2021-08-07T14:59:00Z">
        <w:r w:rsidR="006A65D5">
          <w:rPr>
            <w:sz w:val="24"/>
            <w:szCs w:val="24"/>
            <w:lang w:val="el-GR"/>
          </w:rPr>
          <w:t>της δημοσίευσης</w:t>
        </w:r>
      </w:ins>
      <w:r w:rsidRPr="00697225">
        <w:rPr>
          <w:sz w:val="24"/>
          <w:szCs w:val="24"/>
          <w:lang w:val="el-GR"/>
        </w:rPr>
        <w:t xml:space="preserve"> και το </w:t>
      </w:r>
      <w:r w:rsidRPr="00697225">
        <w:rPr>
          <w:sz w:val="24"/>
          <w:szCs w:val="24"/>
        </w:rPr>
        <w:t>link</w:t>
      </w:r>
      <w:r w:rsidRPr="00697225">
        <w:rPr>
          <w:sz w:val="24"/>
          <w:szCs w:val="24"/>
          <w:lang w:val="el-GR"/>
        </w:rPr>
        <w:t>_</w:t>
      </w:r>
      <w:r w:rsidRPr="00697225">
        <w:rPr>
          <w:sz w:val="24"/>
          <w:szCs w:val="24"/>
        </w:rPr>
        <w:t>id</w:t>
      </w:r>
      <w:r w:rsidRPr="00697225">
        <w:rPr>
          <w:sz w:val="24"/>
          <w:szCs w:val="24"/>
          <w:lang w:val="el-GR"/>
        </w:rPr>
        <w:t xml:space="preserve"> της πρώτης εμφάνισής του.</w:t>
      </w:r>
    </w:p>
    <w:p w14:paraId="4FA79C6B" w14:textId="77777777" w:rsidR="00E313FC" w:rsidRDefault="00E313FC" w:rsidP="00697225">
      <w:pPr>
        <w:keepNext/>
        <w:jc w:val="center"/>
      </w:pPr>
      <w:r>
        <w:rPr>
          <w:noProof/>
        </w:rPr>
        <w:lastRenderedPageBreak/>
        <w:drawing>
          <wp:inline distT="0" distB="0" distL="0" distR="0" wp14:anchorId="7549A783" wp14:editId="7F0FF1A1">
            <wp:extent cx="5943600" cy="394311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943112"/>
                    </a:xfrm>
                    <a:prstGeom prst="rect">
                      <a:avLst/>
                    </a:prstGeom>
                  </pic:spPr>
                </pic:pic>
              </a:graphicData>
            </a:graphic>
          </wp:inline>
        </w:drawing>
      </w:r>
    </w:p>
    <w:p w14:paraId="058BCA92" w14:textId="20B6E9C5" w:rsidR="00F35699" w:rsidRPr="003C59CA" w:rsidRDefault="00E313FC" w:rsidP="00697225">
      <w:pPr>
        <w:jc w:val="center"/>
        <w:rPr>
          <w:b/>
          <w:bCs/>
          <w:i/>
          <w:iCs/>
          <w:sz w:val="24"/>
          <w:szCs w:val="24"/>
          <w:lang w:val="el-GR"/>
        </w:rPr>
      </w:pPr>
      <w:bookmarkStart w:id="2395" w:name="_Ref78470245"/>
      <w:bookmarkStart w:id="2396" w:name="_Toc77198278"/>
      <w:bookmarkStart w:id="2397" w:name="_Toc77201062"/>
      <w:bookmarkStart w:id="2398" w:name="_Toc77201363"/>
      <w:bookmarkStart w:id="2399" w:name="_Toc77212419"/>
      <w:bookmarkStart w:id="2400" w:name="_Toc77796826"/>
      <w:bookmarkStart w:id="2401" w:name="_Toc78288007"/>
      <w:bookmarkStart w:id="2402" w:name="_Toc78469317"/>
      <w:bookmarkStart w:id="2403" w:name="_Toc78589203"/>
      <w:bookmarkStart w:id="2404" w:name="_Toc78604293"/>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ins w:id="2405" w:author="GEORGILAS STYLIANOS" w:date="2021-08-07T19:17:00Z">
        <w:r w:rsidR="001610D4" w:rsidRPr="004E2A3D">
          <w:rPr>
            <w:b/>
            <w:bCs/>
            <w:i/>
            <w:iCs/>
            <w:noProof/>
            <w:sz w:val="24"/>
            <w:szCs w:val="24"/>
            <w:lang w:val="el-GR"/>
            <w:rPrChange w:id="2406" w:author="GEORGILAS STYLIANOS" w:date="2021-08-08T12:57:00Z">
              <w:rPr>
                <w:b/>
                <w:bCs/>
                <w:i/>
                <w:iCs/>
                <w:noProof/>
                <w:sz w:val="24"/>
                <w:szCs w:val="24"/>
              </w:rPr>
            </w:rPrChange>
          </w:rPr>
          <w:t>46</w:t>
        </w:r>
      </w:ins>
      <w:del w:id="2407" w:author="GEORGILAS STYLIANOS" w:date="2021-08-07T19:17:00Z">
        <w:r w:rsidR="00582156" w:rsidRPr="00582156" w:rsidDel="001610D4">
          <w:rPr>
            <w:b/>
            <w:bCs/>
            <w:i/>
            <w:iCs/>
            <w:noProof/>
            <w:sz w:val="24"/>
            <w:szCs w:val="24"/>
            <w:lang w:val="el-GR"/>
          </w:rPr>
          <w:delText>46</w:delText>
        </w:r>
      </w:del>
      <w:r w:rsidRPr="003C59CA">
        <w:rPr>
          <w:b/>
          <w:bCs/>
          <w:i/>
          <w:iCs/>
          <w:sz w:val="24"/>
          <w:szCs w:val="24"/>
        </w:rPr>
        <w:fldChar w:fldCharType="end"/>
      </w:r>
      <w:bookmarkEnd w:id="2395"/>
      <w:r w:rsidRPr="003C59CA">
        <w:rPr>
          <w:b/>
          <w:bCs/>
          <w:i/>
          <w:iCs/>
          <w:sz w:val="24"/>
          <w:szCs w:val="24"/>
          <w:lang w:val="el-GR"/>
        </w:rPr>
        <w:t>:</w:t>
      </w:r>
      <w:r w:rsidR="00697225">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Links</w:t>
      </w:r>
      <w:bookmarkEnd w:id="2396"/>
      <w:bookmarkEnd w:id="2397"/>
      <w:bookmarkEnd w:id="2398"/>
      <w:bookmarkEnd w:id="2399"/>
      <w:bookmarkEnd w:id="2400"/>
      <w:bookmarkEnd w:id="2401"/>
      <w:bookmarkEnd w:id="2402"/>
      <w:bookmarkEnd w:id="2403"/>
      <w:bookmarkEnd w:id="2404"/>
    </w:p>
    <w:p w14:paraId="4BBF9884" w14:textId="4CC2FCAB" w:rsidR="00F0268A" w:rsidRPr="00697225" w:rsidRDefault="00221151" w:rsidP="00221151">
      <w:pPr>
        <w:rPr>
          <w:sz w:val="24"/>
          <w:szCs w:val="24"/>
          <w:lang w:val="el-GR"/>
        </w:rPr>
      </w:pPr>
      <w:r w:rsidRPr="00697225">
        <w:rPr>
          <w:sz w:val="24"/>
          <w:szCs w:val="24"/>
          <w:lang w:val="el-GR"/>
        </w:rPr>
        <w:t xml:space="preserve">Ακολουθεί η διαχείριση των </w:t>
      </w:r>
      <w:del w:id="2408" w:author="GEORGILAS STYLIANOS" w:date="2021-08-07T14:42:00Z">
        <w:r w:rsidRPr="00697225" w:rsidDel="00A7121A">
          <w:rPr>
            <w:sz w:val="24"/>
            <w:szCs w:val="24"/>
          </w:rPr>
          <w:delText>media</w:delText>
        </w:r>
        <w:r w:rsidRPr="00697225" w:rsidDel="00A7121A">
          <w:rPr>
            <w:sz w:val="24"/>
            <w:szCs w:val="24"/>
            <w:lang w:val="el-GR"/>
          </w:rPr>
          <w:delText xml:space="preserve"> </w:delText>
        </w:r>
      </w:del>
      <w:ins w:id="2409" w:author="GEORGILAS STYLIANOS" w:date="2021-08-07T14:42:00Z">
        <w:r w:rsidR="00A7121A">
          <w:rPr>
            <w:sz w:val="24"/>
            <w:szCs w:val="24"/>
            <w:lang w:val="el-GR"/>
          </w:rPr>
          <w:t>πολυμέσων</w:t>
        </w:r>
        <w:r w:rsidR="00A7121A" w:rsidRPr="00697225">
          <w:rPr>
            <w:sz w:val="24"/>
            <w:szCs w:val="24"/>
            <w:lang w:val="el-GR"/>
          </w:rPr>
          <w:t xml:space="preserve"> </w:t>
        </w:r>
      </w:ins>
      <w:r w:rsidRPr="00697225">
        <w:rPr>
          <w:sz w:val="24"/>
          <w:szCs w:val="24"/>
          <w:lang w:val="el-GR"/>
        </w:rPr>
        <w:t xml:space="preserve">η οποία εμφανίζεται στην </w:t>
      </w:r>
      <w:r w:rsidR="00B63244" w:rsidRPr="00697225">
        <w:rPr>
          <w:sz w:val="24"/>
          <w:szCs w:val="24"/>
          <w:lang w:val="el-GR"/>
        </w:rPr>
        <w:fldChar w:fldCharType="begin"/>
      </w:r>
      <w:r w:rsidR="00B63244" w:rsidRPr="00697225">
        <w:rPr>
          <w:sz w:val="24"/>
          <w:szCs w:val="24"/>
          <w:lang w:val="el-GR"/>
        </w:rPr>
        <w:instrText xml:space="preserve"> REF _Ref78470276 \h </w:instrText>
      </w:r>
      <w:r w:rsidR="00697225">
        <w:rPr>
          <w:sz w:val="24"/>
          <w:szCs w:val="24"/>
          <w:lang w:val="el-GR"/>
        </w:rPr>
        <w:instrText xml:space="preserve"> \* MERGEFORMAT </w:instrText>
      </w:r>
      <w:r w:rsidR="00B63244" w:rsidRPr="00697225">
        <w:rPr>
          <w:sz w:val="24"/>
          <w:szCs w:val="24"/>
          <w:lang w:val="el-GR"/>
        </w:rPr>
      </w:r>
      <w:r w:rsidR="00B63244" w:rsidRPr="00697225">
        <w:rPr>
          <w:sz w:val="24"/>
          <w:szCs w:val="24"/>
          <w:lang w:val="el-GR"/>
        </w:rPr>
        <w:fldChar w:fldCharType="separate"/>
      </w:r>
      <w:r w:rsidR="00B63244" w:rsidRPr="00697225">
        <w:rPr>
          <w:b/>
          <w:bCs/>
          <w:i/>
          <w:iCs/>
          <w:sz w:val="24"/>
          <w:szCs w:val="24"/>
          <w:lang w:val="el-GR"/>
        </w:rPr>
        <w:t xml:space="preserve">Εικόνα </w:t>
      </w:r>
      <w:r w:rsidR="00B63244" w:rsidRPr="00697225">
        <w:rPr>
          <w:b/>
          <w:bCs/>
          <w:i/>
          <w:iCs/>
          <w:noProof/>
          <w:sz w:val="24"/>
          <w:szCs w:val="24"/>
          <w:lang w:val="el-GR"/>
        </w:rPr>
        <w:t>47</w:t>
      </w:r>
      <w:r w:rsidR="00B63244" w:rsidRPr="00697225">
        <w:rPr>
          <w:sz w:val="24"/>
          <w:szCs w:val="24"/>
          <w:lang w:val="el-GR"/>
        </w:rPr>
        <w:fldChar w:fldCharType="end"/>
      </w:r>
      <w:r w:rsidRPr="00697225">
        <w:rPr>
          <w:sz w:val="24"/>
          <w:szCs w:val="24"/>
          <w:lang w:val="el-GR"/>
        </w:rPr>
        <w:t>.</w:t>
      </w:r>
      <w:r w:rsidR="00F0268A" w:rsidRPr="00697225">
        <w:rPr>
          <w:sz w:val="24"/>
          <w:szCs w:val="24"/>
          <w:lang w:val="el-GR"/>
        </w:rPr>
        <w:t xml:space="preserve"> Παίρνουμε το </w:t>
      </w:r>
      <w:del w:id="2410" w:author="GEORGILAS STYLIANOS" w:date="2021-08-06T22:48:00Z">
        <w:r w:rsidR="00E86336" w:rsidRPr="00697225" w:rsidDel="00C727E7">
          <w:rPr>
            <w:sz w:val="24"/>
            <w:szCs w:val="24"/>
          </w:rPr>
          <w:delText>URL</w:delText>
        </w:r>
        <w:r w:rsidR="00F0268A" w:rsidRPr="00697225" w:rsidDel="00C727E7">
          <w:rPr>
            <w:sz w:val="24"/>
            <w:szCs w:val="24"/>
            <w:lang w:val="el-GR"/>
          </w:rPr>
          <w:delText xml:space="preserve"> </w:delText>
        </w:r>
      </w:del>
      <w:proofErr w:type="spellStart"/>
      <w:ins w:id="2411" w:author="GEORGILAS STYLIANOS" w:date="2021-08-06T22:48:00Z">
        <w:r w:rsidR="00C727E7">
          <w:rPr>
            <w:sz w:val="24"/>
            <w:szCs w:val="24"/>
          </w:rPr>
          <w:t>url</w:t>
        </w:r>
        <w:proofErr w:type="spellEnd"/>
        <w:r w:rsidR="00C727E7" w:rsidRPr="00697225">
          <w:rPr>
            <w:sz w:val="24"/>
            <w:szCs w:val="24"/>
            <w:lang w:val="el-GR"/>
          </w:rPr>
          <w:t xml:space="preserve"> </w:t>
        </w:r>
      </w:ins>
      <w:r w:rsidR="00F0268A" w:rsidRPr="00697225">
        <w:rPr>
          <w:sz w:val="24"/>
          <w:szCs w:val="24"/>
          <w:lang w:val="el-GR"/>
        </w:rPr>
        <w:t xml:space="preserve">κάθε εικόνας η βίντεο που υπάρχει στο </w:t>
      </w:r>
      <w:r w:rsidR="00F0268A" w:rsidRPr="00697225">
        <w:rPr>
          <w:sz w:val="24"/>
          <w:szCs w:val="24"/>
        </w:rPr>
        <w:t>tweet</w:t>
      </w:r>
      <w:r w:rsidR="00F0268A" w:rsidRPr="00697225">
        <w:rPr>
          <w:sz w:val="24"/>
          <w:szCs w:val="24"/>
          <w:lang w:val="el-GR"/>
        </w:rPr>
        <w:t xml:space="preserve"> από το </w:t>
      </w:r>
      <w:r w:rsidR="007809BE" w:rsidRPr="00697225">
        <w:rPr>
          <w:sz w:val="24"/>
          <w:szCs w:val="24"/>
        </w:rPr>
        <w:t>JSON</w:t>
      </w:r>
      <w:r w:rsidR="007809BE" w:rsidRPr="00697225">
        <w:rPr>
          <w:sz w:val="24"/>
          <w:szCs w:val="24"/>
          <w:lang w:val="el-GR"/>
        </w:rPr>
        <w:t xml:space="preserve"> αντικείμενο</w:t>
      </w:r>
      <w:r w:rsidR="00F0268A" w:rsidRPr="00697225">
        <w:rPr>
          <w:sz w:val="24"/>
          <w:szCs w:val="24"/>
          <w:lang w:val="el-GR"/>
        </w:rPr>
        <w:t xml:space="preserve"> και ελέγχουμε την ύπαρξη του στη βάση. Αν δεν υπάρχει το προσθέτουμε στον πίνακα </w:t>
      </w:r>
      <w:ins w:id="2412" w:author="GEORGILAS STYLIANOS" w:date="2021-08-06T22:48:00Z">
        <w:r w:rsidR="00C727E7" w:rsidRPr="00C727E7">
          <w:rPr>
            <w:sz w:val="24"/>
            <w:szCs w:val="24"/>
            <w:lang w:val="el-GR"/>
            <w:rPrChange w:id="2413" w:author="GEORGILAS STYLIANOS" w:date="2021-08-06T22:48:00Z">
              <w:rPr>
                <w:sz w:val="24"/>
                <w:szCs w:val="24"/>
              </w:rPr>
            </w:rPrChange>
          </w:rPr>
          <w:t>“</w:t>
        </w:r>
      </w:ins>
      <w:r w:rsidR="00F0268A" w:rsidRPr="00697225">
        <w:rPr>
          <w:sz w:val="24"/>
          <w:szCs w:val="24"/>
        </w:rPr>
        <w:t>Media</w:t>
      </w:r>
      <w:ins w:id="2414" w:author="GEORGILAS STYLIANOS" w:date="2021-08-06T22:48:00Z">
        <w:r w:rsidR="00C727E7" w:rsidRPr="00C727E7">
          <w:rPr>
            <w:sz w:val="24"/>
            <w:szCs w:val="24"/>
            <w:lang w:val="el-GR"/>
            <w:rPrChange w:id="2415" w:author="GEORGILAS STYLIANOS" w:date="2021-08-06T22:48:00Z">
              <w:rPr>
                <w:sz w:val="24"/>
                <w:szCs w:val="24"/>
              </w:rPr>
            </w:rPrChange>
          </w:rPr>
          <w:t>”</w:t>
        </w:r>
      </w:ins>
      <w:r w:rsidR="00F0268A" w:rsidRPr="00697225">
        <w:rPr>
          <w:sz w:val="24"/>
          <w:szCs w:val="24"/>
          <w:lang w:val="el-GR"/>
        </w:rPr>
        <w:t xml:space="preserve"> (</w:t>
      </w:r>
      <w:r w:rsidR="008C2A87" w:rsidRPr="00697225">
        <w:rPr>
          <w:sz w:val="24"/>
          <w:szCs w:val="24"/>
          <w:lang w:val="el-GR"/>
        </w:rPr>
        <w:fldChar w:fldCharType="begin"/>
      </w:r>
      <w:r w:rsidR="008C2A87" w:rsidRPr="00697225">
        <w:rPr>
          <w:sz w:val="24"/>
          <w:szCs w:val="24"/>
          <w:lang w:val="el-GR"/>
        </w:rPr>
        <w:instrText xml:space="preserve"> REF _Ref78469425 \h </w:instrText>
      </w:r>
      <w:r w:rsidR="00697225">
        <w:rPr>
          <w:sz w:val="24"/>
          <w:szCs w:val="24"/>
          <w:lang w:val="el-GR"/>
        </w:rPr>
        <w:instrText xml:space="preserve"> \* MERGEFORMAT </w:instrText>
      </w:r>
      <w:r w:rsidR="008C2A87" w:rsidRPr="00697225">
        <w:rPr>
          <w:sz w:val="24"/>
          <w:szCs w:val="24"/>
          <w:lang w:val="el-GR"/>
        </w:rPr>
      </w:r>
      <w:r w:rsidR="008C2A87" w:rsidRPr="00697225">
        <w:rPr>
          <w:sz w:val="24"/>
          <w:szCs w:val="24"/>
          <w:lang w:val="el-GR"/>
        </w:rPr>
        <w:fldChar w:fldCharType="separate"/>
      </w:r>
      <w:r w:rsidR="008C2A87" w:rsidRPr="00697225">
        <w:rPr>
          <w:b/>
          <w:bCs/>
          <w:sz w:val="24"/>
          <w:szCs w:val="24"/>
          <w:lang w:val="el-GR"/>
        </w:rPr>
        <w:t xml:space="preserve">Εικόνα </w:t>
      </w:r>
      <w:r w:rsidR="008C2A87" w:rsidRPr="00697225">
        <w:rPr>
          <w:b/>
          <w:bCs/>
          <w:noProof/>
          <w:sz w:val="24"/>
          <w:szCs w:val="24"/>
          <w:lang w:val="el-GR"/>
        </w:rPr>
        <w:t>6</w:t>
      </w:r>
      <w:r w:rsidR="008C2A87" w:rsidRPr="00697225">
        <w:rPr>
          <w:sz w:val="24"/>
          <w:szCs w:val="24"/>
          <w:lang w:val="el-GR"/>
        </w:rPr>
        <w:fldChar w:fldCharType="end"/>
      </w:r>
      <w:r w:rsidR="00F0268A" w:rsidRPr="00697225">
        <w:rPr>
          <w:sz w:val="24"/>
          <w:szCs w:val="24"/>
          <w:lang w:val="el-GR"/>
        </w:rPr>
        <w:t xml:space="preserve">) και στον πίνακα </w:t>
      </w:r>
      <w:ins w:id="2416" w:author="GEORGILAS STYLIANOS" w:date="2021-08-06T22:48:00Z">
        <w:r w:rsidR="00C727E7" w:rsidRPr="00C727E7">
          <w:rPr>
            <w:sz w:val="24"/>
            <w:szCs w:val="24"/>
            <w:lang w:val="el-GR"/>
            <w:rPrChange w:id="2417" w:author="GEORGILAS STYLIANOS" w:date="2021-08-06T22:48:00Z">
              <w:rPr>
                <w:sz w:val="24"/>
                <w:szCs w:val="24"/>
              </w:rPr>
            </w:rPrChange>
          </w:rPr>
          <w:t>“</w:t>
        </w:r>
      </w:ins>
      <w:r w:rsidR="00F0268A" w:rsidRPr="00697225">
        <w:rPr>
          <w:sz w:val="24"/>
          <w:szCs w:val="24"/>
        </w:rPr>
        <w:t>Media</w:t>
      </w:r>
      <w:r w:rsidR="00F0268A" w:rsidRPr="00697225">
        <w:rPr>
          <w:sz w:val="24"/>
          <w:szCs w:val="24"/>
          <w:lang w:val="el-GR"/>
        </w:rPr>
        <w:t>2</w:t>
      </w:r>
      <w:r w:rsidR="00F0268A" w:rsidRPr="00697225">
        <w:rPr>
          <w:sz w:val="24"/>
          <w:szCs w:val="24"/>
        </w:rPr>
        <w:t>fb</w:t>
      </w:r>
      <w:ins w:id="2418" w:author="GEORGILAS STYLIANOS" w:date="2021-08-06T22:48:00Z">
        <w:r w:rsidR="00C727E7" w:rsidRPr="00C727E7">
          <w:rPr>
            <w:sz w:val="24"/>
            <w:szCs w:val="24"/>
            <w:lang w:val="el-GR"/>
            <w:rPrChange w:id="2419" w:author="GEORGILAS STYLIANOS" w:date="2021-08-06T22:48:00Z">
              <w:rPr>
                <w:sz w:val="24"/>
                <w:szCs w:val="24"/>
              </w:rPr>
            </w:rPrChange>
          </w:rPr>
          <w:t>”</w:t>
        </w:r>
      </w:ins>
      <w:r w:rsidR="00F0268A" w:rsidRPr="00697225">
        <w:rPr>
          <w:sz w:val="24"/>
          <w:szCs w:val="24"/>
          <w:lang w:val="el-GR"/>
        </w:rPr>
        <w:t xml:space="preserve"> (</w:t>
      </w:r>
      <w:r w:rsidR="008C2A87" w:rsidRPr="00697225">
        <w:rPr>
          <w:sz w:val="24"/>
          <w:szCs w:val="24"/>
          <w:lang w:val="el-GR"/>
        </w:rPr>
        <w:fldChar w:fldCharType="begin"/>
      </w:r>
      <w:r w:rsidR="008C2A87" w:rsidRPr="00697225">
        <w:rPr>
          <w:sz w:val="24"/>
          <w:szCs w:val="24"/>
          <w:lang w:val="el-GR"/>
        </w:rPr>
        <w:instrText xml:space="preserve"> REF _Ref78469500 \h </w:instrText>
      </w:r>
      <w:r w:rsidR="00697225">
        <w:rPr>
          <w:sz w:val="24"/>
          <w:szCs w:val="24"/>
          <w:lang w:val="el-GR"/>
        </w:rPr>
        <w:instrText xml:space="preserve"> \* MERGEFORMAT </w:instrText>
      </w:r>
      <w:r w:rsidR="008C2A87" w:rsidRPr="00697225">
        <w:rPr>
          <w:sz w:val="24"/>
          <w:szCs w:val="24"/>
          <w:lang w:val="el-GR"/>
        </w:rPr>
      </w:r>
      <w:r w:rsidR="008C2A87" w:rsidRPr="00697225">
        <w:rPr>
          <w:sz w:val="24"/>
          <w:szCs w:val="24"/>
          <w:lang w:val="el-GR"/>
        </w:rPr>
        <w:fldChar w:fldCharType="separate"/>
      </w:r>
      <w:r w:rsidR="008C2A87" w:rsidRPr="00697225">
        <w:rPr>
          <w:b/>
          <w:bCs/>
          <w:sz w:val="24"/>
          <w:szCs w:val="24"/>
          <w:lang w:val="el-GR"/>
        </w:rPr>
        <w:t xml:space="preserve">Εικόνα </w:t>
      </w:r>
      <w:r w:rsidR="008C2A87" w:rsidRPr="00697225">
        <w:rPr>
          <w:b/>
          <w:bCs/>
          <w:noProof/>
          <w:sz w:val="24"/>
          <w:szCs w:val="24"/>
          <w:lang w:val="el-GR"/>
        </w:rPr>
        <w:t>15</w:t>
      </w:r>
      <w:r w:rsidR="008C2A87" w:rsidRPr="00697225">
        <w:rPr>
          <w:sz w:val="24"/>
          <w:szCs w:val="24"/>
          <w:lang w:val="el-GR"/>
        </w:rPr>
        <w:fldChar w:fldCharType="end"/>
      </w:r>
      <w:r w:rsidR="00F0268A" w:rsidRPr="00697225">
        <w:rPr>
          <w:sz w:val="24"/>
          <w:szCs w:val="24"/>
          <w:lang w:val="el-GR"/>
        </w:rPr>
        <w:t xml:space="preserve">) προσθέτουμε το </w:t>
      </w:r>
      <w:r w:rsidR="00F0268A" w:rsidRPr="00697225">
        <w:rPr>
          <w:sz w:val="24"/>
          <w:szCs w:val="24"/>
        </w:rPr>
        <w:t>media</w:t>
      </w:r>
      <w:r w:rsidR="00F0268A" w:rsidRPr="00697225">
        <w:rPr>
          <w:sz w:val="24"/>
          <w:szCs w:val="24"/>
          <w:lang w:val="el-GR"/>
        </w:rPr>
        <w:t>_</w:t>
      </w:r>
      <w:r w:rsidR="00F0268A" w:rsidRPr="00697225">
        <w:rPr>
          <w:sz w:val="24"/>
          <w:szCs w:val="24"/>
        </w:rPr>
        <w:t>id</w:t>
      </w:r>
      <w:r w:rsidR="00F0268A" w:rsidRPr="00697225">
        <w:rPr>
          <w:sz w:val="24"/>
          <w:szCs w:val="24"/>
          <w:lang w:val="el-GR"/>
        </w:rPr>
        <w:t xml:space="preserve"> και το</w:t>
      </w:r>
      <w:ins w:id="2420" w:author="GEORGILAS STYLIANOS" w:date="2021-08-07T14:36:00Z">
        <w:r w:rsidR="00D36AFE">
          <w:rPr>
            <w:sz w:val="24"/>
            <w:szCs w:val="24"/>
            <w:lang w:val="el-GR"/>
          </w:rPr>
          <w:t>ν</w:t>
        </w:r>
        <w:r w:rsidR="00D36AFE">
          <w:rPr>
            <w:rFonts w:ascii="Calibri" w:eastAsia="Calibri" w:hAnsi="Calibri" w:cs="Calibri"/>
            <w:i/>
            <w:iCs/>
            <w:color w:val="000000" w:themeColor="text1"/>
            <w:sz w:val="24"/>
            <w:szCs w:val="24"/>
            <w:lang w:val="el-GR"/>
          </w:rPr>
          <w:t xml:space="preserve"> </w:t>
        </w:r>
      </w:ins>
      <w:del w:id="2421" w:author="GEORGILAS STYLIANOS" w:date="2021-08-07T14:36:00Z">
        <w:r w:rsidR="00F0268A" w:rsidRPr="00697225" w:rsidDel="00D36AFE">
          <w:rPr>
            <w:sz w:val="24"/>
            <w:szCs w:val="24"/>
            <w:lang w:val="el-GR"/>
          </w:rPr>
          <w:delText xml:space="preserve"> </w:delText>
        </w:r>
      </w:del>
      <w:ins w:id="2422" w:author="GEORGILAS STYLIANOS" w:date="2021-08-07T14:36:00Z">
        <w:r w:rsidR="00D36AFE" w:rsidRPr="004E0DF9">
          <w:rPr>
            <w:rFonts w:ascii="Calibri" w:eastAsia="Calibri" w:hAnsi="Calibri" w:cs="Calibri"/>
            <w:color w:val="000000" w:themeColor="text1"/>
            <w:sz w:val="24"/>
            <w:szCs w:val="24"/>
            <w:lang w:val="el-GR"/>
          </w:rPr>
          <w:t>αναγνωριστικό κωδικό</w:t>
        </w:r>
      </w:ins>
      <w:del w:id="2423" w:author="GEORGILAS STYLIANOS" w:date="2021-08-07T14:36:00Z">
        <w:r w:rsidR="00F0268A" w:rsidRPr="00697225" w:rsidDel="00D36AFE">
          <w:rPr>
            <w:sz w:val="24"/>
            <w:szCs w:val="24"/>
          </w:rPr>
          <w:delText>id</w:delText>
        </w:r>
      </w:del>
      <w:r w:rsidR="00F0268A" w:rsidRPr="00697225">
        <w:rPr>
          <w:sz w:val="24"/>
          <w:szCs w:val="24"/>
          <w:lang w:val="el-GR"/>
        </w:rPr>
        <w:t xml:space="preserve"> </w:t>
      </w:r>
      <w:del w:id="2424" w:author="GEORGILAS STYLIANOS" w:date="2021-08-07T14:59:00Z">
        <w:r w:rsidR="00F0268A" w:rsidRPr="00697225" w:rsidDel="006A65D5">
          <w:rPr>
            <w:sz w:val="24"/>
            <w:szCs w:val="24"/>
            <w:lang w:val="el-GR"/>
          </w:rPr>
          <w:delText xml:space="preserve">του </w:delText>
        </w:r>
        <w:r w:rsidR="00F0268A" w:rsidRPr="00697225" w:rsidDel="006A65D5">
          <w:rPr>
            <w:sz w:val="24"/>
            <w:szCs w:val="24"/>
          </w:rPr>
          <w:delText>post</w:delText>
        </w:r>
      </w:del>
      <w:ins w:id="2425" w:author="GEORGILAS STYLIANOS" w:date="2021-08-07T14:59:00Z">
        <w:r w:rsidR="006A65D5">
          <w:rPr>
            <w:sz w:val="24"/>
            <w:szCs w:val="24"/>
            <w:lang w:val="el-GR"/>
          </w:rPr>
          <w:t>της δημοσίευσης</w:t>
        </w:r>
      </w:ins>
      <w:r w:rsidR="00F0268A" w:rsidRPr="00697225">
        <w:rPr>
          <w:sz w:val="24"/>
          <w:szCs w:val="24"/>
          <w:lang w:val="el-GR"/>
        </w:rPr>
        <w:t xml:space="preserve">. Αν πάλι υπάρχει, απλά προσθέτουμε μια εγγραφή στον πίνακα </w:t>
      </w:r>
      <w:ins w:id="2426" w:author="GEORGILAS STYLIANOS" w:date="2021-08-06T22:48:00Z">
        <w:r w:rsidR="00C727E7" w:rsidRPr="00C727E7">
          <w:rPr>
            <w:sz w:val="24"/>
            <w:szCs w:val="24"/>
            <w:lang w:val="el-GR"/>
            <w:rPrChange w:id="2427" w:author="GEORGILAS STYLIANOS" w:date="2021-08-06T22:51:00Z">
              <w:rPr>
                <w:sz w:val="24"/>
                <w:szCs w:val="24"/>
              </w:rPr>
            </w:rPrChange>
          </w:rPr>
          <w:t>“</w:t>
        </w:r>
      </w:ins>
      <w:r w:rsidR="00F0268A" w:rsidRPr="00697225">
        <w:rPr>
          <w:sz w:val="24"/>
          <w:szCs w:val="24"/>
        </w:rPr>
        <w:t>Media</w:t>
      </w:r>
      <w:r w:rsidR="00F0268A" w:rsidRPr="00697225">
        <w:rPr>
          <w:sz w:val="24"/>
          <w:szCs w:val="24"/>
          <w:lang w:val="el-GR"/>
        </w:rPr>
        <w:t>2</w:t>
      </w:r>
      <w:r w:rsidR="00F0268A" w:rsidRPr="00697225">
        <w:rPr>
          <w:sz w:val="24"/>
          <w:szCs w:val="24"/>
        </w:rPr>
        <w:t>fb</w:t>
      </w:r>
      <w:ins w:id="2428" w:author="GEORGILAS STYLIANOS" w:date="2021-08-06T22:48:00Z">
        <w:r w:rsidR="00C727E7" w:rsidRPr="00C727E7">
          <w:rPr>
            <w:sz w:val="24"/>
            <w:szCs w:val="24"/>
            <w:lang w:val="el-GR"/>
            <w:rPrChange w:id="2429" w:author="GEORGILAS STYLIANOS" w:date="2021-08-06T22:51:00Z">
              <w:rPr>
                <w:sz w:val="24"/>
                <w:szCs w:val="24"/>
              </w:rPr>
            </w:rPrChange>
          </w:rPr>
          <w:t>”</w:t>
        </w:r>
      </w:ins>
      <w:r w:rsidR="00F0268A" w:rsidRPr="00697225">
        <w:rPr>
          <w:sz w:val="24"/>
          <w:szCs w:val="24"/>
          <w:lang w:val="el-GR"/>
        </w:rPr>
        <w:t xml:space="preserve"> με το </w:t>
      </w:r>
      <w:r w:rsidR="00F0268A" w:rsidRPr="00697225">
        <w:rPr>
          <w:sz w:val="24"/>
          <w:szCs w:val="24"/>
        </w:rPr>
        <w:t>media</w:t>
      </w:r>
      <w:r w:rsidR="00F0268A" w:rsidRPr="00697225">
        <w:rPr>
          <w:sz w:val="24"/>
          <w:szCs w:val="24"/>
          <w:lang w:val="el-GR"/>
        </w:rPr>
        <w:t>_</w:t>
      </w:r>
      <w:r w:rsidR="00F0268A" w:rsidRPr="00697225">
        <w:rPr>
          <w:sz w:val="24"/>
          <w:szCs w:val="24"/>
        </w:rPr>
        <w:t>id</w:t>
      </w:r>
      <w:r w:rsidR="00F0268A" w:rsidRPr="00697225">
        <w:rPr>
          <w:sz w:val="24"/>
          <w:szCs w:val="24"/>
          <w:lang w:val="el-GR"/>
        </w:rPr>
        <w:t xml:space="preserve"> της πρώτης εμφάνισης του </w:t>
      </w:r>
      <w:del w:id="2430" w:author="GEORGILAS STYLIANOS" w:date="2021-08-07T14:42:00Z">
        <w:r w:rsidR="00F0268A" w:rsidRPr="00697225" w:rsidDel="00A7121A">
          <w:rPr>
            <w:sz w:val="24"/>
            <w:szCs w:val="24"/>
          </w:rPr>
          <w:delText>media</w:delText>
        </w:r>
        <w:r w:rsidR="00F0268A" w:rsidRPr="00697225" w:rsidDel="00A7121A">
          <w:rPr>
            <w:sz w:val="24"/>
            <w:szCs w:val="24"/>
            <w:lang w:val="el-GR"/>
          </w:rPr>
          <w:delText xml:space="preserve"> </w:delText>
        </w:r>
      </w:del>
      <w:ins w:id="2431" w:author="GEORGILAS STYLIANOS" w:date="2021-08-07T14:42:00Z">
        <w:r w:rsidR="00A7121A">
          <w:rPr>
            <w:sz w:val="24"/>
            <w:szCs w:val="24"/>
            <w:lang w:val="el-GR"/>
          </w:rPr>
          <w:t>πολυμέσου</w:t>
        </w:r>
        <w:r w:rsidR="00A7121A" w:rsidRPr="00697225">
          <w:rPr>
            <w:sz w:val="24"/>
            <w:szCs w:val="24"/>
            <w:lang w:val="el-GR"/>
          </w:rPr>
          <w:t xml:space="preserve"> </w:t>
        </w:r>
      </w:ins>
      <w:r w:rsidR="00F0268A" w:rsidRPr="00697225">
        <w:rPr>
          <w:sz w:val="24"/>
          <w:szCs w:val="24"/>
          <w:lang w:val="el-GR"/>
        </w:rPr>
        <w:t xml:space="preserve">στη βάση και </w:t>
      </w:r>
      <w:del w:id="2432" w:author="GEORGILAS STYLIANOS" w:date="2021-08-07T14:36:00Z">
        <w:r w:rsidR="00F0268A" w:rsidRPr="00697225" w:rsidDel="00D36AFE">
          <w:rPr>
            <w:sz w:val="24"/>
            <w:szCs w:val="24"/>
            <w:lang w:val="el-GR"/>
          </w:rPr>
          <w:delText xml:space="preserve">το </w:delText>
        </w:r>
        <w:r w:rsidR="00F0268A" w:rsidRPr="00697225" w:rsidDel="00D36AFE">
          <w:rPr>
            <w:sz w:val="24"/>
            <w:szCs w:val="24"/>
          </w:rPr>
          <w:delText>post</w:delText>
        </w:r>
        <w:r w:rsidR="00F0268A" w:rsidRPr="00697225" w:rsidDel="00D36AFE">
          <w:rPr>
            <w:sz w:val="24"/>
            <w:szCs w:val="24"/>
            <w:lang w:val="el-GR"/>
          </w:rPr>
          <w:delText xml:space="preserve"> </w:delText>
        </w:r>
        <w:r w:rsidR="00F0268A" w:rsidRPr="00697225" w:rsidDel="00D36AFE">
          <w:rPr>
            <w:sz w:val="24"/>
            <w:szCs w:val="24"/>
          </w:rPr>
          <w:delText>id</w:delText>
        </w:r>
      </w:del>
      <w:ins w:id="2433" w:author="GEORGILAS STYLIANOS" w:date="2021-08-07T14:36:00Z">
        <w:r w:rsidR="00D36AFE">
          <w:rPr>
            <w:sz w:val="24"/>
            <w:szCs w:val="24"/>
            <w:lang w:val="el-GR"/>
          </w:rPr>
          <w:t xml:space="preserve">τον </w:t>
        </w:r>
        <w:r w:rsidR="00D36AFE" w:rsidRPr="004E0DF9">
          <w:rPr>
            <w:rFonts w:ascii="Calibri" w:eastAsia="Calibri" w:hAnsi="Calibri" w:cs="Calibri"/>
            <w:color w:val="000000" w:themeColor="text1"/>
            <w:sz w:val="24"/>
            <w:szCs w:val="24"/>
            <w:lang w:val="el-GR"/>
          </w:rPr>
          <w:t>αναγνωριστικό κωδικό</w:t>
        </w:r>
        <w:r w:rsidR="00D36AFE">
          <w:rPr>
            <w:rFonts w:ascii="Calibri" w:eastAsia="Calibri" w:hAnsi="Calibri" w:cs="Calibri"/>
            <w:color w:val="000000" w:themeColor="text1"/>
            <w:sz w:val="24"/>
            <w:szCs w:val="24"/>
            <w:lang w:val="el-GR"/>
          </w:rPr>
          <w:t xml:space="preserve"> της δημοσίευσης</w:t>
        </w:r>
      </w:ins>
      <w:r w:rsidR="00F0268A" w:rsidRPr="00697225">
        <w:rPr>
          <w:sz w:val="24"/>
          <w:szCs w:val="24"/>
          <w:lang w:val="el-GR"/>
        </w:rPr>
        <w:t>.</w:t>
      </w:r>
    </w:p>
    <w:p w14:paraId="790F4843" w14:textId="77777777" w:rsidR="00221151" w:rsidRDefault="00221151" w:rsidP="00697225">
      <w:pPr>
        <w:keepNext/>
        <w:jc w:val="center"/>
      </w:pPr>
      <w:r>
        <w:rPr>
          <w:noProof/>
          <w:lang w:val="el-GR"/>
        </w:rPr>
        <w:lastRenderedPageBreak/>
        <w:drawing>
          <wp:inline distT="0" distB="0" distL="0" distR="0" wp14:anchorId="1AA4E1AB" wp14:editId="4FCA0896">
            <wp:extent cx="5943600" cy="3070586"/>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3070586"/>
                    </a:xfrm>
                    <a:prstGeom prst="rect">
                      <a:avLst/>
                    </a:prstGeom>
                  </pic:spPr>
                </pic:pic>
              </a:graphicData>
            </a:graphic>
          </wp:inline>
        </w:drawing>
      </w:r>
    </w:p>
    <w:p w14:paraId="6AF65110" w14:textId="5D9F68D5" w:rsidR="00221151" w:rsidRPr="003C59CA" w:rsidRDefault="00221151" w:rsidP="00697225">
      <w:pPr>
        <w:jc w:val="center"/>
        <w:rPr>
          <w:b/>
          <w:bCs/>
          <w:i/>
          <w:iCs/>
          <w:sz w:val="24"/>
          <w:szCs w:val="24"/>
          <w:lang w:val="el-GR"/>
        </w:rPr>
      </w:pPr>
      <w:bookmarkStart w:id="2434" w:name="_Ref78470276"/>
      <w:bookmarkStart w:id="2435" w:name="_Toc77198279"/>
      <w:bookmarkStart w:id="2436" w:name="_Toc77201063"/>
      <w:bookmarkStart w:id="2437" w:name="_Toc77201364"/>
      <w:bookmarkStart w:id="2438" w:name="_Toc77212420"/>
      <w:bookmarkStart w:id="2439" w:name="_Toc77796827"/>
      <w:bookmarkStart w:id="2440" w:name="_Toc78288008"/>
      <w:bookmarkStart w:id="2441" w:name="_Toc78469318"/>
      <w:bookmarkStart w:id="2442" w:name="_Toc78589204"/>
      <w:bookmarkStart w:id="2443" w:name="_Toc78604294"/>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ins w:id="2444" w:author="GEORGILAS STYLIANOS" w:date="2021-08-07T19:17:00Z">
        <w:r w:rsidR="001610D4" w:rsidRPr="004E2A3D">
          <w:rPr>
            <w:b/>
            <w:bCs/>
            <w:i/>
            <w:iCs/>
            <w:noProof/>
            <w:sz w:val="24"/>
            <w:szCs w:val="24"/>
            <w:lang w:val="el-GR"/>
            <w:rPrChange w:id="2445" w:author="GEORGILAS STYLIANOS" w:date="2021-08-08T12:57:00Z">
              <w:rPr>
                <w:b/>
                <w:bCs/>
                <w:i/>
                <w:iCs/>
                <w:noProof/>
                <w:sz w:val="24"/>
                <w:szCs w:val="24"/>
              </w:rPr>
            </w:rPrChange>
          </w:rPr>
          <w:t>47</w:t>
        </w:r>
      </w:ins>
      <w:del w:id="2446" w:author="GEORGILAS STYLIANOS" w:date="2021-08-07T19:17:00Z">
        <w:r w:rsidR="00582156" w:rsidRPr="00582156" w:rsidDel="001610D4">
          <w:rPr>
            <w:b/>
            <w:bCs/>
            <w:i/>
            <w:iCs/>
            <w:noProof/>
            <w:sz w:val="24"/>
            <w:szCs w:val="24"/>
            <w:lang w:val="el-GR"/>
          </w:rPr>
          <w:delText>47</w:delText>
        </w:r>
      </w:del>
      <w:r w:rsidRPr="003C59CA">
        <w:rPr>
          <w:b/>
          <w:bCs/>
          <w:i/>
          <w:iCs/>
          <w:sz w:val="24"/>
          <w:szCs w:val="24"/>
        </w:rPr>
        <w:fldChar w:fldCharType="end"/>
      </w:r>
      <w:bookmarkEnd w:id="2434"/>
      <w:r w:rsidRPr="003C59CA">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Media</w:t>
      </w:r>
      <w:bookmarkEnd w:id="2435"/>
      <w:bookmarkEnd w:id="2436"/>
      <w:bookmarkEnd w:id="2437"/>
      <w:bookmarkEnd w:id="2438"/>
      <w:bookmarkEnd w:id="2439"/>
      <w:bookmarkEnd w:id="2440"/>
      <w:bookmarkEnd w:id="2441"/>
      <w:bookmarkEnd w:id="2442"/>
      <w:bookmarkEnd w:id="2443"/>
    </w:p>
    <w:p w14:paraId="26F5166E" w14:textId="50E6C8CA" w:rsidR="00F0268A" w:rsidRPr="00D02EDA" w:rsidRDefault="00F0268A" w:rsidP="00F0268A">
      <w:pPr>
        <w:rPr>
          <w:sz w:val="24"/>
          <w:szCs w:val="24"/>
          <w:lang w:val="el-GR"/>
        </w:rPr>
      </w:pPr>
      <w:r w:rsidRPr="00D02EDA">
        <w:rPr>
          <w:sz w:val="24"/>
          <w:szCs w:val="24"/>
          <w:lang w:val="el-GR"/>
        </w:rPr>
        <w:t xml:space="preserve">Στην </w:t>
      </w:r>
      <w:r w:rsidR="008C2A87" w:rsidRPr="00D02EDA">
        <w:rPr>
          <w:sz w:val="24"/>
          <w:szCs w:val="24"/>
          <w:lang w:val="el-GR"/>
        </w:rPr>
        <w:fldChar w:fldCharType="begin"/>
      </w:r>
      <w:r w:rsidR="008C2A87" w:rsidRPr="00D02EDA">
        <w:rPr>
          <w:sz w:val="24"/>
          <w:szCs w:val="24"/>
          <w:lang w:val="el-GR"/>
        </w:rPr>
        <w:instrText xml:space="preserve"> REF _Ref78470309 \h </w:instrText>
      </w:r>
      <w:r w:rsidR="00D02EDA">
        <w:rPr>
          <w:sz w:val="24"/>
          <w:szCs w:val="24"/>
          <w:lang w:val="el-GR"/>
        </w:rPr>
        <w:instrText xml:space="preserve"> \* MERGEFORMAT </w:instrText>
      </w:r>
      <w:r w:rsidR="008C2A87" w:rsidRPr="00D02EDA">
        <w:rPr>
          <w:sz w:val="24"/>
          <w:szCs w:val="24"/>
          <w:lang w:val="el-GR"/>
        </w:rPr>
      </w:r>
      <w:r w:rsidR="008C2A87" w:rsidRPr="00D02EDA">
        <w:rPr>
          <w:sz w:val="24"/>
          <w:szCs w:val="24"/>
          <w:lang w:val="el-GR"/>
        </w:rPr>
        <w:fldChar w:fldCharType="separate"/>
      </w:r>
      <w:r w:rsidR="008C2A87" w:rsidRPr="00D02EDA">
        <w:rPr>
          <w:b/>
          <w:bCs/>
          <w:i/>
          <w:iCs/>
          <w:sz w:val="24"/>
          <w:szCs w:val="24"/>
          <w:lang w:val="el-GR"/>
        </w:rPr>
        <w:t xml:space="preserve">Εικόνα </w:t>
      </w:r>
      <w:r w:rsidR="008C2A87" w:rsidRPr="00D02EDA">
        <w:rPr>
          <w:b/>
          <w:bCs/>
          <w:i/>
          <w:iCs/>
          <w:noProof/>
          <w:sz w:val="24"/>
          <w:szCs w:val="24"/>
          <w:lang w:val="el-GR"/>
        </w:rPr>
        <w:t>48</w:t>
      </w:r>
      <w:r w:rsidR="008C2A87" w:rsidRPr="00D02EDA">
        <w:rPr>
          <w:sz w:val="24"/>
          <w:szCs w:val="24"/>
          <w:lang w:val="el-GR"/>
        </w:rPr>
        <w:fldChar w:fldCharType="end"/>
      </w:r>
      <w:r w:rsidR="008C2A87" w:rsidRPr="00D02EDA">
        <w:rPr>
          <w:sz w:val="24"/>
          <w:szCs w:val="24"/>
          <w:lang w:val="el-GR"/>
        </w:rPr>
        <w:t xml:space="preserve"> </w:t>
      </w:r>
      <w:r w:rsidR="00A33A9F" w:rsidRPr="00D02EDA">
        <w:rPr>
          <w:sz w:val="24"/>
          <w:szCs w:val="24"/>
          <w:lang w:val="el-GR"/>
        </w:rPr>
        <w:t xml:space="preserve">μέσω της συνάρτησης </w:t>
      </w:r>
      <w:r w:rsidR="00A33A9F" w:rsidRPr="00D02EDA">
        <w:rPr>
          <w:sz w:val="24"/>
          <w:szCs w:val="24"/>
        </w:rPr>
        <w:t>extract</w:t>
      </w:r>
      <w:r w:rsidR="00A33A9F" w:rsidRPr="00D02EDA">
        <w:rPr>
          <w:sz w:val="24"/>
          <w:szCs w:val="24"/>
          <w:lang w:val="el-GR"/>
        </w:rPr>
        <w:t>_</w:t>
      </w:r>
      <w:r w:rsidR="00A33A9F" w:rsidRPr="00D02EDA">
        <w:rPr>
          <w:sz w:val="24"/>
          <w:szCs w:val="24"/>
        </w:rPr>
        <w:t>hashtags</w:t>
      </w:r>
      <w:r w:rsidR="00A33A9F" w:rsidRPr="00D02EDA">
        <w:rPr>
          <w:sz w:val="24"/>
          <w:szCs w:val="24"/>
          <w:lang w:val="el-GR"/>
        </w:rPr>
        <w:t xml:space="preserve"> εξάγουμε τα </w:t>
      </w:r>
      <w:r w:rsidR="00A33A9F" w:rsidRPr="00D02EDA">
        <w:rPr>
          <w:sz w:val="24"/>
          <w:szCs w:val="24"/>
        </w:rPr>
        <w:t>hashtags</w:t>
      </w:r>
      <w:r w:rsidR="00A33A9F" w:rsidRPr="00D02EDA">
        <w:rPr>
          <w:sz w:val="24"/>
          <w:szCs w:val="24"/>
          <w:lang w:val="el-GR"/>
        </w:rPr>
        <w:t xml:space="preserve"> της δημοσίευσης κάνοντας ειδική αναζήτηση για αυτές, και στη συνέχεια τις τοποθετούμε στη βάση όπως φαίνεται στην </w:t>
      </w:r>
      <w:r w:rsidR="008C2A87" w:rsidRPr="00D02EDA">
        <w:rPr>
          <w:sz w:val="24"/>
          <w:szCs w:val="24"/>
          <w:lang w:val="el-GR"/>
        </w:rPr>
        <w:fldChar w:fldCharType="begin"/>
      </w:r>
      <w:r w:rsidR="008C2A87" w:rsidRPr="00D02EDA">
        <w:rPr>
          <w:sz w:val="24"/>
          <w:szCs w:val="24"/>
          <w:lang w:val="el-GR"/>
        </w:rPr>
        <w:instrText xml:space="preserve"> REF _Ref78470318 \h </w:instrText>
      </w:r>
      <w:r w:rsidR="00D02EDA">
        <w:rPr>
          <w:sz w:val="24"/>
          <w:szCs w:val="24"/>
          <w:lang w:val="el-GR"/>
        </w:rPr>
        <w:instrText xml:space="preserve"> \* MERGEFORMAT </w:instrText>
      </w:r>
      <w:r w:rsidR="008C2A87" w:rsidRPr="00D02EDA">
        <w:rPr>
          <w:sz w:val="24"/>
          <w:szCs w:val="24"/>
          <w:lang w:val="el-GR"/>
        </w:rPr>
      </w:r>
      <w:r w:rsidR="008C2A87" w:rsidRPr="00D02EDA">
        <w:rPr>
          <w:sz w:val="24"/>
          <w:szCs w:val="24"/>
          <w:lang w:val="el-GR"/>
        </w:rPr>
        <w:fldChar w:fldCharType="separate"/>
      </w:r>
      <w:r w:rsidR="008C2A87" w:rsidRPr="00D02EDA">
        <w:rPr>
          <w:b/>
          <w:bCs/>
          <w:i/>
          <w:iCs/>
          <w:sz w:val="24"/>
          <w:szCs w:val="24"/>
          <w:lang w:val="el-GR"/>
        </w:rPr>
        <w:t xml:space="preserve">Εικόνα </w:t>
      </w:r>
      <w:r w:rsidR="008C2A87" w:rsidRPr="00D02EDA">
        <w:rPr>
          <w:b/>
          <w:bCs/>
          <w:i/>
          <w:iCs/>
          <w:noProof/>
          <w:sz w:val="24"/>
          <w:szCs w:val="24"/>
          <w:lang w:val="el-GR"/>
        </w:rPr>
        <w:t>49</w:t>
      </w:r>
      <w:r w:rsidR="008C2A87" w:rsidRPr="00D02EDA">
        <w:rPr>
          <w:sz w:val="24"/>
          <w:szCs w:val="24"/>
          <w:lang w:val="el-GR"/>
        </w:rPr>
        <w:fldChar w:fldCharType="end"/>
      </w:r>
      <w:r w:rsidR="00A33A9F" w:rsidRPr="00D02EDA">
        <w:rPr>
          <w:sz w:val="24"/>
          <w:szCs w:val="24"/>
          <w:lang w:val="el-GR"/>
        </w:rPr>
        <w:t>.</w:t>
      </w:r>
      <w:r w:rsidR="005C6FC3" w:rsidRPr="00D02EDA">
        <w:rPr>
          <w:sz w:val="24"/>
          <w:szCs w:val="24"/>
          <w:lang w:val="el-GR"/>
        </w:rPr>
        <w:t xml:space="preserve"> Η δημιουργία συνάρτησης ειδικής διαχείρισης των </w:t>
      </w:r>
      <w:r w:rsidR="005C6FC3" w:rsidRPr="00D02EDA">
        <w:rPr>
          <w:sz w:val="24"/>
          <w:szCs w:val="24"/>
        </w:rPr>
        <w:t>hashtags</w:t>
      </w:r>
      <w:r w:rsidR="005C6FC3" w:rsidRPr="00D02EDA">
        <w:rPr>
          <w:sz w:val="24"/>
          <w:szCs w:val="24"/>
          <w:lang w:val="el-GR"/>
        </w:rPr>
        <w:t xml:space="preserve"> προέκυψε από το γεγονός πως δεν υπάρχουν ως οντότητες μέσα στο </w:t>
      </w:r>
      <w:r w:rsidR="007809BE" w:rsidRPr="00D02EDA">
        <w:rPr>
          <w:sz w:val="24"/>
          <w:szCs w:val="24"/>
        </w:rPr>
        <w:t>JSON</w:t>
      </w:r>
      <w:r w:rsidR="007809BE" w:rsidRPr="00D02EDA">
        <w:rPr>
          <w:sz w:val="24"/>
          <w:szCs w:val="24"/>
          <w:lang w:val="el-GR"/>
        </w:rPr>
        <w:t xml:space="preserve"> αντικείμενο</w:t>
      </w:r>
      <w:r w:rsidR="005C6FC3" w:rsidRPr="00D02EDA">
        <w:rPr>
          <w:sz w:val="24"/>
          <w:szCs w:val="24"/>
          <w:lang w:val="el-GR"/>
        </w:rPr>
        <w:t xml:space="preserve"> </w:t>
      </w:r>
      <w:del w:id="2447" w:author="GEORGILAS STYLIANOS" w:date="2021-08-07T15:00:00Z">
        <w:r w:rsidR="005C6FC3" w:rsidRPr="00D02EDA" w:rsidDel="006A65D5">
          <w:rPr>
            <w:sz w:val="24"/>
            <w:szCs w:val="24"/>
            <w:lang w:val="el-GR"/>
          </w:rPr>
          <w:delText xml:space="preserve">του </w:delText>
        </w:r>
        <w:r w:rsidR="005C6FC3" w:rsidRPr="00D02EDA" w:rsidDel="006A65D5">
          <w:rPr>
            <w:sz w:val="24"/>
            <w:szCs w:val="24"/>
          </w:rPr>
          <w:delText>post</w:delText>
        </w:r>
      </w:del>
      <w:ins w:id="2448" w:author="GEORGILAS STYLIANOS" w:date="2021-08-07T15:00:00Z">
        <w:r w:rsidR="006A65D5">
          <w:rPr>
            <w:sz w:val="24"/>
            <w:szCs w:val="24"/>
            <w:lang w:val="el-GR"/>
          </w:rPr>
          <w:t>της δημοσίευσης</w:t>
        </w:r>
      </w:ins>
      <w:r w:rsidR="005C6FC3" w:rsidRPr="00D02EDA">
        <w:rPr>
          <w:sz w:val="24"/>
          <w:szCs w:val="24"/>
          <w:lang w:val="el-GR"/>
        </w:rPr>
        <w:t>.</w:t>
      </w:r>
      <w:r w:rsidR="00A33A9F" w:rsidRPr="00D02EDA">
        <w:rPr>
          <w:sz w:val="24"/>
          <w:szCs w:val="24"/>
          <w:lang w:val="el-GR"/>
        </w:rPr>
        <w:t xml:space="preserve"> Χωρίζουμε το κείμενο της δημοσίευσης σε λέξεις, και αναζητούμε αυτές που ξεκινάμε με το ειδικό σύμβολο της δίεσης ‘#’, το οποίο </w:t>
      </w:r>
      <w:r w:rsidR="00783285" w:rsidRPr="00D02EDA">
        <w:rPr>
          <w:sz w:val="24"/>
          <w:szCs w:val="24"/>
          <w:lang w:val="el-GR"/>
        </w:rPr>
        <w:t xml:space="preserve">έχει καθιερωθεί ως το σύμβολο με το οποίο ξεκινάνε οι </w:t>
      </w:r>
      <w:del w:id="2449" w:author="Razis" w:date="2021-08-01T13:12:00Z">
        <w:r w:rsidR="00783285" w:rsidRPr="00D02EDA" w:rsidDel="001317A3">
          <w:rPr>
            <w:sz w:val="24"/>
            <w:szCs w:val="24"/>
            <w:lang w:val="el-GR"/>
          </w:rPr>
          <w:delText>φράσεις</w:delText>
        </w:r>
        <w:r w:rsidR="00A33A9F" w:rsidRPr="00D02EDA" w:rsidDel="001317A3">
          <w:rPr>
            <w:sz w:val="24"/>
            <w:szCs w:val="24"/>
            <w:lang w:val="el-GR"/>
          </w:rPr>
          <w:delText xml:space="preserve"> </w:delText>
        </w:r>
      </w:del>
      <w:ins w:id="2450" w:author="Razis" w:date="2021-08-01T13:12:00Z">
        <w:r w:rsidR="001317A3">
          <w:rPr>
            <w:sz w:val="24"/>
            <w:szCs w:val="24"/>
            <w:lang w:val="el-GR"/>
          </w:rPr>
          <w:t>όροι</w:t>
        </w:r>
        <w:r w:rsidR="001317A3" w:rsidRPr="00D02EDA">
          <w:rPr>
            <w:sz w:val="24"/>
            <w:szCs w:val="24"/>
            <w:lang w:val="el-GR"/>
          </w:rPr>
          <w:t xml:space="preserve"> </w:t>
        </w:r>
      </w:ins>
      <w:r w:rsidR="00A33A9F" w:rsidRPr="00D02EDA">
        <w:rPr>
          <w:sz w:val="24"/>
          <w:szCs w:val="24"/>
          <w:lang w:val="el-GR"/>
        </w:rPr>
        <w:t xml:space="preserve">των </w:t>
      </w:r>
      <w:r w:rsidR="00A33A9F" w:rsidRPr="00D02EDA">
        <w:rPr>
          <w:sz w:val="24"/>
          <w:szCs w:val="24"/>
        </w:rPr>
        <w:t>hashtags</w:t>
      </w:r>
      <w:r w:rsidR="00A33A9F" w:rsidRPr="00D02EDA">
        <w:rPr>
          <w:sz w:val="24"/>
          <w:szCs w:val="24"/>
          <w:lang w:val="el-GR"/>
        </w:rPr>
        <w:t xml:space="preserve">. </w:t>
      </w:r>
      <w:del w:id="2451" w:author="Razis" w:date="2021-08-01T13:12:00Z">
        <w:r w:rsidR="00A33A9F" w:rsidRPr="00D02EDA" w:rsidDel="001317A3">
          <w:rPr>
            <w:sz w:val="24"/>
            <w:szCs w:val="24"/>
            <w:lang w:val="el-GR"/>
          </w:rPr>
          <w:delText xml:space="preserve">Αυτές που </w:delText>
        </w:r>
      </w:del>
      <w:ins w:id="2452" w:author="Razis" w:date="2021-08-01T13:12:00Z">
        <w:r w:rsidR="001317A3">
          <w:rPr>
            <w:sz w:val="24"/>
            <w:szCs w:val="24"/>
            <w:lang w:val="el-GR"/>
          </w:rPr>
          <w:t xml:space="preserve">Όσοι </w:t>
        </w:r>
      </w:ins>
      <w:r w:rsidR="00A33A9F" w:rsidRPr="00D02EDA">
        <w:rPr>
          <w:sz w:val="24"/>
          <w:szCs w:val="24"/>
          <w:lang w:val="el-GR"/>
        </w:rPr>
        <w:t xml:space="preserve">πληρούν το κριτήριο αναζήτησης εισάγονται σε μία λίστα. Κάθε </w:t>
      </w:r>
      <w:r w:rsidR="00A33A9F" w:rsidRPr="00D02EDA">
        <w:rPr>
          <w:sz w:val="24"/>
          <w:szCs w:val="24"/>
        </w:rPr>
        <w:t>hashtag</w:t>
      </w:r>
      <w:r w:rsidR="00A33A9F" w:rsidRPr="00D02EDA">
        <w:rPr>
          <w:sz w:val="24"/>
          <w:szCs w:val="24"/>
          <w:lang w:val="el-GR"/>
        </w:rPr>
        <w:t xml:space="preserve"> της λίστας ελέγχεται για την ήδη ύπαρξή του στη βάση μας. Αν δεν υπάρχει, την εισάγουμε στον πίνακα </w:t>
      </w:r>
      <w:ins w:id="2453" w:author="GEORGILAS STYLIANOS" w:date="2021-08-06T22:51:00Z">
        <w:r w:rsidR="00C727E7" w:rsidRPr="00C727E7">
          <w:rPr>
            <w:sz w:val="24"/>
            <w:szCs w:val="24"/>
            <w:lang w:val="el-GR"/>
            <w:rPrChange w:id="2454" w:author="GEORGILAS STYLIANOS" w:date="2021-08-06T22:52:00Z">
              <w:rPr>
                <w:sz w:val="24"/>
                <w:szCs w:val="24"/>
              </w:rPr>
            </w:rPrChange>
          </w:rPr>
          <w:t>“</w:t>
        </w:r>
      </w:ins>
      <w:r w:rsidR="00A33A9F" w:rsidRPr="00D02EDA">
        <w:rPr>
          <w:sz w:val="24"/>
          <w:szCs w:val="24"/>
        </w:rPr>
        <w:t>Hashtag</w:t>
      </w:r>
      <w:ins w:id="2455" w:author="GEORGILAS STYLIANOS" w:date="2021-08-06T22:52:00Z">
        <w:r w:rsidR="00C727E7" w:rsidRPr="00C727E7">
          <w:rPr>
            <w:sz w:val="24"/>
            <w:szCs w:val="24"/>
            <w:lang w:val="el-GR"/>
            <w:rPrChange w:id="2456" w:author="GEORGILAS STYLIANOS" w:date="2021-08-06T22:52:00Z">
              <w:rPr>
                <w:sz w:val="24"/>
                <w:szCs w:val="24"/>
              </w:rPr>
            </w:rPrChange>
          </w:rPr>
          <w:t>”</w:t>
        </w:r>
      </w:ins>
      <w:r w:rsidR="00A33A9F" w:rsidRPr="00D02EDA">
        <w:rPr>
          <w:sz w:val="24"/>
          <w:szCs w:val="24"/>
          <w:lang w:val="el-GR"/>
        </w:rPr>
        <w:t xml:space="preserve"> (</w:t>
      </w:r>
      <w:r w:rsidR="008C2A87" w:rsidRPr="00D02EDA">
        <w:rPr>
          <w:sz w:val="24"/>
          <w:szCs w:val="24"/>
          <w:lang w:val="el-GR"/>
        </w:rPr>
        <w:fldChar w:fldCharType="begin"/>
      </w:r>
      <w:r w:rsidR="008C2A87" w:rsidRPr="00D02EDA">
        <w:rPr>
          <w:sz w:val="24"/>
          <w:szCs w:val="24"/>
          <w:lang w:val="el-GR"/>
        </w:rPr>
        <w:instrText xml:space="preserve"> REF _Ref78469434 \h </w:instrText>
      </w:r>
      <w:r w:rsidR="00D02EDA">
        <w:rPr>
          <w:sz w:val="24"/>
          <w:szCs w:val="24"/>
          <w:lang w:val="el-GR"/>
        </w:rPr>
        <w:instrText xml:space="preserve"> \* MERGEFORMAT </w:instrText>
      </w:r>
      <w:r w:rsidR="008C2A87" w:rsidRPr="00D02EDA">
        <w:rPr>
          <w:sz w:val="24"/>
          <w:szCs w:val="24"/>
          <w:lang w:val="el-GR"/>
        </w:rPr>
      </w:r>
      <w:r w:rsidR="008C2A87" w:rsidRPr="00D02EDA">
        <w:rPr>
          <w:sz w:val="24"/>
          <w:szCs w:val="24"/>
          <w:lang w:val="el-GR"/>
        </w:rPr>
        <w:fldChar w:fldCharType="separate"/>
      </w:r>
      <w:r w:rsidR="008C2A87" w:rsidRPr="00D02EDA">
        <w:rPr>
          <w:b/>
          <w:bCs/>
          <w:i/>
          <w:iCs/>
          <w:sz w:val="24"/>
          <w:szCs w:val="24"/>
          <w:lang w:val="el-GR"/>
        </w:rPr>
        <w:t xml:space="preserve">Εικόνα </w:t>
      </w:r>
      <w:r w:rsidR="008C2A87" w:rsidRPr="00D02EDA">
        <w:rPr>
          <w:b/>
          <w:bCs/>
          <w:i/>
          <w:iCs/>
          <w:noProof/>
          <w:sz w:val="24"/>
          <w:szCs w:val="24"/>
          <w:lang w:val="el-GR"/>
        </w:rPr>
        <w:t>7</w:t>
      </w:r>
      <w:r w:rsidR="008C2A87" w:rsidRPr="00D02EDA">
        <w:rPr>
          <w:sz w:val="24"/>
          <w:szCs w:val="24"/>
          <w:lang w:val="el-GR"/>
        </w:rPr>
        <w:fldChar w:fldCharType="end"/>
      </w:r>
      <w:r w:rsidR="00A33A9F" w:rsidRPr="00D02EDA">
        <w:rPr>
          <w:sz w:val="24"/>
          <w:szCs w:val="24"/>
          <w:lang w:val="el-GR"/>
        </w:rPr>
        <w:t xml:space="preserve">), κρατάμε το </w:t>
      </w:r>
      <w:r w:rsidR="00A33A9F" w:rsidRPr="00D02EDA">
        <w:rPr>
          <w:sz w:val="24"/>
          <w:szCs w:val="24"/>
        </w:rPr>
        <w:t>hash</w:t>
      </w:r>
      <w:r w:rsidR="00A33A9F" w:rsidRPr="00D02EDA">
        <w:rPr>
          <w:sz w:val="24"/>
          <w:szCs w:val="24"/>
          <w:lang w:val="el-GR"/>
        </w:rPr>
        <w:t>_</w:t>
      </w:r>
      <w:r w:rsidR="00A33A9F" w:rsidRPr="00D02EDA">
        <w:rPr>
          <w:sz w:val="24"/>
          <w:szCs w:val="24"/>
        </w:rPr>
        <w:t>id</w:t>
      </w:r>
      <w:r w:rsidR="00A33A9F" w:rsidRPr="00D02EDA">
        <w:rPr>
          <w:sz w:val="24"/>
          <w:szCs w:val="24"/>
          <w:lang w:val="el-GR"/>
        </w:rPr>
        <w:t xml:space="preserve"> που προκύπτει και το εισάγουμε στον πίνακα </w:t>
      </w:r>
      <w:ins w:id="2457" w:author="GEORGILAS STYLIANOS" w:date="2021-08-06T22:52:00Z">
        <w:r w:rsidR="00C727E7" w:rsidRPr="00C727E7">
          <w:rPr>
            <w:sz w:val="24"/>
            <w:szCs w:val="24"/>
            <w:lang w:val="el-GR"/>
            <w:rPrChange w:id="2458" w:author="GEORGILAS STYLIANOS" w:date="2021-08-06T22:52:00Z">
              <w:rPr>
                <w:sz w:val="24"/>
                <w:szCs w:val="24"/>
              </w:rPr>
            </w:rPrChange>
          </w:rPr>
          <w:t>“</w:t>
        </w:r>
      </w:ins>
      <w:r w:rsidR="00A33A9F" w:rsidRPr="00D02EDA">
        <w:rPr>
          <w:sz w:val="24"/>
          <w:szCs w:val="24"/>
        </w:rPr>
        <w:t>Hash</w:t>
      </w:r>
      <w:r w:rsidR="00A33A9F" w:rsidRPr="00D02EDA">
        <w:rPr>
          <w:sz w:val="24"/>
          <w:szCs w:val="24"/>
          <w:lang w:val="el-GR"/>
        </w:rPr>
        <w:t>2</w:t>
      </w:r>
      <w:r w:rsidR="00A33A9F" w:rsidRPr="00D02EDA">
        <w:rPr>
          <w:sz w:val="24"/>
          <w:szCs w:val="24"/>
        </w:rPr>
        <w:t>Fb</w:t>
      </w:r>
      <w:ins w:id="2459" w:author="GEORGILAS STYLIANOS" w:date="2021-08-06T22:52:00Z">
        <w:r w:rsidR="00C727E7" w:rsidRPr="00C727E7">
          <w:rPr>
            <w:sz w:val="24"/>
            <w:szCs w:val="24"/>
            <w:lang w:val="el-GR"/>
            <w:rPrChange w:id="2460" w:author="GEORGILAS STYLIANOS" w:date="2021-08-06T22:52:00Z">
              <w:rPr>
                <w:sz w:val="24"/>
                <w:szCs w:val="24"/>
              </w:rPr>
            </w:rPrChange>
          </w:rPr>
          <w:t>”</w:t>
        </w:r>
      </w:ins>
      <w:r w:rsidR="00A33A9F" w:rsidRPr="00D02EDA">
        <w:rPr>
          <w:sz w:val="24"/>
          <w:szCs w:val="24"/>
          <w:lang w:val="el-GR"/>
        </w:rPr>
        <w:t xml:space="preserve"> </w:t>
      </w:r>
      <w:r w:rsidR="005C6FC3" w:rsidRPr="00D02EDA">
        <w:rPr>
          <w:sz w:val="24"/>
          <w:szCs w:val="24"/>
          <w:lang w:val="el-GR"/>
        </w:rPr>
        <w:t>(</w:t>
      </w:r>
      <w:r w:rsidR="007F5B54" w:rsidRPr="00D02EDA">
        <w:rPr>
          <w:sz w:val="24"/>
          <w:szCs w:val="24"/>
          <w:lang w:val="el-GR"/>
        </w:rPr>
        <w:fldChar w:fldCharType="begin"/>
      </w:r>
      <w:r w:rsidR="007F5B54" w:rsidRPr="00D02EDA">
        <w:rPr>
          <w:sz w:val="24"/>
          <w:szCs w:val="24"/>
          <w:lang w:val="el-GR"/>
        </w:rPr>
        <w:instrText xml:space="preserve"> REF _Ref78469508 \h </w:instrText>
      </w:r>
      <w:r w:rsidR="00D02EDA">
        <w:rPr>
          <w:sz w:val="24"/>
          <w:szCs w:val="24"/>
          <w:lang w:val="el-GR"/>
        </w:rPr>
        <w:instrText xml:space="preserve"> \* MERGEFORMAT </w:instrText>
      </w:r>
      <w:r w:rsidR="007F5B54" w:rsidRPr="00D02EDA">
        <w:rPr>
          <w:sz w:val="24"/>
          <w:szCs w:val="24"/>
          <w:lang w:val="el-GR"/>
        </w:rPr>
      </w:r>
      <w:r w:rsidR="007F5B54" w:rsidRPr="00D02EDA">
        <w:rPr>
          <w:sz w:val="24"/>
          <w:szCs w:val="24"/>
          <w:lang w:val="el-GR"/>
        </w:rPr>
        <w:fldChar w:fldCharType="separate"/>
      </w:r>
      <w:r w:rsidR="007F5B54" w:rsidRPr="00D02EDA">
        <w:rPr>
          <w:b/>
          <w:bCs/>
          <w:sz w:val="24"/>
          <w:szCs w:val="24"/>
          <w:lang w:val="el-GR"/>
        </w:rPr>
        <w:t xml:space="preserve">Εικόνα </w:t>
      </w:r>
      <w:r w:rsidR="007F5B54" w:rsidRPr="00D02EDA">
        <w:rPr>
          <w:b/>
          <w:bCs/>
          <w:noProof/>
          <w:sz w:val="24"/>
          <w:szCs w:val="24"/>
          <w:lang w:val="el-GR"/>
        </w:rPr>
        <w:t>16</w:t>
      </w:r>
      <w:r w:rsidR="007F5B54" w:rsidRPr="00D02EDA">
        <w:rPr>
          <w:sz w:val="24"/>
          <w:szCs w:val="24"/>
          <w:lang w:val="el-GR"/>
        </w:rPr>
        <w:fldChar w:fldCharType="end"/>
      </w:r>
      <w:r w:rsidR="005C6FC3" w:rsidRPr="00D02EDA">
        <w:rPr>
          <w:sz w:val="24"/>
          <w:szCs w:val="24"/>
          <w:lang w:val="el-GR"/>
        </w:rPr>
        <w:t xml:space="preserve">) μαζί με </w:t>
      </w:r>
      <w:del w:id="2461" w:author="GEORGILAS STYLIANOS" w:date="2021-08-07T14:37:00Z">
        <w:r w:rsidR="005C6FC3" w:rsidRPr="00D02EDA" w:rsidDel="00D36AFE">
          <w:rPr>
            <w:sz w:val="24"/>
            <w:szCs w:val="24"/>
            <w:lang w:val="el-GR"/>
          </w:rPr>
          <w:delText xml:space="preserve">το </w:delText>
        </w:r>
        <w:r w:rsidR="005C6FC3" w:rsidRPr="00D02EDA" w:rsidDel="00D36AFE">
          <w:rPr>
            <w:sz w:val="24"/>
            <w:szCs w:val="24"/>
          </w:rPr>
          <w:delText>id</w:delText>
        </w:r>
        <w:r w:rsidR="005C6FC3" w:rsidRPr="00D02EDA" w:rsidDel="00D36AFE">
          <w:rPr>
            <w:sz w:val="24"/>
            <w:szCs w:val="24"/>
            <w:lang w:val="el-GR"/>
          </w:rPr>
          <w:delText xml:space="preserve"> του </w:delText>
        </w:r>
        <w:r w:rsidR="005C6FC3" w:rsidRPr="00D02EDA" w:rsidDel="00D36AFE">
          <w:rPr>
            <w:sz w:val="24"/>
            <w:szCs w:val="24"/>
          </w:rPr>
          <w:delText>post</w:delText>
        </w:r>
      </w:del>
      <w:ins w:id="2462" w:author="GEORGILAS STYLIANOS" w:date="2021-08-07T14:37:00Z">
        <w:r w:rsidR="00D36AFE">
          <w:rPr>
            <w:sz w:val="24"/>
            <w:szCs w:val="24"/>
            <w:lang w:val="el-GR"/>
          </w:rPr>
          <w:t>τον</w:t>
        </w:r>
        <w:r w:rsidR="00D36AFE" w:rsidRPr="00D36AFE">
          <w:rPr>
            <w:rFonts w:ascii="Calibri" w:eastAsia="Calibri" w:hAnsi="Calibri" w:cs="Calibri"/>
            <w:i/>
            <w:iCs/>
            <w:color w:val="000000" w:themeColor="text1"/>
            <w:sz w:val="24"/>
            <w:szCs w:val="24"/>
            <w:lang w:val="el-GR"/>
            <w:rPrChange w:id="2463" w:author="GEORGILAS STYLIANOS" w:date="2021-08-07T14:37:00Z">
              <w:rPr>
                <w:rFonts w:ascii="Calibri" w:eastAsia="Calibri" w:hAnsi="Calibri" w:cs="Calibri"/>
                <w:i/>
                <w:iCs/>
                <w:color w:val="000000" w:themeColor="text1"/>
                <w:sz w:val="24"/>
                <w:szCs w:val="24"/>
              </w:rPr>
            </w:rPrChange>
          </w:rPr>
          <w:t xml:space="preserve"> </w:t>
        </w:r>
        <w:r w:rsidR="00D36AFE" w:rsidRPr="004E0DF9">
          <w:rPr>
            <w:rFonts w:ascii="Calibri" w:eastAsia="Calibri" w:hAnsi="Calibri" w:cs="Calibri"/>
            <w:color w:val="000000" w:themeColor="text1"/>
            <w:sz w:val="24"/>
            <w:szCs w:val="24"/>
            <w:lang w:val="el-GR"/>
          </w:rPr>
          <w:t>αναγνωριστικό κωδικό</w:t>
        </w:r>
        <w:r w:rsidR="00D36AFE">
          <w:rPr>
            <w:rFonts w:ascii="Calibri" w:eastAsia="Calibri" w:hAnsi="Calibri" w:cs="Calibri"/>
            <w:color w:val="000000" w:themeColor="text1"/>
            <w:sz w:val="24"/>
            <w:szCs w:val="24"/>
            <w:lang w:val="el-GR"/>
          </w:rPr>
          <w:t xml:space="preserve"> της δημοσίευσης</w:t>
        </w:r>
      </w:ins>
      <w:r w:rsidR="005C6FC3" w:rsidRPr="00D02EDA">
        <w:rPr>
          <w:sz w:val="24"/>
          <w:szCs w:val="24"/>
          <w:lang w:val="el-GR"/>
        </w:rPr>
        <w:t xml:space="preserve">. Αν το </w:t>
      </w:r>
      <w:r w:rsidR="005C6FC3" w:rsidRPr="00D02EDA">
        <w:rPr>
          <w:sz w:val="24"/>
          <w:szCs w:val="24"/>
        </w:rPr>
        <w:t>hashtag</w:t>
      </w:r>
      <w:r w:rsidR="005C6FC3" w:rsidRPr="00D02EDA">
        <w:rPr>
          <w:sz w:val="24"/>
          <w:szCs w:val="24"/>
          <w:lang w:val="el-GR"/>
        </w:rPr>
        <w:t xml:space="preserve"> </w:t>
      </w:r>
      <w:r w:rsidR="00E86336" w:rsidRPr="00D02EDA">
        <w:rPr>
          <w:sz w:val="24"/>
          <w:szCs w:val="24"/>
          <w:lang w:val="el-GR"/>
        </w:rPr>
        <w:t>προϋπήρχε</w:t>
      </w:r>
      <w:r w:rsidR="005C6FC3" w:rsidRPr="00D02EDA">
        <w:rPr>
          <w:sz w:val="24"/>
          <w:szCs w:val="24"/>
          <w:lang w:val="el-GR"/>
        </w:rPr>
        <w:t xml:space="preserve"> στη βάση , βρίσκουμε το </w:t>
      </w:r>
      <w:r w:rsidR="005C6FC3" w:rsidRPr="00D02EDA">
        <w:rPr>
          <w:sz w:val="24"/>
          <w:szCs w:val="24"/>
        </w:rPr>
        <w:t>hash</w:t>
      </w:r>
      <w:r w:rsidR="005C6FC3" w:rsidRPr="00D02EDA">
        <w:rPr>
          <w:sz w:val="24"/>
          <w:szCs w:val="24"/>
          <w:lang w:val="el-GR"/>
        </w:rPr>
        <w:t>_</w:t>
      </w:r>
      <w:r w:rsidR="005C6FC3" w:rsidRPr="00D02EDA">
        <w:rPr>
          <w:sz w:val="24"/>
          <w:szCs w:val="24"/>
        </w:rPr>
        <w:t>id</w:t>
      </w:r>
      <w:r w:rsidR="005C6FC3" w:rsidRPr="00D02EDA">
        <w:rPr>
          <w:sz w:val="24"/>
          <w:szCs w:val="24"/>
          <w:lang w:val="el-GR"/>
        </w:rPr>
        <w:t xml:space="preserve"> της πρώτης εμφάνισης του και μαζί με </w:t>
      </w:r>
      <w:del w:id="2464" w:author="GEORGILAS STYLIANOS" w:date="2021-08-07T14:37:00Z">
        <w:r w:rsidR="005C6FC3" w:rsidRPr="00D02EDA" w:rsidDel="00D36AFE">
          <w:rPr>
            <w:sz w:val="24"/>
            <w:szCs w:val="24"/>
            <w:lang w:val="el-GR"/>
          </w:rPr>
          <w:delText xml:space="preserve">το </w:delText>
        </w:r>
        <w:r w:rsidR="005C6FC3" w:rsidRPr="00D02EDA" w:rsidDel="00D36AFE">
          <w:rPr>
            <w:sz w:val="24"/>
            <w:szCs w:val="24"/>
          </w:rPr>
          <w:delText>id</w:delText>
        </w:r>
        <w:r w:rsidR="005C6FC3" w:rsidRPr="00D02EDA" w:rsidDel="00D36AFE">
          <w:rPr>
            <w:sz w:val="24"/>
            <w:szCs w:val="24"/>
            <w:lang w:val="el-GR"/>
          </w:rPr>
          <w:delText xml:space="preserve"> του </w:delText>
        </w:r>
        <w:r w:rsidR="005C6FC3" w:rsidRPr="00D02EDA" w:rsidDel="00D36AFE">
          <w:rPr>
            <w:sz w:val="24"/>
            <w:szCs w:val="24"/>
          </w:rPr>
          <w:delText>post</w:delText>
        </w:r>
      </w:del>
      <w:ins w:id="2465" w:author="GEORGILAS STYLIANOS" w:date="2021-08-07T14:37:00Z">
        <w:r w:rsidR="00D36AFE">
          <w:rPr>
            <w:sz w:val="24"/>
            <w:szCs w:val="24"/>
            <w:lang w:val="el-GR"/>
          </w:rPr>
          <w:t xml:space="preserve">τον </w:t>
        </w:r>
        <w:r w:rsidR="00D36AFE" w:rsidRPr="004E0DF9">
          <w:rPr>
            <w:rFonts w:ascii="Calibri" w:eastAsia="Calibri" w:hAnsi="Calibri" w:cs="Calibri"/>
            <w:color w:val="000000" w:themeColor="text1"/>
            <w:sz w:val="24"/>
            <w:szCs w:val="24"/>
            <w:lang w:val="el-GR"/>
          </w:rPr>
          <w:t>αναγνωριστικό κωδικό</w:t>
        </w:r>
        <w:r w:rsidR="00D36AFE">
          <w:rPr>
            <w:rFonts w:ascii="Calibri" w:eastAsia="Calibri" w:hAnsi="Calibri" w:cs="Calibri"/>
            <w:color w:val="000000" w:themeColor="text1"/>
            <w:sz w:val="24"/>
            <w:szCs w:val="24"/>
            <w:lang w:val="el-GR"/>
          </w:rPr>
          <w:t xml:space="preserve"> της </w:t>
        </w:r>
        <w:proofErr w:type="spellStart"/>
        <w:r w:rsidR="00D36AFE">
          <w:rPr>
            <w:rFonts w:ascii="Calibri" w:eastAsia="Calibri" w:hAnsi="Calibri" w:cs="Calibri"/>
            <w:color w:val="000000" w:themeColor="text1"/>
            <w:sz w:val="24"/>
            <w:szCs w:val="24"/>
            <w:lang w:val="el-GR"/>
          </w:rPr>
          <w:t>δημοσίευσης</w:t>
        </w:r>
      </w:ins>
      <w:del w:id="2466" w:author="GEORGILAS STYLIANOS" w:date="2021-08-07T14:37:00Z">
        <w:r w:rsidR="005C6FC3" w:rsidRPr="00D02EDA" w:rsidDel="00D36AFE">
          <w:rPr>
            <w:sz w:val="24"/>
            <w:szCs w:val="24"/>
            <w:lang w:val="el-GR"/>
          </w:rPr>
          <w:delText xml:space="preserve"> </w:delText>
        </w:r>
      </w:del>
      <w:r w:rsidR="005C6FC3" w:rsidRPr="00D02EDA">
        <w:rPr>
          <w:sz w:val="24"/>
          <w:szCs w:val="24"/>
          <w:lang w:val="el-GR"/>
        </w:rPr>
        <w:t>εισάγονται</w:t>
      </w:r>
      <w:proofErr w:type="spellEnd"/>
      <w:r w:rsidR="005C6FC3" w:rsidRPr="00D02EDA">
        <w:rPr>
          <w:sz w:val="24"/>
          <w:szCs w:val="24"/>
          <w:lang w:val="el-GR"/>
        </w:rPr>
        <w:t xml:space="preserve"> στον συνδετικό πίνακα </w:t>
      </w:r>
      <w:ins w:id="2467" w:author="GEORGILAS STYLIANOS" w:date="2021-08-06T22:52:00Z">
        <w:r w:rsidR="00C727E7" w:rsidRPr="00C727E7">
          <w:rPr>
            <w:sz w:val="24"/>
            <w:szCs w:val="24"/>
            <w:lang w:val="el-GR"/>
            <w:rPrChange w:id="2468" w:author="GEORGILAS STYLIANOS" w:date="2021-08-06T22:52:00Z">
              <w:rPr>
                <w:sz w:val="24"/>
                <w:szCs w:val="24"/>
              </w:rPr>
            </w:rPrChange>
          </w:rPr>
          <w:t>“</w:t>
        </w:r>
      </w:ins>
      <w:r w:rsidR="005C6FC3" w:rsidRPr="00D02EDA">
        <w:rPr>
          <w:sz w:val="24"/>
          <w:szCs w:val="24"/>
        </w:rPr>
        <w:t>Hash</w:t>
      </w:r>
      <w:r w:rsidR="005C6FC3" w:rsidRPr="00D02EDA">
        <w:rPr>
          <w:sz w:val="24"/>
          <w:szCs w:val="24"/>
          <w:lang w:val="el-GR"/>
        </w:rPr>
        <w:t>2</w:t>
      </w:r>
      <w:r w:rsidR="005C6FC3" w:rsidRPr="00D02EDA">
        <w:rPr>
          <w:sz w:val="24"/>
          <w:szCs w:val="24"/>
        </w:rPr>
        <w:t>Fb</w:t>
      </w:r>
      <w:ins w:id="2469" w:author="GEORGILAS STYLIANOS" w:date="2021-08-06T22:52:00Z">
        <w:r w:rsidR="00C727E7" w:rsidRPr="00C727E7">
          <w:rPr>
            <w:sz w:val="24"/>
            <w:szCs w:val="24"/>
            <w:lang w:val="el-GR"/>
            <w:rPrChange w:id="2470" w:author="GEORGILAS STYLIANOS" w:date="2021-08-06T22:52:00Z">
              <w:rPr>
                <w:sz w:val="24"/>
                <w:szCs w:val="24"/>
              </w:rPr>
            </w:rPrChange>
          </w:rPr>
          <w:t>”</w:t>
        </w:r>
      </w:ins>
      <w:r w:rsidR="005C6FC3" w:rsidRPr="00D02EDA">
        <w:rPr>
          <w:sz w:val="24"/>
          <w:szCs w:val="24"/>
          <w:lang w:val="el-GR"/>
        </w:rPr>
        <w:t>.</w:t>
      </w:r>
    </w:p>
    <w:p w14:paraId="1A6F1446" w14:textId="357691E3" w:rsidR="005C6FC3" w:rsidRDefault="005C6FC3" w:rsidP="00F0268A">
      <w:pPr>
        <w:rPr>
          <w:ins w:id="2471" w:author="GEORGILAS STYLIANOS" w:date="2021-08-07T19:09:00Z"/>
          <w:sz w:val="24"/>
          <w:szCs w:val="24"/>
          <w:lang w:val="el-GR"/>
        </w:rPr>
      </w:pPr>
      <w:r w:rsidRPr="00D02EDA">
        <w:rPr>
          <w:sz w:val="24"/>
          <w:szCs w:val="24"/>
          <w:lang w:val="el-GR"/>
        </w:rPr>
        <w:t xml:space="preserve">Για το τέλος έμεινε η πιθανότητα να υπάρχει η δημοσίευση ήδη στη βάση μας. Σε αυτή την περίπτωση απλά </w:t>
      </w:r>
      <w:del w:id="2472" w:author="Razis" w:date="2021-08-01T13:12:00Z">
        <w:r w:rsidRPr="00D02EDA" w:rsidDel="001317A3">
          <w:rPr>
            <w:sz w:val="24"/>
            <w:szCs w:val="24"/>
            <w:lang w:val="el-GR"/>
          </w:rPr>
          <w:delText xml:space="preserve">ανανεώνουμε </w:delText>
        </w:r>
      </w:del>
      <w:ins w:id="2473" w:author="Razis" w:date="2021-08-01T13:12:00Z">
        <w:r w:rsidR="001317A3">
          <w:rPr>
            <w:sz w:val="24"/>
            <w:szCs w:val="24"/>
            <w:lang w:val="el-GR"/>
          </w:rPr>
          <w:t>ενημερώνουμε</w:t>
        </w:r>
        <w:r w:rsidR="001317A3" w:rsidRPr="00D02EDA">
          <w:rPr>
            <w:sz w:val="24"/>
            <w:szCs w:val="24"/>
            <w:lang w:val="el-GR"/>
          </w:rPr>
          <w:t xml:space="preserve"> </w:t>
        </w:r>
      </w:ins>
      <w:r w:rsidRPr="00D02EDA">
        <w:rPr>
          <w:sz w:val="24"/>
          <w:szCs w:val="24"/>
          <w:lang w:val="el-GR"/>
        </w:rPr>
        <w:t xml:space="preserve">τα δεδομένα </w:t>
      </w:r>
      <w:del w:id="2474" w:author="GEORGILAS STYLIANOS" w:date="2021-08-07T15:00:00Z">
        <w:r w:rsidRPr="00D02EDA" w:rsidDel="006A65D5">
          <w:rPr>
            <w:sz w:val="24"/>
            <w:szCs w:val="24"/>
            <w:lang w:val="el-GR"/>
          </w:rPr>
          <w:delText xml:space="preserve">του </w:delText>
        </w:r>
        <w:r w:rsidRPr="00D02EDA" w:rsidDel="006A65D5">
          <w:rPr>
            <w:sz w:val="24"/>
            <w:szCs w:val="24"/>
          </w:rPr>
          <w:delText>post</w:delText>
        </w:r>
      </w:del>
      <w:ins w:id="2475" w:author="GEORGILAS STYLIANOS" w:date="2021-08-07T15:00:00Z">
        <w:r w:rsidR="006A65D5">
          <w:rPr>
            <w:sz w:val="24"/>
            <w:szCs w:val="24"/>
            <w:lang w:val="el-GR"/>
          </w:rPr>
          <w:t>της δημοσίευσης</w:t>
        </w:r>
      </w:ins>
      <w:r w:rsidRPr="00D02EDA">
        <w:rPr>
          <w:sz w:val="24"/>
          <w:szCs w:val="24"/>
          <w:lang w:val="el-GR"/>
        </w:rPr>
        <w:t xml:space="preserve"> που μπορεί να έχουν αλλάξει χωρίς να ασχοληθούμε με τα υπόλοιπα δεδομένα όπως είναι </w:t>
      </w:r>
      <w:del w:id="2476" w:author="GEORGILAS STYLIANOS" w:date="2021-08-07T14:45:00Z">
        <w:r w:rsidRPr="00D02EDA" w:rsidDel="00A7121A">
          <w:rPr>
            <w:sz w:val="24"/>
            <w:szCs w:val="24"/>
            <w:lang w:val="el-GR"/>
          </w:rPr>
          <w:delText xml:space="preserve">τα </w:delText>
        </w:r>
        <w:r w:rsidRPr="00D02EDA" w:rsidDel="00A7121A">
          <w:rPr>
            <w:sz w:val="24"/>
            <w:szCs w:val="24"/>
          </w:rPr>
          <w:delText>links</w:delText>
        </w:r>
      </w:del>
      <w:ins w:id="2477" w:author="GEORGILAS STYLIANOS" w:date="2021-08-07T14:45:00Z">
        <w:r w:rsidR="00A7121A">
          <w:rPr>
            <w:sz w:val="24"/>
            <w:szCs w:val="24"/>
            <w:lang w:val="el-GR"/>
          </w:rPr>
          <w:t xml:space="preserve">οι </w:t>
        </w:r>
        <w:proofErr w:type="spellStart"/>
        <w:r w:rsidR="00A7121A">
          <w:rPr>
            <w:sz w:val="24"/>
            <w:szCs w:val="24"/>
            <w:lang w:val="el-GR"/>
          </w:rPr>
          <w:t>υπερσύνδεσμοι</w:t>
        </w:r>
      </w:ins>
      <w:proofErr w:type="spellEnd"/>
      <w:r w:rsidRPr="00D02EDA">
        <w:rPr>
          <w:sz w:val="24"/>
          <w:szCs w:val="24"/>
          <w:lang w:val="el-GR"/>
        </w:rPr>
        <w:t xml:space="preserve">, τα </w:t>
      </w:r>
      <w:del w:id="2478" w:author="GEORGILAS STYLIANOS" w:date="2021-08-07T14:42:00Z">
        <w:r w:rsidRPr="00D02EDA" w:rsidDel="00A7121A">
          <w:rPr>
            <w:sz w:val="24"/>
            <w:szCs w:val="24"/>
          </w:rPr>
          <w:delText>media</w:delText>
        </w:r>
      </w:del>
      <w:ins w:id="2479" w:author="GEORGILAS STYLIANOS" w:date="2021-08-07T14:42:00Z">
        <w:r w:rsidR="00A7121A">
          <w:rPr>
            <w:sz w:val="24"/>
            <w:szCs w:val="24"/>
            <w:lang w:val="el-GR"/>
          </w:rPr>
          <w:t>πολυμέσα</w:t>
        </w:r>
      </w:ins>
      <w:r w:rsidR="00D02EDA" w:rsidRPr="00D02EDA">
        <w:rPr>
          <w:sz w:val="24"/>
          <w:szCs w:val="24"/>
          <w:lang w:val="el-GR"/>
        </w:rPr>
        <w:t xml:space="preserve">, </w:t>
      </w:r>
      <w:r w:rsidRPr="00D02EDA">
        <w:rPr>
          <w:sz w:val="24"/>
          <w:szCs w:val="24"/>
          <w:lang w:val="el-GR"/>
        </w:rPr>
        <w:t xml:space="preserve">και τα </w:t>
      </w:r>
      <w:r w:rsidRPr="00D02EDA">
        <w:rPr>
          <w:sz w:val="24"/>
          <w:szCs w:val="24"/>
        </w:rPr>
        <w:t>hashtags</w:t>
      </w:r>
      <w:r w:rsidRPr="00D02EDA">
        <w:rPr>
          <w:sz w:val="24"/>
          <w:szCs w:val="24"/>
          <w:lang w:val="el-GR"/>
        </w:rPr>
        <w:t xml:space="preserve"> αφού αυτά μπήκαν στη βάση κατά την διάρκεια της πρώτης εμφάνισης </w:t>
      </w:r>
      <w:del w:id="2480" w:author="GEORGILAS STYLIANOS" w:date="2021-08-07T15:00:00Z">
        <w:r w:rsidRPr="00D02EDA" w:rsidDel="006A65D5">
          <w:rPr>
            <w:sz w:val="24"/>
            <w:szCs w:val="24"/>
            <w:lang w:val="el-GR"/>
          </w:rPr>
          <w:delText xml:space="preserve">του </w:delText>
        </w:r>
        <w:r w:rsidRPr="00D02EDA" w:rsidDel="006A65D5">
          <w:rPr>
            <w:sz w:val="24"/>
            <w:szCs w:val="24"/>
          </w:rPr>
          <w:delText>post</w:delText>
        </w:r>
      </w:del>
      <w:ins w:id="2481" w:author="GEORGILAS STYLIANOS" w:date="2021-08-07T15:00:00Z">
        <w:r w:rsidR="006A65D5">
          <w:rPr>
            <w:sz w:val="24"/>
            <w:szCs w:val="24"/>
            <w:lang w:val="el-GR"/>
          </w:rPr>
          <w:t>της δημοσίευσης</w:t>
        </w:r>
      </w:ins>
      <w:r w:rsidRPr="00D02EDA">
        <w:rPr>
          <w:sz w:val="24"/>
          <w:szCs w:val="24"/>
          <w:lang w:val="el-GR"/>
        </w:rPr>
        <w:t>.</w:t>
      </w:r>
    </w:p>
    <w:p w14:paraId="20C785E9" w14:textId="6ABB5586" w:rsidR="0040295B" w:rsidRPr="00D02EDA" w:rsidRDefault="0040295B" w:rsidP="00F0268A">
      <w:pPr>
        <w:rPr>
          <w:sz w:val="24"/>
          <w:szCs w:val="24"/>
          <w:lang w:val="el-GR"/>
        </w:rPr>
      </w:pPr>
    </w:p>
    <w:p w14:paraId="16BB69B6" w14:textId="77777777" w:rsidR="00F0268A" w:rsidRDefault="00F0268A" w:rsidP="00D02EDA">
      <w:pPr>
        <w:keepNext/>
        <w:jc w:val="center"/>
      </w:pPr>
      <w:r>
        <w:rPr>
          <w:noProof/>
          <w:lang w:val="el-GR"/>
        </w:rPr>
        <w:lastRenderedPageBreak/>
        <w:drawing>
          <wp:inline distT="0" distB="0" distL="0" distR="0" wp14:anchorId="3CE2E62D" wp14:editId="79544D0B">
            <wp:extent cx="5943600" cy="156019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5CA3B829" w14:textId="3DE1D70B" w:rsidR="00A33A9F" w:rsidRPr="00D02EDA" w:rsidRDefault="00F0268A" w:rsidP="00D02EDA">
      <w:pPr>
        <w:jc w:val="center"/>
        <w:rPr>
          <w:b/>
          <w:bCs/>
          <w:i/>
          <w:iCs/>
          <w:sz w:val="24"/>
          <w:szCs w:val="24"/>
        </w:rPr>
      </w:pPr>
      <w:bookmarkStart w:id="2482" w:name="_Ref78470309"/>
      <w:bookmarkStart w:id="2483" w:name="_Toc77198280"/>
      <w:bookmarkStart w:id="2484" w:name="_Toc77201064"/>
      <w:bookmarkStart w:id="2485" w:name="_Toc77201365"/>
      <w:bookmarkStart w:id="2486" w:name="_Toc77212421"/>
      <w:bookmarkStart w:id="2487" w:name="_Toc77796828"/>
      <w:bookmarkStart w:id="2488" w:name="_Toc78288009"/>
      <w:bookmarkStart w:id="2489" w:name="_Toc78469319"/>
      <w:bookmarkStart w:id="2490" w:name="_Toc78589205"/>
      <w:bookmarkStart w:id="2491" w:name="_Toc78604295"/>
      <w:r w:rsidRPr="003C59CA">
        <w:rPr>
          <w:b/>
          <w:bCs/>
          <w:i/>
          <w:iCs/>
          <w:sz w:val="24"/>
          <w:szCs w:val="24"/>
        </w:rPr>
        <w:t xml:space="preserve">Εικόνα </w:t>
      </w:r>
      <w:r w:rsidRPr="003C59CA">
        <w:rPr>
          <w:b/>
          <w:bCs/>
          <w:i/>
          <w:iCs/>
          <w:sz w:val="24"/>
          <w:szCs w:val="24"/>
        </w:rPr>
        <w:fldChar w:fldCharType="begin"/>
      </w:r>
      <w:r w:rsidRPr="003C59CA">
        <w:rPr>
          <w:b/>
          <w:bCs/>
          <w:i/>
          <w:iCs/>
          <w:sz w:val="24"/>
          <w:szCs w:val="24"/>
        </w:rPr>
        <w:instrText xml:space="preserve"> SEQ Εικόνα \* ARABIC </w:instrText>
      </w:r>
      <w:r w:rsidRPr="003C59CA">
        <w:rPr>
          <w:b/>
          <w:bCs/>
          <w:i/>
          <w:iCs/>
          <w:sz w:val="24"/>
          <w:szCs w:val="24"/>
        </w:rPr>
        <w:fldChar w:fldCharType="separate"/>
      </w:r>
      <w:r w:rsidR="001610D4">
        <w:rPr>
          <w:b/>
          <w:bCs/>
          <w:i/>
          <w:iCs/>
          <w:noProof/>
          <w:sz w:val="24"/>
          <w:szCs w:val="24"/>
        </w:rPr>
        <w:t>48</w:t>
      </w:r>
      <w:r w:rsidRPr="003C59CA">
        <w:rPr>
          <w:b/>
          <w:bCs/>
          <w:i/>
          <w:iCs/>
          <w:sz w:val="24"/>
          <w:szCs w:val="24"/>
        </w:rPr>
        <w:fldChar w:fldCharType="end"/>
      </w:r>
      <w:bookmarkEnd w:id="2482"/>
      <w:r w:rsidRPr="003C59CA">
        <w:rPr>
          <w:b/>
          <w:bCs/>
          <w:i/>
          <w:iCs/>
          <w:sz w:val="24"/>
          <w:szCs w:val="24"/>
        </w:rPr>
        <w:t>:</w:t>
      </w:r>
      <w:r w:rsidR="00D02EDA">
        <w:rPr>
          <w:b/>
          <w:bCs/>
          <w:i/>
          <w:iCs/>
          <w:sz w:val="24"/>
          <w:szCs w:val="24"/>
          <w:lang w:val="el-GR"/>
        </w:rPr>
        <w:t xml:space="preserve"> </w:t>
      </w:r>
      <w:r w:rsidRPr="003C59CA">
        <w:rPr>
          <w:b/>
          <w:bCs/>
          <w:i/>
          <w:iCs/>
          <w:sz w:val="24"/>
          <w:szCs w:val="24"/>
        </w:rPr>
        <w:t xml:space="preserve">RecordFbValuesToDB </w:t>
      </w:r>
      <w:r w:rsidR="00A33A9F" w:rsidRPr="003C59CA">
        <w:rPr>
          <w:b/>
          <w:bCs/>
          <w:i/>
          <w:iCs/>
          <w:sz w:val="24"/>
          <w:szCs w:val="24"/>
        </w:rPr>
        <w:t>–</w:t>
      </w:r>
      <w:r w:rsidRPr="003C59CA">
        <w:rPr>
          <w:b/>
          <w:bCs/>
          <w:i/>
          <w:iCs/>
          <w:sz w:val="24"/>
          <w:szCs w:val="24"/>
        </w:rPr>
        <w:t xml:space="preserve"> Hashtags</w:t>
      </w:r>
      <w:bookmarkEnd w:id="2483"/>
      <w:bookmarkEnd w:id="2484"/>
      <w:bookmarkEnd w:id="2485"/>
      <w:bookmarkEnd w:id="2486"/>
      <w:bookmarkEnd w:id="2487"/>
      <w:bookmarkEnd w:id="2488"/>
      <w:bookmarkEnd w:id="2489"/>
      <w:bookmarkEnd w:id="2490"/>
      <w:bookmarkEnd w:id="2491"/>
    </w:p>
    <w:p w14:paraId="546DEEDD" w14:textId="77777777" w:rsidR="00A33A9F" w:rsidRDefault="00A33A9F" w:rsidP="00D02EDA">
      <w:pPr>
        <w:keepNext/>
        <w:jc w:val="center"/>
      </w:pPr>
      <w:r>
        <w:rPr>
          <w:noProof/>
          <w:lang w:val="el-GR"/>
        </w:rPr>
        <w:drawing>
          <wp:inline distT="0" distB="0" distL="0" distR="0" wp14:anchorId="07FF745C" wp14:editId="0B57046B">
            <wp:extent cx="5943600" cy="3758209"/>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758209"/>
                    </a:xfrm>
                    <a:prstGeom prst="rect">
                      <a:avLst/>
                    </a:prstGeom>
                  </pic:spPr>
                </pic:pic>
              </a:graphicData>
            </a:graphic>
          </wp:inline>
        </w:drawing>
      </w:r>
    </w:p>
    <w:p w14:paraId="13416CD2" w14:textId="68D592FA" w:rsidR="00490C5E" w:rsidRDefault="00A33A9F" w:rsidP="00D02EDA">
      <w:pPr>
        <w:jc w:val="center"/>
        <w:rPr>
          <w:ins w:id="2492" w:author="Razis" w:date="2021-08-01T13:12:00Z"/>
          <w:b/>
          <w:bCs/>
          <w:i/>
          <w:iCs/>
          <w:sz w:val="24"/>
          <w:szCs w:val="24"/>
          <w:lang w:val="el-GR"/>
        </w:rPr>
      </w:pPr>
      <w:bookmarkStart w:id="2493" w:name="_Ref78470318"/>
      <w:bookmarkStart w:id="2494" w:name="_Toc77198281"/>
      <w:bookmarkStart w:id="2495" w:name="_Toc77201065"/>
      <w:bookmarkStart w:id="2496" w:name="_Toc77201366"/>
      <w:bookmarkStart w:id="2497" w:name="_Toc77212422"/>
      <w:bookmarkStart w:id="2498" w:name="_Toc77796829"/>
      <w:bookmarkStart w:id="2499" w:name="_Toc78288010"/>
      <w:bookmarkStart w:id="2500" w:name="_Toc78469320"/>
      <w:bookmarkStart w:id="2501" w:name="_Toc78589206"/>
      <w:bookmarkStart w:id="2502" w:name="_Toc78604296"/>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1610D4">
        <w:rPr>
          <w:b/>
          <w:bCs/>
          <w:i/>
          <w:iCs/>
          <w:noProof/>
          <w:sz w:val="24"/>
          <w:szCs w:val="24"/>
        </w:rPr>
        <w:t>49</w:t>
      </w:r>
      <w:r w:rsidRPr="003C59CA">
        <w:rPr>
          <w:b/>
          <w:bCs/>
          <w:i/>
          <w:iCs/>
          <w:sz w:val="24"/>
          <w:szCs w:val="24"/>
        </w:rPr>
        <w:fldChar w:fldCharType="end"/>
      </w:r>
      <w:bookmarkEnd w:id="2493"/>
      <w:r w:rsidRPr="003C59CA">
        <w:rPr>
          <w:b/>
          <w:bCs/>
          <w:i/>
          <w:iCs/>
          <w:sz w:val="24"/>
          <w:szCs w:val="24"/>
          <w:lang w:val="el-GR"/>
        </w:rPr>
        <w:t>:</w:t>
      </w:r>
      <w:r w:rsidR="00D02EDA">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Hashtag</w:t>
      </w:r>
      <w:r w:rsidRPr="003C59CA">
        <w:rPr>
          <w:b/>
          <w:bCs/>
          <w:i/>
          <w:iCs/>
          <w:sz w:val="24"/>
          <w:szCs w:val="24"/>
          <w:lang w:val="el-GR"/>
        </w:rPr>
        <w:t xml:space="preserve"> Συνάρτηση</w:t>
      </w:r>
      <w:bookmarkEnd w:id="2494"/>
      <w:bookmarkEnd w:id="2495"/>
      <w:bookmarkEnd w:id="2496"/>
      <w:bookmarkEnd w:id="2497"/>
      <w:bookmarkEnd w:id="2498"/>
      <w:bookmarkEnd w:id="2499"/>
      <w:bookmarkEnd w:id="2500"/>
      <w:bookmarkEnd w:id="2501"/>
      <w:bookmarkEnd w:id="2502"/>
    </w:p>
    <w:p w14:paraId="3771F698" w14:textId="77777777" w:rsidR="001317A3" w:rsidRPr="001317A3" w:rsidRDefault="001317A3">
      <w:pPr>
        <w:jc w:val="both"/>
        <w:rPr>
          <w:b/>
          <w:bCs/>
          <w:sz w:val="24"/>
          <w:szCs w:val="24"/>
          <w:lang w:val="el-GR"/>
          <w:rPrChange w:id="2503" w:author="Razis" w:date="2021-08-01T13:12:00Z">
            <w:rPr>
              <w:b/>
              <w:bCs/>
              <w:i/>
              <w:iCs/>
              <w:sz w:val="24"/>
              <w:szCs w:val="24"/>
              <w:lang w:val="el-GR"/>
            </w:rPr>
          </w:rPrChange>
        </w:rPr>
        <w:pPrChange w:id="2504" w:author="Razis" w:date="2021-08-01T13:12:00Z">
          <w:pPr>
            <w:jc w:val="center"/>
          </w:pPr>
        </w:pPrChange>
      </w:pPr>
    </w:p>
    <w:p w14:paraId="205E3AEC" w14:textId="55B4EF10" w:rsidR="005C6FC3" w:rsidRPr="003C59CA" w:rsidRDefault="00C727E7" w:rsidP="00D02EDA">
      <w:pPr>
        <w:pStyle w:val="Heading2"/>
        <w:numPr>
          <w:ilvl w:val="1"/>
          <w:numId w:val="32"/>
        </w:numPr>
        <w:rPr>
          <w:rFonts w:asciiTheme="minorHAnsi" w:eastAsia="Calibri" w:hAnsiTheme="minorHAnsi"/>
          <w:b/>
          <w:bCs/>
          <w:color w:val="auto"/>
          <w:sz w:val="36"/>
          <w:szCs w:val="36"/>
          <w:lang w:val="el-GR"/>
        </w:rPr>
      </w:pPr>
      <w:bookmarkStart w:id="2505" w:name="_Toc78286855"/>
      <w:bookmarkStart w:id="2506" w:name="_Toc78469143"/>
      <w:ins w:id="2507" w:author="GEORGILAS STYLIANOS" w:date="2021-08-06T22:52:00Z">
        <w:r w:rsidRPr="00C727E7">
          <w:rPr>
            <w:rFonts w:asciiTheme="minorHAnsi" w:eastAsia="Calibri" w:hAnsiTheme="minorHAnsi"/>
            <w:b/>
            <w:bCs/>
            <w:color w:val="auto"/>
            <w:sz w:val="36"/>
            <w:szCs w:val="36"/>
            <w:lang w:val="el-GR"/>
            <w:rPrChange w:id="2508" w:author="GEORGILAS STYLIANOS" w:date="2021-08-06T22:52:00Z">
              <w:rPr>
                <w:rFonts w:asciiTheme="minorHAnsi" w:eastAsia="Calibri" w:hAnsiTheme="minorHAnsi"/>
                <w:b/>
                <w:bCs/>
                <w:color w:val="auto"/>
                <w:sz w:val="36"/>
                <w:szCs w:val="36"/>
              </w:rPr>
            </w:rPrChange>
          </w:rPr>
          <w:t>4.</w:t>
        </w:r>
        <w:r w:rsidRPr="0040295B">
          <w:rPr>
            <w:rFonts w:asciiTheme="minorHAnsi" w:eastAsia="Calibri" w:hAnsiTheme="minorHAnsi"/>
            <w:b/>
            <w:bCs/>
            <w:color w:val="auto"/>
            <w:sz w:val="36"/>
            <w:szCs w:val="36"/>
            <w:lang w:val="el-GR"/>
            <w:rPrChange w:id="2509" w:author="GEORGILAS STYLIANOS" w:date="2021-08-07T19:07:00Z">
              <w:rPr>
                <w:rFonts w:asciiTheme="minorHAnsi" w:eastAsia="Calibri" w:hAnsiTheme="minorHAnsi"/>
                <w:b/>
                <w:bCs/>
                <w:color w:val="auto"/>
                <w:sz w:val="36"/>
                <w:szCs w:val="36"/>
              </w:rPr>
            </w:rPrChange>
          </w:rPr>
          <w:t>3.</w:t>
        </w:r>
      </w:ins>
      <w:r w:rsidR="00D02EDA">
        <w:rPr>
          <w:rFonts w:asciiTheme="minorHAnsi" w:eastAsia="Calibri" w:hAnsiTheme="minorHAnsi"/>
          <w:b/>
          <w:bCs/>
          <w:color w:val="auto"/>
          <w:sz w:val="36"/>
          <w:szCs w:val="36"/>
          <w:lang w:val="el-GR"/>
        </w:rPr>
        <w:t xml:space="preserve"> </w:t>
      </w:r>
      <w:r w:rsidR="005C6FC3" w:rsidRPr="003C59CA">
        <w:rPr>
          <w:rFonts w:asciiTheme="minorHAnsi" w:eastAsia="Calibri" w:hAnsiTheme="minorHAnsi"/>
          <w:b/>
          <w:bCs/>
          <w:color w:val="auto"/>
          <w:sz w:val="36"/>
          <w:szCs w:val="36"/>
          <w:lang w:val="el-GR"/>
        </w:rPr>
        <w:t xml:space="preserve">Συλλογή δεδομένων από το </w:t>
      </w:r>
      <w:r w:rsidR="00456B94" w:rsidRPr="003C59CA">
        <w:rPr>
          <w:rFonts w:asciiTheme="minorHAnsi" w:eastAsia="Calibri" w:hAnsiTheme="minorHAnsi"/>
          <w:b/>
          <w:bCs/>
          <w:color w:val="auto"/>
          <w:sz w:val="36"/>
          <w:szCs w:val="36"/>
        </w:rPr>
        <w:t>Instagram</w:t>
      </w:r>
      <w:bookmarkEnd w:id="2505"/>
      <w:bookmarkEnd w:id="2506"/>
    </w:p>
    <w:p w14:paraId="5A15FFB9" w14:textId="0A67469A" w:rsidR="008B0418" w:rsidRDefault="008B0418" w:rsidP="008B0418">
      <w:pPr>
        <w:rPr>
          <w:ins w:id="2510" w:author="GEORGILAS STYLIANOS" w:date="2021-08-07T19:12:00Z"/>
          <w:rFonts w:ascii="Calibri" w:eastAsia="Calibri" w:hAnsi="Calibri" w:cs="Calibri"/>
          <w:bCs/>
          <w:sz w:val="24"/>
          <w:szCs w:val="24"/>
          <w:lang w:val="el-GR"/>
        </w:rPr>
      </w:pPr>
      <w:r w:rsidRPr="00D02EDA">
        <w:rPr>
          <w:rFonts w:ascii="Calibri" w:eastAsia="Calibri" w:hAnsi="Calibri" w:cs="Calibri"/>
          <w:bCs/>
          <w:sz w:val="24"/>
          <w:szCs w:val="24"/>
          <w:lang w:val="el-GR"/>
        </w:rPr>
        <w:t xml:space="preserve">Για την συλλογή δεδομένων από το </w:t>
      </w:r>
      <w:r w:rsidRPr="00D02EDA">
        <w:rPr>
          <w:rFonts w:ascii="Calibri" w:eastAsia="Calibri" w:hAnsi="Calibri" w:cs="Calibri"/>
          <w:bCs/>
          <w:sz w:val="24"/>
          <w:szCs w:val="24"/>
        </w:rPr>
        <w:t>Instagram</w:t>
      </w:r>
      <w:r w:rsidRPr="00D02EDA">
        <w:rPr>
          <w:rFonts w:ascii="Calibri" w:eastAsia="Calibri" w:hAnsi="Calibri" w:cs="Calibri"/>
          <w:bCs/>
          <w:sz w:val="24"/>
          <w:szCs w:val="24"/>
          <w:lang w:val="el-GR"/>
        </w:rPr>
        <w:t xml:space="preserve"> ακολουθήσαμε την πορεία που φαίνεται στο διάγραμμα ροής παρακάτω</w:t>
      </w:r>
      <w:r w:rsidR="0064441A" w:rsidRPr="00D02EDA">
        <w:rPr>
          <w:rFonts w:ascii="Calibri" w:eastAsia="Calibri" w:hAnsi="Calibri" w:cs="Calibri"/>
          <w:bCs/>
          <w:sz w:val="24"/>
          <w:szCs w:val="24"/>
          <w:lang w:val="el-GR"/>
        </w:rPr>
        <w:t xml:space="preserve"> </w:t>
      </w:r>
      <w:r w:rsidRPr="00D02EDA">
        <w:rPr>
          <w:rFonts w:ascii="Calibri" w:eastAsia="Calibri" w:hAnsi="Calibri" w:cs="Calibri"/>
          <w:bCs/>
          <w:sz w:val="24"/>
          <w:szCs w:val="24"/>
          <w:lang w:val="el-GR"/>
        </w:rPr>
        <w:t>(</w:t>
      </w:r>
      <w:r w:rsidR="007F5B54" w:rsidRPr="00D02EDA">
        <w:rPr>
          <w:rFonts w:ascii="Calibri" w:eastAsia="Calibri" w:hAnsi="Calibri" w:cs="Calibri"/>
          <w:bCs/>
          <w:sz w:val="24"/>
          <w:szCs w:val="24"/>
          <w:lang w:val="el-GR"/>
        </w:rPr>
        <w:fldChar w:fldCharType="begin"/>
      </w:r>
      <w:r w:rsidR="007F5B54" w:rsidRPr="00D02EDA">
        <w:rPr>
          <w:rFonts w:ascii="Calibri" w:eastAsia="Calibri" w:hAnsi="Calibri" w:cs="Calibri"/>
          <w:bCs/>
          <w:sz w:val="24"/>
          <w:szCs w:val="24"/>
          <w:lang w:val="el-GR"/>
        </w:rPr>
        <w:instrText xml:space="preserve"> REF _Ref78472406 \h </w:instrText>
      </w:r>
      <w:r w:rsidR="00D02EDA">
        <w:rPr>
          <w:rFonts w:ascii="Calibri" w:eastAsia="Calibri" w:hAnsi="Calibri" w:cs="Calibri"/>
          <w:bCs/>
          <w:sz w:val="24"/>
          <w:szCs w:val="24"/>
          <w:lang w:val="el-GR"/>
        </w:rPr>
        <w:instrText xml:space="preserve"> \* MERGEFORMAT </w:instrText>
      </w:r>
      <w:r w:rsidR="007F5B54" w:rsidRPr="00D02EDA">
        <w:rPr>
          <w:rFonts w:ascii="Calibri" w:eastAsia="Calibri" w:hAnsi="Calibri" w:cs="Calibri"/>
          <w:bCs/>
          <w:sz w:val="24"/>
          <w:szCs w:val="24"/>
          <w:lang w:val="el-GR"/>
        </w:rPr>
      </w:r>
      <w:r w:rsidR="007F5B54" w:rsidRPr="00D02EDA">
        <w:rPr>
          <w:rFonts w:ascii="Calibri" w:eastAsia="Calibri" w:hAnsi="Calibri" w:cs="Calibri"/>
          <w:bCs/>
          <w:sz w:val="24"/>
          <w:szCs w:val="24"/>
          <w:lang w:val="el-GR"/>
        </w:rPr>
        <w:fldChar w:fldCharType="separate"/>
      </w:r>
      <w:r w:rsidR="007F5B54" w:rsidRPr="00D02EDA">
        <w:rPr>
          <w:b/>
          <w:bCs/>
          <w:i/>
          <w:iCs/>
          <w:sz w:val="24"/>
          <w:szCs w:val="24"/>
          <w:lang w:val="el-GR"/>
        </w:rPr>
        <w:t xml:space="preserve">Εικόνα </w:t>
      </w:r>
      <w:r w:rsidR="007F5B54" w:rsidRPr="00D02EDA">
        <w:rPr>
          <w:b/>
          <w:bCs/>
          <w:i/>
          <w:iCs/>
          <w:noProof/>
          <w:sz w:val="24"/>
          <w:szCs w:val="24"/>
          <w:lang w:val="el-GR"/>
        </w:rPr>
        <w:t>50</w:t>
      </w:r>
      <w:r w:rsidR="007F5B54" w:rsidRPr="00D02EDA">
        <w:rPr>
          <w:rFonts w:ascii="Calibri" w:eastAsia="Calibri" w:hAnsi="Calibri" w:cs="Calibri"/>
          <w:bCs/>
          <w:sz w:val="24"/>
          <w:szCs w:val="24"/>
          <w:lang w:val="el-GR"/>
        </w:rPr>
        <w:fldChar w:fldCharType="end"/>
      </w:r>
      <w:r w:rsidRPr="00D02EDA">
        <w:rPr>
          <w:rFonts w:ascii="Calibri" w:eastAsia="Calibri" w:hAnsi="Calibri" w:cs="Calibri"/>
          <w:bCs/>
          <w:sz w:val="24"/>
          <w:szCs w:val="24"/>
          <w:lang w:val="el-GR"/>
        </w:rPr>
        <w:t>)</w:t>
      </w:r>
      <w:r w:rsidR="0064441A" w:rsidRPr="00D02EDA">
        <w:rPr>
          <w:rFonts w:ascii="Calibri" w:eastAsia="Calibri" w:hAnsi="Calibri" w:cs="Calibri"/>
          <w:bCs/>
          <w:sz w:val="24"/>
          <w:szCs w:val="24"/>
          <w:lang w:val="el-GR"/>
        </w:rPr>
        <w:t>.</w:t>
      </w:r>
      <w:r w:rsidRPr="00D02EDA">
        <w:rPr>
          <w:rFonts w:ascii="Calibri" w:eastAsia="Calibri" w:hAnsi="Calibri" w:cs="Calibri"/>
          <w:bCs/>
          <w:sz w:val="24"/>
          <w:szCs w:val="24"/>
          <w:lang w:val="el-GR"/>
        </w:rPr>
        <w:t xml:space="preserve"> Στη συνέχεια κάθε βήμα θα αναλυθεί περαιτέρω.</w:t>
      </w:r>
    </w:p>
    <w:p w14:paraId="3076C501" w14:textId="77777777" w:rsidR="001610D4" w:rsidRDefault="001610D4">
      <w:pPr>
        <w:keepNext/>
        <w:jc w:val="center"/>
        <w:rPr>
          <w:ins w:id="2511" w:author="GEORGILAS STYLIANOS" w:date="2021-08-07T19:17:00Z"/>
        </w:rPr>
        <w:pPrChange w:id="2512" w:author="GEORGILAS STYLIANOS" w:date="2021-08-07T19:17:00Z">
          <w:pPr/>
        </w:pPrChange>
      </w:pPr>
      <w:ins w:id="2513" w:author="GEORGILAS STYLIANOS" w:date="2021-08-07T19:16:00Z">
        <w:r>
          <w:rPr>
            <w:noProof/>
          </w:rPr>
          <w:lastRenderedPageBreak/>
          <w:drawing>
            <wp:inline distT="0" distB="0" distL="0" distR="0" wp14:anchorId="0889454E" wp14:editId="2D4C7C90">
              <wp:extent cx="5943600" cy="428752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ins>
    </w:p>
    <w:p w14:paraId="370C3DF7" w14:textId="0C8B9B94" w:rsidR="00E071F9" w:rsidRPr="001610D4" w:rsidRDefault="001610D4">
      <w:pPr>
        <w:pStyle w:val="Caption"/>
        <w:jc w:val="center"/>
        <w:rPr>
          <w:ins w:id="2514" w:author="GEORGILAS STYLIANOS" w:date="2021-08-07T19:07:00Z"/>
          <w:rFonts w:ascii="Calibri" w:eastAsia="Calibri" w:hAnsi="Calibri" w:cs="Calibri"/>
          <w:b/>
          <w:bCs/>
          <w:sz w:val="24"/>
          <w:szCs w:val="24"/>
          <w:lang w:val="el-GR"/>
          <w:rPrChange w:id="2515" w:author="GEORGILAS STYLIANOS" w:date="2021-08-07T19:17:00Z">
            <w:rPr>
              <w:ins w:id="2516" w:author="GEORGILAS STYLIANOS" w:date="2021-08-07T19:07:00Z"/>
              <w:rFonts w:ascii="Calibri" w:eastAsia="Calibri" w:hAnsi="Calibri" w:cs="Calibri"/>
              <w:bCs/>
              <w:sz w:val="24"/>
              <w:szCs w:val="24"/>
              <w:lang w:val="el-GR"/>
            </w:rPr>
          </w:rPrChange>
        </w:rPr>
        <w:pPrChange w:id="2517" w:author="GEORGILAS STYLIANOS" w:date="2021-08-07T19:17:00Z">
          <w:pPr/>
        </w:pPrChange>
      </w:pPr>
      <w:ins w:id="2518" w:author="GEORGILAS STYLIANOS" w:date="2021-08-07T19:17:00Z">
        <w:r w:rsidRPr="001610D4">
          <w:rPr>
            <w:b/>
            <w:bCs/>
            <w:color w:val="auto"/>
            <w:sz w:val="24"/>
            <w:szCs w:val="24"/>
            <w:lang w:val="el-GR"/>
            <w:rPrChange w:id="2519" w:author="GEORGILAS STYLIANOS" w:date="2021-08-07T19:17:00Z">
              <w:rPr/>
            </w:rPrChange>
          </w:rPr>
          <w:t xml:space="preserve">Εικόνα </w:t>
        </w:r>
        <w:r w:rsidRPr="001610D4">
          <w:rPr>
            <w:b/>
            <w:bCs/>
            <w:color w:val="auto"/>
            <w:sz w:val="24"/>
            <w:szCs w:val="24"/>
            <w:rPrChange w:id="2520" w:author="GEORGILAS STYLIANOS" w:date="2021-08-07T19:17:00Z">
              <w:rPr/>
            </w:rPrChange>
          </w:rPr>
          <w:fldChar w:fldCharType="begin"/>
        </w:r>
        <w:r w:rsidRPr="001610D4">
          <w:rPr>
            <w:b/>
            <w:bCs/>
            <w:color w:val="auto"/>
            <w:sz w:val="24"/>
            <w:szCs w:val="24"/>
            <w:lang w:val="el-GR"/>
            <w:rPrChange w:id="2521" w:author="GEORGILAS STYLIANOS" w:date="2021-08-07T19:17:00Z">
              <w:rPr/>
            </w:rPrChange>
          </w:rPr>
          <w:instrText xml:space="preserve"> </w:instrText>
        </w:r>
        <w:r w:rsidRPr="001610D4">
          <w:rPr>
            <w:b/>
            <w:bCs/>
            <w:color w:val="auto"/>
            <w:sz w:val="24"/>
            <w:szCs w:val="24"/>
            <w:rPrChange w:id="2522" w:author="GEORGILAS STYLIANOS" w:date="2021-08-07T19:17:00Z">
              <w:rPr/>
            </w:rPrChange>
          </w:rPr>
          <w:instrText>SEQ</w:instrText>
        </w:r>
        <w:r w:rsidRPr="001610D4">
          <w:rPr>
            <w:b/>
            <w:bCs/>
            <w:color w:val="auto"/>
            <w:sz w:val="24"/>
            <w:szCs w:val="24"/>
            <w:lang w:val="el-GR"/>
            <w:rPrChange w:id="2523" w:author="GEORGILAS STYLIANOS" w:date="2021-08-07T19:17:00Z">
              <w:rPr/>
            </w:rPrChange>
          </w:rPr>
          <w:instrText xml:space="preserve"> Εικόνα \* </w:instrText>
        </w:r>
        <w:r w:rsidRPr="001610D4">
          <w:rPr>
            <w:b/>
            <w:bCs/>
            <w:color w:val="auto"/>
            <w:sz w:val="24"/>
            <w:szCs w:val="24"/>
            <w:rPrChange w:id="2524" w:author="GEORGILAS STYLIANOS" w:date="2021-08-07T19:17:00Z">
              <w:rPr/>
            </w:rPrChange>
          </w:rPr>
          <w:instrText>ARABIC</w:instrText>
        </w:r>
        <w:r w:rsidRPr="001610D4">
          <w:rPr>
            <w:b/>
            <w:bCs/>
            <w:color w:val="auto"/>
            <w:sz w:val="24"/>
            <w:szCs w:val="24"/>
            <w:lang w:val="el-GR"/>
            <w:rPrChange w:id="2525" w:author="GEORGILAS STYLIANOS" w:date="2021-08-07T19:17:00Z">
              <w:rPr/>
            </w:rPrChange>
          </w:rPr>
          <w:instrText xml:space="preserve"> </w:instrText>
        </w:r>
      </w:ins>
      <w:r w:rsidRPr="001610D4">
        <w:rPr>
          <w:b/>
          <w:bCs/>
          <w:color w:val="auto"/>
          <w:sz w:val="24"/>
          <w:szCs w:val="24"/>
          <w:rPrChange w:id="2526" w:author="GEORGILAS STYLIANOS" w:date="2021-08-07T19:17:00Z">
            <w:rPr/>
          </w:rPrChange>
        </w:rPr>
        <w:fldChar w:fldCharType="separate"/>
      </w:r>
      <w:ins w:id="2527" w:author="GEORGILAS STYLIANOS" w:date="2021-08-07T19:17:00Z">
        <w:r w:rsidRPr="001610D4">
          <w:rPr>
            <w:b/>
            <w:bCs/>
            <w:noProof/>
            <w:color w:val="auto"/>
            <w:sz w:val="24"/>
            <w:szCs w:val="24"/>
            <w:lang w:val="el-GR"/>
            <w:rPrChange w:id="2528" w:author="GEORGILAS STYLIANOS" w:date="2021-08-07T19:17:00Z">
              <w:rPr>
                <w:noProof/>
              </w:rPr>
            </w:rPrChange>
          </w:rPr>
          <w:t>50</w:t>
        </w:r>
        <w:r w:rsidRPr="001610D4">
          <w:rPr>
            <w:b/>
            <w:bCs/>
            <w:color w:val="auto"/>
            <w:sz w:val="24"/>
            <w:szCs w:val="24"/>
            <w:rPrChange w:id="2529" w:author="GEORGILAS STYLIANOS" w:date="2021-08-07T19:17:00Z">
              <w:rPr/>
            </w:rPrChange>
          </w:rPr>
          <w:fldChar w:fldCharType="end"/>
        </w:r>
        <w:r w:rsidRPr="001610D4">
          <w:rPr>
            <w:b/>
            <w:bCs/>
            <w:color w:val="auto"/>
            <w:sz w:val="24"/>
            <w:szCs w:val="24"/>
            <w:lang w:val="el-GR"/>
            <w:rPrChange w:id="2530" w:author="GEORGILAS STYLIANOS" w:date="2021-08-07T19:17:00Z">
              <w:rPr/>
            </w:rPrChange>
          </w:rPr>
          <w:t xml:space="preserve">: Διάγραμμα ροής για το </w:t>
        </w:r>
        <w:r w:rsidRPr="001610D4">
          <w:rPr>
            <w:b/>
            <w:bCs/>
            <w:color w:val="auto"/>
            <w:sz w:val="24"/>
            <w:szCs w:val="24"/>
            <w:rPrChange w:id="2531" w:author="GEORGILAS STYLIANOS" w:date="2021-08-07T19:17:00Z">
              <w:rPr/>
            </w:rPrChange>
          </w:rPr>
          <w:t>Instagram</w:t>
        </w:r>
      </w:ins>
    </w:p>
    <w:p w14:paraId="46AB5206" w14:textId="77777777" w:rsidR="0040295B" w:rsidRPr="00D02EDA" w:rsidRDefault="0040295B" w:rsidP="008B0418">
      <w:pPr>
        <w:rPr>
          <w:rFonts w:ascii="Calibri" w:eastAsia="Calibri" w:hAnsi="Calibri" w:cs="Calibri"/>
          <w:bCs/>
          <w:sz w:val="24"/>
          <w:szCs w:val="24"/>
          <w:lang w:val="el-GR"/>
        </w:rPr>
      </w:pPr>
    </w:p>
    <w:p w14:paraId="134019DE" w14:textId="1778BF55" w:rsidR="008B0418" w:rsidRPr="0040295B" w:rsidRDefault="004C4988" w:rsidP="00D02EDA">
      <w:pPr>
        <w:keepNext/>
        <w:jc w:val="center"/>
        <w:rPr>
          <w:lang w:val="el-GR"/>
          <w:rPrChange w:id="2532" w:author="GEORGILAS STYLIANOS" w:date="2021-08-07T19:04:00Z">
            <w:rPr/>
          </w:rPrChange>
        </w:rPr>
      </w:pPr>
      <w:del w:id="2533" w:author="GEORGILAS STYLIANOS" w:date="2021-08-07T19:01:00Z">
        <w:r w:rsidDel="00C65740">
          <w:rPr>
            <w:noProof/>
          </w:rPr>
          <w:lastRenderedPageBreak/>
          <w:drawing>
            <wp:inline distT="0" distB="0" distL="0" distR="0" wp14:anchorId="399D83FA" wp14:editId="0E50EB8F">
              <wp:extent cx="5943600" cy="4178935"/>
              <wp:effectExtent l="0" t="0" r="0" b="0"/>
              <wp:docPr id="46" name="Picture 4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me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4178935"/>
                      </a:xfrm>
                      <a:prstGeom prst="rect">
                        <a:avLst/>
                      </a:prstGeom>
                    </pic:spPr>
                  </pic:pic>
                </a:graphicData>
              </a:graphic>
            </wp:inline>
          </w:drawing>
        </w:r>
      </w:del>
    </w:p>
    <w:p w14:paraId="399758D6" w14:textId="516991F5" w:rsidR="008B0418" w:rsidRPr="0040295B" w:rsidDel="00C65740" w:rsidRDefault="008B0418" w:rsidP="00D02EDA">
      <w:pPr>
        <w:jc w:val="center"/>
        <w:rPr>
          <w:del w:id="2534" w:author="GEORGILAS STYLIANOS" w:date="2021-08-07T19:01:00Z"/>
          <w:b/>
          <w:bCs/>
          <w:i/>
          <w:iCs/>
          <w:sz w:val="24"/>
          <w:szCs w:val="24"/>
          <w:lang w:val="el-GR"/>
          <w:rPrChange w:id="2535" w:author="GEORGILAS STYLIANOS" w:date="2021-08-07T19:04:00Z">
            <w:rPr>
              <w:del w:id="2536" w:author="GEORGILAS STYLIANOS" w:date="2021-08-07T19:01:00Z"/>
              <w:b/>
              <w:bCs/>
              <w:i/>
              <w:iCs/>
              <w:sz w:val="24"/>
              <w:szCs w:val="24"/>
            </w:rPr>
          </w:rPrChange>
        </w:rPr>
      </w:pPr>
      <w:commentRangeStart w:id="2537"/>
      <w:del w:id="2538" w:author="GEORGILAS STYLIANOS" w:date="2021-08-07T19:01:00Z">
        <w:r w:rsidRPr="003C59CA" w:rsidDel="00C65740">
          <w:rPr>
            <w:b/>
            <w:bCs/>
            <w:i/>
            <w:iCs/>
            <w:sz w:val="24"/>
            <w:szCs w:val="24"/>
            <w:lang w:val="el-GR"/>
          </w:rPr>
          <w:delText xml:space="preserve">Εικόνα </w:delText>
        </w:r>
        <w:commentRangeStart w:id="2539"/>
        <w:commentRangeEnd w:id="2539"/>
        <w:r w:rsidR="001317A3" w:rsidDel="00C65740">
          <w:rPr>
            <w:rStyle w:val="CommentReference"/>
          </w:rPr>
          <w:commentReference w:id="2539"/>
        </w:r>
        <w:commentRangeEnd w:id="2537"/>
        <w:r w:rsidR="00C727E7" w:rsidDel="00C65740">
          <w:rPr>
            <w:rStyle w:val="CommentReference"/>
          </w:rPr>
          <w:commentReference w:id="2537"/>
        </w:r>
        <w:bookmarkStart w:id="2540" w:name="_Ref78472406"/>
        <w:r w:rsidRPr="003C59CA" w:rsidDel="00C65740">
          <w:rPr>
            <w:b/>
            <w:bCs/>
            <w:i/>
            <w:iCs/>
            <w:sz w:val="24"/>
            <w:szCs w:val="24"/>
          </w:rPr>
          <w:fldChar w:fldCharType="begin"/>
        </w:r>
        <w:r w:rsidRPr="003C59CA" w:rsidDel="00C65740">
          <w:rPr>
            <w:b/>
            <w:bCs/>
            <w:i/>
            <w:iCs/>
            <w:sz w:val="24"/>
            <w:szCs w:val="24"/>
            <w:lang w:val="el-GR"/>
          </w:rPr>
          <w:delInstrText xml:space="preserve"> </w:delInstrText>
        </w:r>
        <w:r w:rsidRPr="003C59CA" w:rsidDel="00C65740">
          <w:rPr>
            <w:b/>
            <w:bCs/>
            <w:i/>
            <w:iCs/>
            <w:sz w:val="24"/>
            <w:szCs w:val="24"/>
          </w:rPr>
          <w:delInstrText>SEQ</w:delInstrText>
        </w:r>
        <w:r w:rsidRPr="003C59CA" w:rsidDel="00C65740">
          <w:rPr>
            <w:b/>
            <w:bCs/>
            <w:i/>
            <w:iCs/>
            <w:sz w:val="24"/>
            <w:szCs w:val="24"/>
            <w:lang w:val="el-GR"/>
          </w:rPr>
          <w:delInstrText xml:space="preserve"> Εικόνα \* </w:delInstrText>
        </w:r>
        <w:r w:rsidRPr="003C59CA" w:rsidDel="00C65740">
          <w:rPr>
            <w:b/>
            <w:bCs/>
            <w:i/>
            <w:iCs/>
            <w:sz w:val="24"/>
            <w:szCs w:val="24"/>
          </w:rPr>
          <w:delInstrText>ARABIC</w:delInstrText>
        </w:r>
        <w:r w:rsidRPr="003C59CA" w:rsidDel="00C65740">
          <w:rPr>
            <w:b/>
            <w:bCs/>
            <w:i/>
            <w:iCs/>
            <w:sz w:val="24"/>
            <w:szCs w:val="24"/>
            <w:lang w:val="el-GR"/>
          </w:rPr>
          <w:delInstrText xml:space="preserve"> </w:delInstrText>
        </w:r>
        <w:r w:rsidRPr="003C59CA" w:rsidDel="00C65740">
          <w:rPr>
            <w:b/>
            <w:bCs/>
            <w:i/>
            <w:iCs/>
            <w:sz w:val="24"/>
            <w:szCs w:val="24"/>
          </w:rPr>
          <w:fldChar w:fldCharType="separate"/>
        </w:r>
        <w:r w:rsidR="00582156" w:rsidRPr="00582156" w:rsidDel="00C65740">
          <w:rPr>
            <w:b/>
            <w:bCs/>
            <w:i/>
            <w:iCs/>
            <w:noProof/>
            <w:sz w:val="24"/>
            <w:szCs w:val="24"/>
            <w:lang w:val="el-GR"/>
          </w:rPr>
          <w:delText>50</w:delText>
        </w:r>
        <w:r w:rsidRPr="003C59CA" w:rsidDel="00C65740">
          <w:rPr>
            <w:b/>
            <w:bCs/>
            <w:i/>
            <w:iCs/>
            <w:sz w:val="24"/>
            <w:szCs w:val="24"/>
          </w:rPr>
          <w:fldChar w:fldCharType="end"/>
        </w:r>
        <w:bookmarkEnd w:id="2540"/>
        <w:r w:rsidRPr="003C59CA" w:rsidDel="00C65740">
          <w:rPr>
            <w:b/>
            <w:bCs/>
            <w:i/>
            <w:iCs/>
            <w:sz w:val="24"/>
            <w:szCs w:val="24"/>
            <w:lang w:val="el-GR"/>
          </w:rPr>
          <w:delText xml:space="preserve">: Διάγραμμα ροής για το </w:delText>
        </w:r>
        <w:bookmarkStart w:id="2541" w:name="_Toc77198282"/>
        <w:bookmarkStart w:id="2542" w:name="_Toc77201066"/>
        <w:bookmarkStart w:id="2543" w:name="_Toc77201367"/>
        <w:bookmarkStart w:id="2544" w:name="_Toc77212423"/>
        <w:bookmarkStart w:id="2545" w:name="_Toc77796830"/>
        <w:bookmarkStart w:id="2546" w:name="_Toc78288011"/>
        <w:bookmarkStart w:id="2547" w:name="_Toc78469321"/>
        <w:bookmarkStart w:id="2548" w:name="_Toc78589207"/>
        <w:bookmarkStart w:id="2549" w:name="_Toc78604297"/>
        <w:r w:rsidRPr="003C59CA" w:rsidDel="00C65740">
          <w:rPr>
            <w:b/>
            <w:bCs/>
            <w:i/>
            <w:iCs/>
            <w:sz w:val="24"/>
            <w:szCs w:val="24"/>
          </w:rPr>
          <w:delText>Instagram</w:delText>
        </w:r>
        <w:bookmarkEnd w:id="2541"/>
        <w:bookmarkEnd w:id="2542"/>
        <w:bookmarkEnd w:id="2543"/>
        <w:bookmarkEnd w:id="2544"/>
        <w:bookmarkEnd w:id="2545"/>
        <w:bookmarkEnd w:id="2546"/>
        <w:bookmarkEnd w:id="2547"/>
        <w:bookmarkEnd w:id="2548"/>
        <w:bookmarkEnd w:id="2549"/>
      </w:del>
    </w:p>
    <w:p w14:paraId="5E0D695A" w14:textId="77777777" w:rsidR="00C65740" w:rsidRPr="003C59CA" w:rsidRDefault="00C65740">
      <w:pPr>
        <w:rPr>
          <w:ins w:id="2550" w:author="GEORGILAS STYLIANOS" w:date="2021-08-07T19:01:00Z"/>
          <w:rFonts w:ascii="Calibri" w:eastAsia="Calibri" w:hAnsi="Calibri" w:cs="Calibri"/>
          <w:b/>
          <w:bCs/>
          <w:i/>
          <w:iCs/>
          <w:sz w:val="24"/>
          <w:szCs w:val="24"/>
          <w:lang w:val="el-GR"/>
        </w:rPr>
        <w:pPrChange w:id="2551" w:author="GEORGILAS STYLIANOS" w:date="2021-08-07T19:01:00Z">
          <w:pPr>
            <w:jc w:val="center"/>
          </w:pPr>
        </w:pPrChange>
      </w:pPr>
    </w:p>
    <w:p w14:paraId="60C77D2F" w14:textId="378663D7" w:rsidR="005C6FC3" w:rsidRPr="001A08F6" w:rsidRDefault="008B0418" w:rsidP="005C6FC3">
      <w:pPr>
        <w:rPr>
          <w:rFonts w:ascii="Calibri" w:eastAsia="Calibri" w:hAnsi="Calibri" w:cs="Calibri"/>
          <w:bCs/>
          <w:sz w:val="24"/>
          <w:szCs w:val="24"/>
          <w:lang w:val="el-GR"/>
        </w:rPr>
      </w:pPr>
      <w:r w:rsidRPr="00F12302">
        <w:rPr>
          <w:rFonts w:ascii="Calibri" w:eastAsia="Calibri" w:hAnsi="Calibri" w:cs="Calibri"/>
          <w:bCs/>
          <w:sz w:val="24"/>
          <w:szCs w:val="24"/>
          <w:lang w:val="el-GR"/>
        </w:rPr>
        <w:t xml:space="preserve">Όπως αναφέραμε και πριν, το </w:t>
      </w:r>
      <w:r w:rsidRPr="00F12302">
        <w:rPr>
          <w:rFonts w:ascii="Calibri" w:eastAsia="Calibri" w:hAnsi="Calibri" w:cs="Calibri"/>
          <w:bCs/>
          <w:sz w:val="24"/>
          <w:szCs w:val="24"/>
        </w:rPr>
        <w:t>Instagram</w:t>
      </w:r>
      <w:r w:rsidRPr="00F12302">
        <w:rPr>
          <w:rFonts w:ascii="Calibri" w:eastAsia="Calibri" w:hAnsi="Calibri" w:cs="Calibri"/>
          <w:bCs/>
          <w:sz w:val="24"/>
          <w:szCs w:val="24"/>
          <w:lang w:val="el-GR"/>
        </w:rPr>
        <w:t xml:space="preserve"> δεν παρέχει κάποιο </w:t>
      </w:r>
      <w:r w:rsidR="00050185" w:rsidRPr="00F12302">
        <w:rPr>
          <w:rFonts w:ascii="Calibri" w:eastAsia="Calibri" w:hAnsi="Calibri" w:cs="Calibri"/>
          <w:bCs/>
          <w:sz w:val="24"/>
          <w:szCs w:val="24"/>
        </w:rPr>
        <w:t>API</w:t>
      </w:r>
      <w:r w:rsidRPr="00F12302">
        <w:rPr>
          <w:rFonts w:ascii="Calibri" w:eastAsia="Calibri" w:hAnsi="Calibri" w:cs="Calibri"/>
          <w:bCs/>
          <w:sz w:val="24"/>
          <w:szCs w:val="24"/>
          <w:lang w:val="el-GR"/>
        </w:rPr>
        <w:t xml:space="preserve">, οπότε έπρεπε να βρούμε κάποιον άλλο τρόπο εξαγωγής δεδομένων. Καταλήξαμε μέσω του </w:t>
      </w:r>
      <w:commentRangeStart w:id="2552"/>
      <w:commentRangeStart w:id="2553"/>
      <w:r w:rsidRPr="00F12302">
        <w:rPr>
          <w:rFonts w:ascii="Calibri" w:eastAsia="Calibri" w:hAnsi="Calibri" w:cs="Calibri"/>
          <w:bCs/>
          <w:sz w:val="24"/>
          <w:szCs w:val="24"/>
        </w:rPr>
        <w:t>Selenium</w:t>
      </w:r>
      <w:r w:rsidRPr="00F12302">
        <w:rPr>
          <w:rFonts w:ascii="Calibri" w:eastAsia="Calibri" w:hAnsi="Calibri" w:cs="Calibri"/>
          <w:bCs/>
          <w:sz w:val="24"/>
          <w:szCs w:val="24"/>
          <w:lang w:val="el-GR"/>
        </w:rPr>
        <w:t xml:space="preserve"> </w:t>
      </w:r>
      <w:del w:id="2554" w:author="GEORGILAS STYLIANOS" w:date="2021-08-07T19:51:00Z">
        <w:r w:rsidRPr="00F12302" w:rsidDel="001A08F6">
          <w:rPr>
            <w:rFonts w:ascii="Calibri" w:eastAsia="Calibri" w:hAnsi="Calibri" w:cs="Calibri"/>
            <w:bCs/>
            <w:sz w:val="24"/>
            <w:szCs w:val="24"/>
          </w:rPr>
          <w:delText>Webdriver</w:delText>
        </w:r>
        <w:r w:rsidRPr="00F12302" w:rsidDel="001A08F6">
          <w:rPr>
            <w:rFonts w:ascii="Calibri" w:eastAsia="Calibri" w:hAnsi="Calibri" w:cs="Calibri"/>
            <w:bCs/>
            <w:sz w:val="24"/>
            <w:szCs w:val="24"/>
            <w:lang w:val="el-GR"/>
          </w:rPr>
          <w:delText xml:space="preserve"> </w:delText>
        </w:r>
        <w:commentRangeEnd w:id="2552"/>
        <w:r w:rsidR="001317A3" w:rsidDel="001A08F6">
          <w:rPr>
            <w:rStyle w:val="CommentReference"/>
          </w:rPr>
          <w:commentReference w:id="2552"/>
        </w:r>
        <w:commentRangeEnd w:id="2553"/>
        <w:r w:rsidR="00C727E7" w:rsidDel="001A08F6">
          <w:rPr>
            <w:rStyle w:val="CommentReference"/>
          </w:rPr>
          <w:commentReference w:id="2553"/>
        </w:r>
      </w:del>
      <w:r w:rsidRPr="00F12302">
        <w:rPr>
          <w:rFonts w:ascii="Calibri" w:eastAsia="Calibri" w:hAnsi="Calibri" w:cs="Calibri"/>
          <w:bCs/>
          <w:sz w:val="24"/>
          <w:szCs w:val="24"/>
          <w:lang w:val="el-GR"/>
        </w:rPr>
        <w:t xml:space="preserve">να </w:t>
      </w:r>
      <w:r w:rsidR="00E86336" w:rsidRPr="00F12302">
        <w:rPr>
          <w:rFonts w:ascii="Calibri" w:eastAsia="Calibri" w:hAnsi="Calibri" w:cs="Calibri"/>
          <w:bCs/>
          <w:sz w:val="24"/>
          <w:szCs w:val="24"/>
          <w:lang w:val="el-GR"/>
        </w:rPr>
        <w:t>αυτοματοποιήσουμε</w:t>
      </w:r>
      <w:r w:rsidRPr="00F12302">
        <w:rPr>
          <w:rFonts w:ascii="Calibri" w:eastAsia="Calibri" w:hAnsi="Calibri" w:cs="Calibri"/>
          <w:bCs/>
          <w:sz w:val="24"/>
          <w:szCs w:val="24"/>
          <w:lang w:val="el-GR"/>
        </w:rPr>
        <w:t xml:space="preserve"> την χρήση του </w:t>
      </w:r>
      <w:del w:id="2555" w:author="GEORGILAS STYLIANOS" w:date="2021-08-07T14:19:00Z">
        <w:r w:rsidR="002309C0" w:rsidDel="0092709A">
          <w:rPr>
            <w:rFonts w:ascii="Calibri" w:eastAsia="Calibri" w:hAnsi="Calibri" w:cs="Calibri"/>
            <w:bCs/>
            <w:sz w:val="24"/>
            <w:szCs w:val="24"/>
            <w:lang w:val="el-GR"/>
          </w:rPr>
          <w:delText>Κ.Δ.</w:delText>
        </w:r>
      </w:del>
      <w:ins w:id="2556" w:author="GEORGILAS STYLIANOS" w:date="2021-08-07T14:19:00Z">
        <w:r w:rsidR="0092709A">
          <w:rPr>
            <w:rFonts w:ascii="Calibri" w:eastAsia="Calibri" w:hAnsi="Calibri" w:cs="Calibri"/>
            <w:bCs/>
            <w:sz w:val="24"/>
            <w:szCs w:val="24"/>
            <w:lang w:val="el-GR"/>
          </w:rPr>
          <w:t>ΚΔ</w:t>
        </w:r>
      </w:ins>
      <w:r w:rsidR="002309C0" w:rsidRPr="0059548D">
        <w:rPr>
          <w:rFonts w:ascii="Calibri" w:eastAsia="Calibri" w:hAnsi="Calibri" w:cs="Calibri"/>
          <w:bCs/>
          <w:sz w:val="24"/>
          <w:szCs w:val="24"/>
          <w:lang w:val="el-GR"/>
        </w:rPr>
        <w:t xml:space="preserve"> </w:t>
      </w:r>
      <w:r w:rsidRPr="00F12302">
        <w:rPr>
          <w:rFonts w:ascii="Calibri" w:eastAsia="Calibri" w:hAnsi="Calibri" w:cs="Calibri"/>
          <w:bCs/>
          <w:sz w:val="24"/>
          <w:szCs w:val="24"/>
          <w:lang w:val="el-GR"/>
        </w:rPr>
        <w:t xml:space="preserve">δηλαδή την αναζήτηση των χρηστών, το σκρολλάρισμα στα προφίλ τους και τη φόρτωση κάθε </w:t>
      </w:r>
      <w:del w:id="2557" w:author="GEORGILAS STYLIANOS" w:date="2021-08-07T15:00:00Z">
        <w:r w:rsidRPr="00F12302" w:rsidDel="006A65D5">
          <w:rPr>
            <w:rFonts w:ascii="Calibri" w:eastAsia="Calibri" w:hAnsi="Calibri" w:cs="Calibri"/>
            <w:bCs/>
            <w:sz w:val="24"/>
            <w:szCs w:val="24"/>
          </w:rPr>
          <w:delText>post</w:delText>
        </w:r>
        <w:r w:rsidRPr="00F12302" w:rsidDel="006A65D5">
          <w:rPr>
            <w:rFonts w:ascii="Calibri" w:eastAsia="Calibri" w:hAnsi="Calibri" w:cs="Calibri"/>
            <w:bCs/>
            <w:sz w:val="24"/>
            <w:szCs w:val="24"/>
            <w:lang w:val="el-GR"/>
          </w:rPr>
          <w:delText xml:space="preserve"> </w:delText>
        </w:r>
      </w:del>
      <w:ins w:id="2558" w:author="GEORGILAS STYLIANOS" w:date="2021-08-07T15:00:00Z">
        <w:r w:rsidR="006A65D5">
          <w:rPr>
            <w:rFonts w:ascii="Calibri" w:eastAsia="Calibri" w:hAnsi="Calibri" w:cs="Calibri"/>
            <w:bCs/>
            <w:sz w:val="24"/>
            <w:szCs w:val="24"/>
            <w:lang w:val="el-GR"/>
          </w:rPr>
          <w:t>δημοσίευσης</w:t>
        </w:r>
        <w:r w:rsidR="006A65D5" w:rsidRPr="00F12302">
          <w:rPr>
            <w:rFonts w:ascii="Calibri" w:eastAsia="Calibri" w:hAnsi="Calibri" w:cs="Calibri"/>
            <w:bCs/>
            <w:sz w:val="24"/>
            <w:szCs w:val="24"/>
            <w:lang w:val="el-GR"/>
          </w:rPr>
          <w:t xml:space="preserve"> </w:t>
        </w:r>
      </w:ins>
      <w:r w:rsidRPr="00F12302">
        <w:rPr>
          <w:rFonts w:ascii="Calibri" w:eastAsia="Calibri" w:hAnsi="Calibri" w:cs="Calibri"/>
          <w:bCs/>
          <w:sz w:val="24"/>
          <w:szCs w:val="24"/>
          <w:lang w:val="el-GR"/>
        </w:rPr>
        <w:t xml:space="preserve">ξεχωριστά και μέσα από τον κώδικα της σελίδας του </w:t>
      </w:r>
      <w:del w:id="2559" w:author="GEORGILAS STYLIANOS" w:date="2021-08-07T14:19:00Z">
        <w:r w:rsidR="002309C0" w:rsidDel="0092709A">
          <w:rPr>
            <w:rFonts w:ascii="Calibri" w:eastAsia="Calibri" w:hAnsi="Calibri" w:cs="Calibri"/>
            <w:bCs/>
            <w:sz w:val="24"/>
            <w:szCs w:val="24"/>
            <w:lang w:val="el-GR"/>
          </w:rPr>
          <w:delText>Κ.Δ.</w:delText>
        </w:r>
      </w:del>
      <w:ins w:id="2560" w:author="GEORGILAS STYLIANOS" w:date="2021-08-07T14:19:00Z">
        <w:r w:rsidR="0092709A">
          <w:rPr>
            <w:rFonts w:ascii="Calibri" w:eastAsia="Calibri" w:hAnsi="Calibri" w:cs="Calibri"/>
            <w:bCs/>
            <w:sz w:val="24"/>
            <w:szCs w:val="24"/>
            <w:lang w:val="el-GR"/>
          </w:rPr>
          <w:t>ΚΔ</w:t>
        </w:r>
      </w:ins>
      <w:r w:rsidR="002309C0" w:rsidRPr="0059548D">
        <w:rPr>
          <w:rFonts w:ascii="Calibri" w:eastAsia="Calibri" w:hAnsi="Calibri" w:cs="Calibri"/>
          <w:bCs/>
          <w:sz w:val="24"/>
          <w:szCs w:val="24"/>
          <w:lang w:val="el-GR"/>
        </w:rPr>
        <w:t xml:space="preserve"> </w:t>
      </w:r>
      <w:r w:rsidRPr="00F12302">
        <w:rPr>
          <w:rFonts w:ascii="Calibri" w:eastAsia="Calibri" w:hAnsi="Calibri" w:cs="Calibri"/>
          <w:bCs/>
          <w:sz w:val="24"/>
          <w:szCs w:val="24"/>
          <w:lang w:val="el-GR"/>
        </w:rPr>
        <w:t>να εξάγουμε τις πληροφορίες που θέλουμε.</w:t>
      </w:r>
      <w:ins w:id="2561" w:author="GEORGILAS STYLIANOS" w:date="2021-08-07T19:51:00Z">
        <w:r w:rsidR="001A08F6" w:rsidRPr="001A08F6">
          <w:rPr>
            <w:rFonts w:ascii="Calibri" w:eastAsia="Calibri" w:hAnsi="Calibri" w:cs="Calibri"/>
            <w:bCs/>
            <w:sz w:val="24"/>
            <w:szCs w:val="24"/>
            <w:lang w:val="el-GR"/>
            <w:rPrChange w:id="2562" w:author="GEORGILAS STYLIANOS" w:date="2021-08-07T19:51:00Z">
              <w:rPr>
                <w:rFonts w:ascii="Calibri" w:eastAsia="Calibri" w:hAnsi="Calibri" w:cs="Calibri"/>
                <w:bCs/>
                <w:sz w:val="24"/>
                <w:szCs w:val="24"/>
              </w:rPr>
            </w:rPrChange>
          </w:rPr>
          <w:t xml:space="preserve"> </w:t>
        </w:r>
        <w:r w:rsidR="001A08F6">
          <w:rPr>
            <w:rFonts w:ascii="Calibri" w:eastAsia="Calibri" w:hAnsi="Calibri" w:cs="Calibri"/>
            <w:bCs/>
            <w:sz w:val="24"/>
            <w:szCs w:val="24"/>
            <w:lang w:val="el-GR"/>
          </w:rPr>
          <w:t xml:space="preserve">Συγκεκριμένα χρησιμοποιήσαμε έναν </w:t>
        </w:r>
        <w:proofErr w:type="spellStart"/>
        <w:r w:rsidR="001A08F6">
          <w:rPr>
            <w:rFonts w:ascii="Calibri" w:eastAsia="Calibri" w:hAnsi="Calibri" w:cs="Calibri"/>
            <w:bCs/>
            <w:sz w:val="24"/>
            <w:szCs w:val="24"/>
          </w:rPr>
          <w:t>ChromeDriver</w:t>
        </w:r>
        <w:proofErr w:type="spellEnd"/>
        <w:r w:rsidR="001A08F6">
          <w:rPr>
            <w:rStyle w:val="FootnoteReference"/>
            <w:rFonts w:ascii="Calibri" w:eastAsia="Calibri" w:hAnsi="Calibri" w:cs="Calibri"/>
            <w:bCs/>
            <w:sz w:val="24"/>
            <w:szCs w:val="24"/>
          </w:rPr>
          <w:footnoteReference w:id="10"/>
        </w:r>
        <w:r w:rsidR="001A08F6" w:rsidRPr="001A08F6">
          <w:rPr>
            <w:rFonts w:ascii="Calibri" w:eastAsia="Calibri" w:hAnsi="Calibri" w:cs="Calibri"/>
            <w:bCs/>
            <w:sz w:val="24"/>
            <w:szCs w:val="24"/>
            <w:lang w:val="el-GR"/>
            <w:rPrChange w:id="2564" w:author="GEORGILAS STYLIANOS" w:date="2021-08-07T19:51:00Z">
              <w:rPr>
                <w:rFonts w:ascii="Calibri" w:eastAsia="Calibri" w:hAnsi="Calibri" w:cs="Calibri"/>
                <w:bCs/>
                <w:sz w:val="24"/>
                <w:szCs w:val="24"/>
              </w:rPr>
            </w:rPrChange>
          </w:rPr>
          <w:t xml:space="preserve"> </w:t>
        </w:r>
        <w:r w:rsidR="001A08F6">
          <w:rPr>
            <w:rFonts w:ascii="Calibri" w:eastAsia="Calibri" w:hAnsi="Calibri" w:cs="Calibri"/>
            <w:bCs/>
            <w:sz w:val="24"/>
            <w:szCs w:val="24"/>
            <w:lang w:val="el-GR"/>
          </w:rPr>
          <w:t xml:space="preserve">και </w:t>
        </w:r>
      </w:ins>
      <w:ins w:id="2565" w:author="GEORGILAS STYLIANOS" w:date="2021-08-07T19:52:00Z">
        <w:r w:rsidR="001A08F6">
          <w:rPr>
            <w:rFonts w:ascii="Calibri" w:eastAsia="Calibri" w:hAnsi="Calibri" w:cs="Calibri"/>
            <w:bCs/>
            <w:sz w:val="24"/>
            <w:szCs w:val="24"/>
            <w:lang w:val="el-GR"/>
          </w:rPr>
          <w:t xml:space="preserve">μέσω της βιβλιοθήκης </w:t>
        </w:r>
        <w:r w:rsidR="001A08F6">
          <w:rPr>
            <w:rFonts w:ascii="Calibri" w:eastAsia="Calibri" w:hAnsi="Calibri" w:cs="Calibri"/>
            <w:bCs/>
            <w:sz w:val="24"/>
            <w:szCs w:val="24"/>
          </w:rPr>
          <w:t>Selenium</w:t>
        </w:r>
        <w:r w:rsidR="001A08F6" w:rsidRPr="001A08F6">
          <w:rPr>
            <w:rFonts w:ascii="Calibri" w:eastAsia="Calibri" w:hAnsi="Calibri" w:cs="Calibri"/>
            <w:bCs/>
            <w:sz w:val="24"/>
            <w:szCs w:val="24"/>
            <w:lang w:val="el-GR"/>
            <w:rPrChange w:id="2566" w:author="GEORGILAS STYLIANOS" w:date="2021-08-07T19:52:00Z">
              <w:rPr>
                <w:rFonts w:ascii="Calibri" w:eastAsia="Calibri" w:hAnsi="Calibri" w:cs="Calibri"/>
                <w:bCs/>
                <w:sz w:val="24"/>
                <w:szCs w:val="24"/>
              </w:rPr>
            </w:rPrChange>
          </w:rPr>
          <w:t xml:space="preserve"> </w:t>
        </w:r>
        <w:r w:rsidR="001A08F6">
          <w:rPr>
            <w:rFonts w:ascii="Calibri" w:eastAsia="Calibri" w:hAnsi="Calibri" w:cs="Calibri"/>
            <w:bCs/>
            <w:sz w:val="24"/>
            <w:szCs w:val="24"/>
            <w:lang w:val="el-GR"/>
          </w:rPr>
          <w:t>ορίσαμε τ</w:t>
        </w:r>
      </w:ins>
      <w:ins w:id="2567" w:author="GEORGILAS STYLIANOS" w:date="2021-08-07T19:53:00Z">
        <w:r w:rsidR="001A08F6">
          <w:rPr>
            <w:rFonts w:ascii="Calibri" w:eastAsia="Calibri" w:hAnsi="Calibri" w:cs="Calibri"/>
            <w:bCs/>
            <w:sz w:val="24"/>
            <w:szCs w:val="24"/>
            <w:lang w:val="el-GR"/>
          </w:rPr>
          <w:t>α αυτοματοποιημένα βήματα που ακολουθούν.</w:t>
        </w:r>
      </w:ins>
    </w:p>
    <w:p w14:paraId="2709015C" w14:textId="4E3CEAAF" w:rsidR="008B0418" w:rsidRPr="00F12302" w:rsidRDefault="008B0418" w:rsidP="008B0418">
      <w:pPr>
        <w:rPr>
          <w:sz w:val="24"/>
          <w:szCs w:val="24"/>
          <w:lang w:val="el-GR"/>
        </w:rPr>
      </w:pPr>
      <w:r w:rsidRPr="00F12302">
        <w:rPr>
          <w:sz w:val="24"/>
          <w:szCs w:val="24"/>
        </w:rPr>
        <w:t>O</w:t>
      </w:r>
      <w:r w:rsidRPr="00F12302">
        <w:rPr>
          <w:sz w:val="24"/>
          <w:szCs w:val="24"/>
          <w:lang w:val="el-GR"/>
        </w:rPr>
        <w:t xml:space="preserve"> κώδικας του προγράμματ</w:t>
      </w:r>
      <w:r w:rsidR="00F12302" w:rsidRPr="00F12302">
        <w:rPr>
          <w:sz w:val="24"/>
          <w:szCs w:val="24"/>
          <w:lang w:val="el-GR"/>
        </w:rPr>
        <w:t>ο</w:t>
      </w:r>
      <w:r w:rsidRPr="00F12302">
        <w:rPr>
          <w:sz w:val="24"/>
          <w:szCs w:val="24"/>
          <w:lang w:val="el-GR"/>
        </w:rPr>
        <w:t xml:space="preserve">ς μας υλοποιήθηκε με την έκδοση 3.6 της </w:t>
      </w:r>
      <w:r w:rsidRPr="00F12302">
        <w:rPr>
          <w:sz w:val="24"/>
          <w:szCs w:val="24"/>
        </w:rPr>
        <w:t>Python</w:t>
      </w:r>
      <w:r w:rsidRPr="00F12302">
        <w:rPr>
          <w:sz w:val="24"/>
          <w:szCs w:val="24"/>
          <w:lang w:val="el-GR"/>
        </w:rPr>
        <w:t xml:space="preserve"> και πέρα από τις βιβλιοθήκες </w:t>
      </w:r>
      <w:r w:rsidR="00E86336" w:rsidRPr="00F12302">
        <w:rPr>
          <w:sz w:val="24"/>
          <w:szCs w:val="24"/>
        </w:rPr>
        <w:t>PyMySQL</w:t>
      </w:r>
      <w:r w:rsidR="00E86336" w:rsidRPr="00F12302">
        <w:rPr>
          <w:sz w:val="24"/>
          <w:szCs w:val="24"/>
          <w:lang w:val="el-GR"/>
        </w:rPr>
        <w:t>,</w:t>
      </w:r>
      <w:r w:rsidRPr="00F12302">
        <w:rPr>
          <w:sz w:val="24"/>
          <w:szCs w:val="24"/>
          <w:lang w:val="el-GR"/>
        </w:rPr>
        <w:t xml:space="preserve"> </w:t>
      </w:r>
      <w:r w:rsidRPr="00F12302">
        <w:rPr>
          <w:sz w:val="24"/>
          <w:szCs w:val="24"/>
        </w:rPr>
        <w:t>Pandas</w:t>
      </w:r>
      <w:r w:rsidRPr="00F12302">
        <w:rPr>
          <w:sz w:val="24"/>
          <w:szCs w:val="24"/>
          <w:lang w:val="el-GR"/>
        </w:rPr>
        <w:t xml:space="preserve">, </w:t>
      </w:r>
      <w:r w:rsidRPr="00F12302">
        <w:rPr>
          <w:sz w:val="24"/>
          <w:szCs w:val="24"/>
        </w:rPr>
        <w:t>Re</w:t>
      </w:r>
      <w:r w:rsidRPr="00F12302">
        <w:rPr>
          <w:sz w:val="24"/>
          <w:szCs w:val="24"/>
          <w:lang w:val="el-GR"/>
        </w:rPr>
        <w:t xml:space="preserve"> και </w:t>
      </w:r>
      <w:r w:rsidRPr="00F12302">
        <w:rPr>
          <w:sz w:val="24"/>
          <w:szCs w:val="24"/>
        </w:rPr>
        <w:t>Time</w:t>
      </w:r>
      <w:r w:rsidRPr="00F12302">
        <w:rPr>
          <w:sz w:val="24"/>
          <w:szCs w:val="24"/>
          <w:lang w:val="el-GR"/>
        </w:rPr>
        <w:t xml:space="preserve"> </w:t>
      </w:r>
      <w:del w:id="2568" w:author="GEORGILAS STYLIANOS" w:date="2021-08-06T19:40:00Z">
        <w:r w:rsidRPr="00F12302" w:rsidDel="004508FB">
          <w:rPr>
            <w:sz w:val="24"/>
            <w:szCs w:val="24"/>
            <w:lang w:val="el-GR"/>
          </w:rPr>
          <w:delText xml:space="preserve"> </w:delText>
        </w:r>
      </w:del>
      <w:r w:rsidRPr="00F12302">
        <w:rPr>
          <w:sz w:val="24"/>
          <w:szCs w:val="24"/>
          <w:lang w:val="el-GR"/>
        </w:rPr>
        <w:t xml:space="preserve">που αναλύθηκαν </w:t>
      </w:r>
      <w:r w:rsidR="007809BE" w:rsidRPr="00F12302">
        <w:rPr>
          <w:sz w:val="24"/>
          <w:szCs w:val="24"/>
          <w:lang w:val="el-GR"/>
        </w:rPr>
        <w:t>στις ενότητες 4.1 και 4.2</w:t>
      </w:r>
      <w:r w:rsidRPr="00F12302">
        <w:rPr>
          <w:sz w:val="24"/>
          <w:szCs w:val="24"/>
          <w:lang w:val="el-GR"/>
        </w:rPr>
        <w:t xml:space="preserve"> χρησιμοποιήθηκαν και οι βιβλιοθήκες: </w:t>
      </w:r>
    </w:p>
    <w:p w14:paraId="5FDDD53E" w14:textId="18296721" w:rsidR="008B0418" w:rsidRPr="00F12302" w:rsidRDefault="00E86336">
      <w:pPr>
        <w:pStyle w:val="Caption"/>
        <w:numPr>
          <w:ilvl w:val="0"/>
          <w:numId w:val="23"/>
        </w:numPr>
        <w:spacing w:after="120"/>
        <w:rPr>
          <w:i w:val="0"/>
          <w:iCs w:val="0"/>
          <w:color w:val="000000" w:themeColor="text1"/>
          <w:sz w:val="24"/>
          <w:szCs w:val="24"/>
          <w:lang w:val="el-GR"/>
        </w:rPr>
        <w:pPrChange w:id="2569" w:author="GEORGILAS STYLIANOS" w:date="2021-08-06T22:55:00Z">
          <w:pPr>
            <w:pStyle w:val="Caption"/>
            <w:numPr>
              <w:numId w:val="23"/>
            </w:numPr>
            <w:ind w:left="720" w:hanging="360"/>
          </w:pPr>
        </w:pPrChange>
      </w:pPr>
      <w:r w:rsidRPr="00F12302">
        <w:rPr>
          <w:i w:val="0"/>
          <w:iCs w:val="0"/>
          <w:color w:val="000000" w:themeColor="text1"/>
          <w:sz w:val="24"/>
          <w:szCs w:val="24"/>
        </w:rPr>
        <w:t>Selenium</w:t>
      </w:r>
      <w:r w:rsidRPr="00F12302">
        <w:rPr>
          <w:i w:val="0"/>
          <w:iCs w:val="0"/>
          <w:color w:val="000000" w:themeColor="text1"/>
          <w:sz w:val="24"/>
          <w:szCs w:val="24"/>
          <w:lang w:val="el-GR"/>
        </w:rPr>
        <w:t>:</w:t>
      </w:r>
      <w:r w:rsidR="008B0418" w:rsidRPr="00F12302">
        <w:rPr>
          <w:i w:val="0"/>
          <w:iCs w:val="0"/>
          <w:color w:val="000000" w:themeColor="text1"/>
          <w:sz w:val="24"/>
          <w:szCs w:val="24"/>
          <w:lang w:val="el-GR"/>
        </w:rPr>
        <w:t xml:space="preserve"> </w:t>
      </w:r>
      <w:r w:rsidR="00DB63AA" w:rsidRPr="00F12302">
        <w:rPr>
          <w:i w:val="0"/>
          <w:iCs w:val="0"/>
          <w:color w:val="000000" w:themeColor="text1"/>
          <w:sz w:val="24"/>
          <w:szCs w:val="24"/>
          <w:lang w:val="el-GR"/>
        </w:rPr>
        <w:t xml:space="preserve">Βιβλιοθήκη η οποία πέρα από το γεγονός πως μπορεί να κάνει </w:t>
      </w:r>
      <w:r w:rsidR="00050185" w:rsidRPr="00F12302">
        <w:rPr>
          <w:i w:val="0"/>
          <w:iCs w:val="0"/>
          <w:color w:val="000000" w:themeColor="text1"/>
          <w:sz w:val="24"/>
          <w:szCs w:val="24"/>
        </w:rPr>
        <w:t>scraping</w:t>
      </w:r>
      <w:r w:rsidR="00DB63AA" w:rsidRPr="00F12302">
        <w:rPr>
          <w:i w:val="0"/>
          <w:iCs w:val="0"/>
          <w:color w:val="000000" w:themeColor="text1"/>
          <w:sz w:val="24"/>
          <w:szCs w:val="24"/>
          <w:lang w:val="el-GR"/>
        </w:rPr>
        <w:t xml:space="preserve"> </w:t>
      </w:r>
      <w:r w:rsidR="00DB63AA" w:rsidRPr="00F12302">
        <w:rPr>
          <w:i w:val="0"/>
          <w:iCs w:val="0"/>
          <w:color w:val="000000" w:themeColor="text1"/>
          <w:sz w:val="24"/>
          <w:szCs w:val="24"/>
        </w:rPr>
        <w:t>html</w:t>
      </w:r>
      <w:r w:rsidR="00DB63AA" w:rsidRPr="00F12302">
        <w:rPr>
          <w:i w:val="0"/>
          <w:iCs w:val="0"/>
          <w:color w:val="000000" w:themeColor="text1"/>
          <w:sz w:val="24"/>
          <w:szCs w:val="24"/>
          <w:lang w:val="el-GR"/>
        </w:rPr>
        <w:t xml:space="preserve"> και </w:t>
      </w:r>
      <w:r w:rsidR="00DB63AA" w:rsidRPr="00F12302">
        <w:rPr>
          <w:i w:val="0"/>
          <w:iCs w:val="0"/>
          <w:color w:val="000000" w:themeColor="text1"/>
          <w:sz w:val="24"/>
          <w:szCs w:val="24"/>
        </w:rPr>
        <w:t>xml</w:t>
      </w:r>
      <w:r w:rsidR="00DB63AA" w:rsidRPr="00F12302">
        <w:rPr>
          <w:i w:val="0"/>
          <w:iCs w:val="0"/>
          <w:color w:val="000000" w:themeColor="text1"/>
          <w:sz w:val="24"/>
          <w:szCs w:val="24"/>
          <w:lang w:val="el-GR"/>
        </w:rPr>
        <w:t xml:space="preserve"> ιστοσελίδες, είναι ικανή να κάνει </w:t>
      </w:r>
      <w:r w:rsidR="00050185" w:rsidRPr="00F12302">
        <w:rPr>
          <w:i w:val="0"/>
          <w:iCs w:val="0"/>
          <w:color w:val="000000" w:themeColor="text1"/>
          <w:sz w:val="24"/>
          <w:szCs w:val="24"/>
        </w:rPr>
        <w:t>scraping</w:t>
      </w:r>
      <w:r w:rsidR="00DB63AA" w:rsidRPr="00F12302">
        <w:rPr>
          <w:i w:val="0"/>
          <w:iCs w:val="0"/>
          <w:color w:val="000000" w:themeColor="text1"/>
          <w:sz w:val="24"/>
          <w:szCs w:val="24"/>
          <w:lang w:val="el-GR"/>
        </w:rPr>
        <w:t xml:space="preserve"> και ιστοσελίδες δυναμικού κώδικα όπως είναι το </w:t>
      </w:r>
      <w:r w:rsidR="00DB63AA" w:rsidRPr="00F12302">
        <w:rPr>
          <w:i w:val="0"/>
          <w:iCs w:val="0"/>
          <w:color w:val="000000" w:themeColor="text1"/>
          <w:sz w:val="24"/>
          <w:szCs w:val="24"/>
        </w:rPr>
        <w:t>Instagram</w:t>
      </w:r>
      <w:r w:rsidR="00DB63AA" w:rsidRPr="00F12302">
        <w:rPr>
          <w:i w:val="0"/>
          <w:iCs w:val="0"/>
          <w:color w:val="000000" w:themeColor="text1"/>
          <w:sz w:val="24"/>
          <w:szCs w:val="24"/>
          <w:lang w:val="el-GR"/>
        </w:rPr>
        <w:t xml:space="preserve">. </w:t>
      </w:r>
      <w:r w:rsidR="00DB63AA" w:rsidRPr="00F12302">
        <w:rPr>
          <w:i w:val="0"/>
          <w:iCs w:val="0"/>
          <w:color w:val="000000" w:themeColor="text1"/>
          <w:sz w:val="24"/>
          <w:szCs w:val="24"/>
        </w:rPr>
        <w:t>O</w:t>
      </w:r>
      <w:r w:rsidR="00DB63AA" w:rsidRPr="00F12302">
        <w:rPr>
          <w:i w:val="0"/>
          <w:iCs w:val="0"/>
          <w:color w:val="000000" w:themeColor="text1"/>
          <w:sz w:val="24"/>
          <w:szCs w:val="24"/>
          <w:lang w:val="el-GR"/>
        </w:rPr>
        <w:t xml:space="preserve"> </w:t>
      </w:r>
      <w:r w:rsidR="00DB63AA" w:rsidRPr="00F12302">
        <w:rPr>
          <w:i w:val="0"/>
          <w:iCs w:val="0"/>
          <w:color w:val="000000" w:themeColor="text1"/>
          <w:sz w:val="24"/>
          <w:szCs w:val="24"/>
        </w:rPr>
        <w:t>Selenium</w:t>
      </w:r>
      <w:r w:rsidR="00DB63AA" w:rsidRPr="00F12302">
        <w:rPr>
          <w:i w:val="0"/>
          <w:iCs w:val="0"/>
          <w:color w:val="000000" w:themeColor="text1"/>
          <w:sz w:val="24"/>
          <w:szCs w:val="24"/>
          <w:lang w:val="el-GR"/>
        </w:rPr>
        <w:t xml:space="preserve"> </w:t>
      </w:r>
      <w:r w:rsidR="00DB63AA" w:rsidRPr="00F12302">
        <w:rPr>
          <w:i w:val="0"/>
          <w:iCs w:val="0"/>
          <w:color w:val="000000" w:themeColor="text1"/>
          <w:sz w:val="24"/>
          <w:szCs w:val="24"/>
        </w:rPr>
        <w:t>Webdriver</w:t>
      </w:r>
      <w:r w:rsidR="00DB63AA" w:rsidRPr="00F12302">
        <w:rPr>
          <w:i w:val="0"/>
          <w:iCs w:val="0"/>
          <w:color w:val="000000" w:themeColor="text1"/>
          <w:sz w:val="24"/>
          <w:szCs w:val="24"/>
          <w:lang w:val="el-GR"/>
        </w:rPr>
        <w:t xml:space="preserve"> είναι μια συλλογή από </w:t>
      </w:r>
      <w:r w:rsidR="00050185" w:rsidRPr="00F12302">
        <w:rPr>
          <w:i w:val="0"/>
          <w:iCs w:val="0"/>
          <w:color w:val="000000" w:themeColor="text1"/>
          <w:sz w:val="24"/>
          <w:szCs w:val="24"/>
        </w:rPr>
        <w:t>API</w:t>
      </w:r>
      <w:r w:rsidR="00DB63AA" w:rsidRPr="00F12302">
        <w:rPr>
          <w:i w:val="0"/>
          <w:iCs w:val="0"/>
          <w:color w:val="000000" w:themeColor="text1"/>
          <w:sz w:val="24"/>
          <w:szCs w:val="24"/>
        </w:rPr>
        <w:t>s</w:t>
      </w:r>
      <w:r w:rsidR="00DB63AA" w:rsidRPr="00F12302">
        <w:rPr>
          <w:i w:val="0"/>
          <w:iCs w:val="0"/>
          <w:color w:val="000000" w:themeColor="text1"/>
          <w:sz w:val="24"/>
          <w:szCs w:val="24"/>
          <w:lang w:val="el-GR"/>
        </w:rPr>
        <w:t xml:space="preserve"> και αυτοματοποιεί οποιαδήποτε εφαρμογή διαδικτύου.</w:t>
      </w:r>
    </w:p>
    <w:p w14:paraId="73969466" w14:textId="631A0046" w:rsidR="00DB63AA" w:rsidRPr="00F12302" w:rsidRDefault="00E86336">
      <w:pPr>
        <w:pStyle w:val="Caption"/>
        <w:numPr>
          <w:ilvl w:val="0"/>
          <w:numId w:val="23"/>
        </w:numPr>
        <w:spacing w:after="120"/>
        <w:rPr>
          <w:i w:val="0"/>
          <w:iCs w:val="0"/>
          <w:color w:val="000000" w:themeColor="text1"/>
          <w:sz w:val="24"/>
          <w:szCs w:val="24"/>
          <w:lang w:val="el-GR"/>
        </w:rPr>
        <w:pPrChange w:id="2570" w:author="GEORGILAS STYLIANOS" w:date="2021-08-06T22:55:00Z">
          <w:pPr>
            <w:pStyle w:val="Caption"/>
            <w:numPr>
              <w:numId w:val="23"/>
            </w:numPr>
            <w:ind w:left="720" w:hanging="360"/>
          </w:pPr>
        </w:pPrChange>
      </w:pPr>
      <w:r w:rsidRPr="00F12302">
        <w:rPr>
          <w:i w:val="0"/>
          <w:iCs w:val="0"/>
          <w:color w:val="000000" w:themeColor="text1"/>
          <w:sz w:val="24"/>
          <w:szCs w:val="24"/>
        </w:rPr>
        <w:lastRenderedPageBreak/>
        <w:t>Json</w:t>
      </w:r>
      <w:r w:rsidRPr="00F12302">
        <w:rPr>
          <w:i w:val="0"/>
          <w:iCs w:val="0"/>
          <w:color w:val="000000" w:themeColor="text1"/>
          <w:sz w:val="24"/>
          <w:szCs w:val="24"/>
          <w:lang w:val="el-GR"/>
        </w:rPr>
        <w:t>:</w:t>
      </w:r>
      <w:r w:rsidR="00DB63AA" w:rsidRPr="00F12302">
        <w:rPr>
          <w:i w:val="0"/>
          <w:iCs w:val="0"/>
          <w:color w:val="000000" w:themeColor="text1"/>
          <w:sz w:val="24"/>
          <w:szCs w:val="24"/>
          <w:lang w:val="el-GR"/>
        </w:rPr>
        <w:t xml:space="preserve"> Ενσωματωμένο πακέτο της γλώσσας </w:t>
      </w:r>
      <w:r w:rsidR="00DB63AA" w:rsidRPr="00F12302">
        <w:rPr>
          <w:i w:val="0"/>
          <w:iCs w:val="0"/>
          <w:color w:val="000000" w:themeColor="text1"/>
          <w:sz w:val="24"/>
          <w:szCs w:val="24"/>
        </w:rPr>
        <w:t>Python</w:t>
      </w:r>
      <w:r w:rsidR="00DB63AA" w:rsidRPr="00F12302">
        <w:rPr>
          <w:i w:val="0"/>
          <w:iCs w:val="0"/>
          <w:color w:val="000000" w:themeColor="text1"/>
          <w:sz w:val="24"/>
          <w:szCs w:val="24"/>
          <w:lang w:val="el-GR"/>
        </w:rPr>
        <w:t xml:space="preserve"> το οποίο χειρίζεται </w:t>
      </w:r>
      <w:r w:rsidR="00DB63AA" w:rsidRPr="00F12302">
        <w:rPr>
          <w:i w:val="0"/>
          <w:iCs w:val="0"/>
          <w:color w:val="000000" w:themeColor="text1"/>
          <w:sz w:val="24"/>
          <w:szCs w:val="24"/>
        </w:rPr>
        <w:t>Json</w:t>
      </w:r>
      <w:r w:rsidR="00DB63AA" w:rsidRPr="00F12302">
        <w:rPr>
          <w:i w:val="0"/>
          <w:iCs w:val="0"/>
          <w:color w:val="000000" w:themeColor="text1"/>
          <w:sz w:val="24"/>
          <w:szCs w:val="24"/>
          <w:lang w:val="el-GR"/>
        </w:rPr>
        <w:t xml:space="preserve"> αντικείμενα. Στην δικιά μας περίπτωση τα κομμάτια του δυναμικού κώδικα που εξάγαμε από την ιστοσελίδα είχαν την μορφή </w:t>
      </w:r>
      <w:r w:rsidR="00DB63AA" w:rsidRPr="00F12302">
        <w:rPr>
          <w:i w:val="0"/>
          <w:iCs w:val="0"/>
          <w:color w:val="000000" w:themeColor="text1"/>
          <w:sz w:val="24"/>
          <w:szCs w:val="24"/>
        </w:rPr>
        <w:t>Json</w:t>
      </w:r>
      <w:r w:rsidR="00DB63AA" w:rsidRPr="00F12302">
        <w:rPr>
          <w:i w:val="0"/>
          <w:iCs w:val="0"/>
          <w:color w:val="000000" w:themeColor="text1"/>
          <w:sz w:val="24"/>
          <w:szCs w:val="24"/>
          <w:lang w:val="el-GR"/>
        </w:rPr>
        <w:t xml:space="preserve"> αντικειμέν</w:t>
      </w:r>
      <w:r w:rsidR="006D2519" w:rsidRPr="00F12302">
        <w:rPr>
          <w:i w:val="0"/>
          <w:iCs w:val="0"/>
          <w:color w:val="000000" w:themeColor="text1"/>
          <w:sz w:val="24"/>
          <w:szCs w:val="24"/>
          <w:lang w:val="el-GR"/>
        </w:rPr>
        <w:t>ων</w:t>
      </w:r>
      <w:r w:rsidR="00DB63AA" w:rsidRPr="00F12302">
        <w:rPr>
          <w:i w:val="0"/>
          <w:iCs w:val="0"/>
          <w:color w:val="000000" w:themeColor="text1"/>
          <w:sz w:val="24"/>
          <w:szCs w:val="24"/>
          <w:lang w:val="el-GR"/>
        </w:rPr>
        <w:t>, οπότε τα μετατρέψαμε σε τέτο</w:t>
      </w:r>
      <w:r w:rsidR="006D2519" w:rsidRPr="00F12302">
        <w:rPr>
          <w:i w:val="0"/>
          <w:iCs w:val="0"/>
          <w:color w:val="000000" w:themeColor="text1"/>
          <w:sz w:val="24"/>
          <w:szCs w:val="24"/>
          <w:lang w:val="el-GR"/>
        </w:rPr>
        <w:t>ια για να έχουμε πρόσβαση στα δεδομένα με πιο εύκολο τρόπο.</w:t>
      </w:r>
    </w:p>
    <w:p w14:paraId="445B7D06" w14:textId="05D381FC" w:rsidR="006D2519" w:rsidRPr="00F12302" w:rsidRDefault="006D2519" w:rsidP="006D2519">
      <w:pPr>
        <w:rPr>
          <w:sz w:val="24"/>
          <w:szCs w:val="24"/>
          <w:lang w:val="el-GR"/>
        </w:rPr>
      </w:pPr>
      <w:r w:rsidRPr="00F12302">
        <w:rPr>
          <w:sz w:val="24"/>
          <w:szCs w:val="24"/>
          <w:lang w:val="el-GR"/>
        </w:rPr>
        <w:t xml:space="preserve">Στην </w:t>
      </w:r>
      <w:r w:rsidR="007F5B54" w:rsidRPr="00F12302">
        <w:rPr>
          <w:sz w:val="24"/>
          <w:szCs w:val="24"/>
          <w:lang w:val="el-GR"/>
        </w:rPr>
        <w:fldChar w:fldCharType="begin"/>
      </w:r>
      <w:r w:rsidR="007F5B54" w:rsidRPr="00F12302">
        <w:rPr>
          <w:sz w:val="24"/>
          <w:szCs w:val="24"/>
          <w:lang w:val="el-GR"/>
        </w:rPr>
        <w:instrText xml:space="preserve"> REF _Ref78472420 \h </w:instrText>
      </w:r>
      <w:r w:rsidR="00F12302">
        <w:rPr>
          <w:sz w:val="24"/>
          <w:szCs w:val="24"/>
          <w:lang w:val="el-GR"/>
        </w:rPr>
        <w:instrText xml:space="preserve"> \* MERGEFORMAT </w:instrText>
      </w:r>
      <w:r w:rsidR="007F5B54" w:rsidRPr="00F12302">
        <w:rPr>
          <w:sz w:val="24"/>
          <w:szCs w:val="24"/>
          <w:lang w:val="el-GR"/>
        </w:rPr>
      </w:r>
      <w:r w:rsidR="007F5B54" w:rsidRPr="00F12302">
        <w:rPr>
          <w:sz w:val="24"/>
          <w:szCs w:val="24"/>
          <w:lang w:val="el-GR"/>
        </w:rPr>
        <w:fldChar w:fldCharType="separate"/>
      </w:r>
      <w:r w:rsidR="007F5B54" w:rsidRPr="00F12302">
        <w:rPr>
          <w:b/>
          <w:bCs/>
          <w:i/>
          <w:iCs/>
          <w:sz w:val="24"/>
          <w:szCs w:val="24"/>
          <w:lang w:val="el-GR"/>
        </w:rPr>
        <w:t xml:space="preserve">Εικόνα </w:t>
      </w:r>
      <w:r w:rsidR="007F5B54" w:rsidRPr="00F12302">
        <w:rPr>
          <w:b/>
          <w:bCs/>
          <w:i/>
          <w:iCs/>
          <w:noProof/>
          <w:sz w:val="24"/>
          <w:szCs w:val="24"/>
          <w:lang w:val="el-GR"/>
        </w:rPr>
        <w:t>51</w:t>
      </w:r>
      <w:r w:rsidR="007F5B54" w:rsidRPr="00F12302">
        <w:rPr>
          <w:sz w:val="24"/>
          <w:szCs w:val="24"/>
          <w:lang w:val="el-GR"/>
        </w:rPr>
        <w:fldChar w:fldCharType="end"/>
      </w:r>
      <w:r w:rsidR="007F5B54" w:rsidRPr="00F12302">
        <w:rPr>
          <w:sz w:val="24"/>
          <w:szCs w:val="24"/>
          <w:lang w:val="el-GR"/>
        </w:rPr>
        <w:t xml:space="preserve"> </w:t>
      </w:r>
      <w:r w:rsidRPr="00F12302">
        <w:rPr>
          <w:sz w:val="24"/>
          <w:szCs w:val="24"/>
          <w:lang w:val="el-GR"/>
        </w:rPr>
        <w:t>βλέπουμε την κύρια συνάρτηση του προγράμματός μας.</w:t>
      </w:r>
    </w:p>
    <w:p w14:paraId="2F91D218" w14:textId="77777777" w:rsidR="006D2519" w:rsidRDefault="006D2519" w:rsidP="00F12302">
      <w:pPr>
        <w:keepNext/>
        <w:jc w:val="center"/>
      </w:pPr>
      <w:r>
        <w:rPr>
          <w:noProof/>
          <w:lang w:val="el-GR"/>
        </w:rPr>
        <w:drawing>
          <wp:inline distT="0" distB="0" distL="0" distR="0" wp14:anchorId="57A1044E" wp14:editId="4EAB721D">
            <wp:extent cx="5943600" cy="3306592"/>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306592"/>
                    </a:xfrm>
                    <a:prstGeom prst="rect">
                      <a:avLst/>
                    </a:prstGeom>
                  </pic:spPr>
                </pic:pic>
              </a:graphicData>
            </a:graphic>
          </wp:inline>
        </w:drawing>
      </w:r>
    </w:p>
    <w:p w14:paraId="5BB0A884" w14:textId="6245F3D3" w:rsidR="006D2519" w:rsidRPr="003C59CA" w:rsidRDefault="006D2519" w:rsidP="00F12302">
      <w:pPr>
        <w:jc w:val="center"/>
        <w:rPr>
          <w:b/>
          <w:bCs/>
          <w:i/>
          <w:iCs/>
          <w:sz w:val="24"/>
          <w:szCs w:val="24"/>
          <w:lang w:val="el-GR"/>
        </w:rPr>
      </w:pPr>
      <w:bookmarkStart w:id="2571" w:name="_Ref78472420"/>
      <w:bookmarkStart w:id="2572" w:name="_Toc77198283"/>
      <w:bookmarkStart w:id="2573" w:name="_Toc77201067"/>
      <w:bookmarkStart w:id="2574" w:name="_Toc77201368"/>
      <w:bookmarkStart w:id="2575" w:name="_Toc77212424"/>
      <w:bookmarkStart w:id="2576" w:name="_Toc77796831"/>
      <w:bookmarkStart w:id="2577" w:name="_Toc78288012"/>
      <w:bookmarkStart w:id="2578" w:name="_Toc78469322"/>
      <w:bookmarkStart w:id="2579" w:name="_Toc78589208"/>
      <w:bookmarkStart w:id="2580" w:name="_Toc78604298"/>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582156" w:rsidRPr="00582156">
        <w:rPr>
          <w:b/>
          <w:bCs/>
          <w:i/>
          <w:iCs/>
          <w:noProof/>
          <w:sz w:val="24"/>
          <w:szCs w:val="24"/>
          <w:lang w:val="el-GR"/>
        </w:rPr>
        <w:t>51</w:t>
      </w:r>
      <w:r w:rsidRPr="003C59CA">
        <w:rPr>
          <w:b/>
          <w:bCs/>
          <w:i/>
          <w:iCs/>
          <w:sz w:val="24"/>
          <w:szCs w:val="24"/>
        </w:rPr>
        <w:fldChar w:fldCharType="end"/>
      </w:r>
      <w:bookmarkEnd w:id="2571"/>
      <w:r w:rsidRPr="003C59CA">
        <w:rPr>
          <w:b/>
          <w:bCs/>
          <w:i/>
          <w:iCs/>
          <w:sz w:val="24"/>
          <w:szCs w:val="24"/>
          <w:lang w:val="el-GR"/>
        </w:rPr>
        <w:t xml:space="preserve">: Συνάρτηση </w:t>
      </w:r>
      <w:r w:rsidRPr="003C59CA">
        <w:rPr>
          <w:b/>
          <w:bCs/>
          <w:i/>
          <w:iCs/>
          <w:sz w:val="24"/>
          <w:szCs w:val="24"/>
        </w:rPr>
        <w:t>main</w:t>
      </w:r>
      <w:r w:rsidRPr="003C59CA">
        <w:rPr>
          <w:b/>
          <w:bCs/>
          <w:i/>
          <w:iCs/>
          <w:sz w:val="24"/>
          <w:szCs w:val="24"/>
          <w:lang w:val="el-GR"/>
        </w:rPr>
        <w:t xml:space="preserve"> του προγράμματος – </w:t>
      </w:r>
      <w:r w:rsidRPr="003C59CA">
        <w:rPr>
          <w:b/>
          <w:bCs/>
          <w:i/>
          <w:iCs/>
          <w:sz w:val="24"/>
          <w:szCs w:val="24"/>
        </w:rPr>
        <w:t>Instagram</w:t>
      </w:r>
      <w:bookmarkEnd w:id="2572"/>
      <w:bookmarkEnd w:id="2573"/>
      <w:bookmarkEnd w:id="2574"/>
      <w:bookmarkEnd w:id="2575"/>
      <w:bookmarkEnd w:id="2576"/>
      <w:bookmarkEnd w:id="2577"/>
      <w:bookmarkEnd w:id="2578"/>
      <w:bookmarkEnd w:id="2579"/>
      <w:bookmarkEnd w:id="2580"/>
    </w:p>
    <w:p w14:paraId="3CFFE595" w14:textId="192B5E3E" w:rsidR="006D2519" w:rsidRPr="00F12302" w:rsidRDefault="006D2519" w:rsidP="006D2519">
      <w:pPr>
        <w:rPr>
          <w:sz w:val="24"/>
          <w:szCs w:val="24"/>
          <w:lang w:val="el-GR"/>
        </w:rPr>
      </w:pPr>
      <w:r w:rsidRPr="00F12302">
        <w:rPr>
          <w:sz w:val="24"/>
          <w:szCs w:val="24"/>
          <w:lang w:val="el-GR"/>
        </w:rPr>
        <w:t xml:space="preserve">Στις γραμμές 1-2 γίνεται η εισαγωγή των βιβλιοθηκών. Στις γραμμές 4-12 γίνεται η σύνδεση του προγράμματος με την βάση μας όπως δείξαμε στην </w:t>
      </w:r>
      <w:r w:rsidR="007F5B54" w:rsidRPr="00F12302">
        <w:rPr>
          <w:sz w:val="24"/>
          <w:szCs w:val="24"/>
          <w:lang w:val="el-GR"/>
        </w:rPr>
        <w:fldChar w:fldCharType="begin"/>
      </w:r>
      <w:r w:rsidR="007F5B54" w:rsidRPr="00F12302">
        <w:rPr>
          <w:sz w:val="24"/>
          <w:szCs w:val="24"/>
          <w:lang w:val="el-GR"/>
        </w:rPr>
        <w:instrText xml:space="preserve"> REF _Ref78469718 \h </w:instrText>
      </w:r>
      <w:r w:rsidR="00F12302">
        <w:rPr>
          <w:sz w:val="24"/>
          <w:szCs w:val="24"/>
          <w:lang w:val="el-GR"/>
        </w:rPr>
        <w:instrText xml:space="preserve"> \* MERGEFORMAT </w:instrText>
      </w:r>
      <w:r w:rsidR="007F5B54" w:rsidRPr="00F12302">
        <w:rPr>
          <w:sz w:val="24"/>
          <w:szCs w:val="24"/>
          <w:lang w:val="el-GR"/>
        </w:rPr>
      </w:r>
      <w:r w:rsidR="007F5B54" w:rsidRPr="00F12302">
        <w:rPr>
          <w:sz w:val="24"/>
          <w:szCs w:val="24"/>
          <w:lang w:val="el-GR"/>
        </w:rPr>
        <w:fldChar w:fldCharType="separate"/>
      </w:r>
      <w:r w:rsidR="007F5B54" w:rsidRPr="00F12302">
        <w:rPr>
          <w:b/>
          <w:bCs/>
          <w:i/>
          <w:iCs/>
          <w:sz w:val="24"/>
          <w:szCs w:val="24"/>
          <w:lang w:val="el-GR"/>
        </w:rPr>
        <w:t xml:space="preserve">Εικόνα </w:t>
      </w:r>
      <w:r w:rsidR="007F5B54" w:rsidRPr="00F12302">
        <w:rPr>
          <w:b/>
          <w:bCs/>
          <w:i/>
          <w:iCs/>
          <w:noProof/>
          <w:sz w:val="24"/>
          <w:szCs w:val="24"/>
          <w:lang w:val="el-GR"/>
        </w:rPr>
        <w:t>30</w:t>
      </w:r>
      <w:r w:rsidR="007F5B54" w:rsidRPr="00F12302">
        <w:rPr>
          <w:sz w:val="24"/>
          <w:szCs w:val="24"/>
          <w:lang w:val="el-GR"/>
        </w:rPr>
        <w:fldChar w:fldCharType="end"/>
      </w:r>
      <w:r w:rsidRPr="00F12302">
        <w:rPr>
          <w:sz w:val="24"/>
          <w:szCs w:val="24"/>
          <w:lang w:val="el-GR"/>
        </w:rPr>
        <w:t xml:space="preserve">, καθώς και η ανάγνωση των </w:t>
      </w:r>
      <w:r w:rsidRPr="00F12302">
        <w:rPr>
          <w:sz w:val="24"/>
          <w:szCs w:val="24"/>
        </w:rPr>
        <w:t>Instagram</w:t>
      </w:r>
      <w:r w:rsidRPr="00F12302">
        <w:rPr>
          <w:sz w:val="24"/>
          <w:szCs w:val="24"/>
          <w:lang w:val="el-GR"/>
        </w:rPr>
        <w:t xml:space="preserve"> </w:t>
      </w:r>
      <w:r w:rsidRPr="00F12302">
        <w:rPr>
          <w:sz w:val="24"/>
          <w:szCs w:val="24"/>
        </w:rPr>
        <w:t>usernames</w:t>
      </w:r>
      <w:r w:rsidRPr="00F12302">
        <w:rPr>
          <w:sz w:val="24"/>
          <w:szCs w:val="24"/>
          <w:lang w:val="el-GR"/>
        </w:rPr>
        <w:t xml:space="preserve"> των χρηστών από το </w:t>
      </w:r>
      <w:r w:rsidRPr="00F12302">
        <w:rPr>
          <w:sz w:val="24"/>
          <w:szCs w:val="24"/>
        </w:rPr>
        <w:t>csv</w:t>
      </w:r>
      <w:r w:rsidRPr="00F12302">
        <w:rPr>
          <w:sz w:val="24"/>
          <w:szCs w:val="24"/>
          <w:lang w:val="el-GR"/>
        </w:rPr>
        <w:t xml:space="preserve"> αρχείο </w:t>
      </w:r>
      <w:r w:rsidR="007F5B54" w:rsidRPr="00F12302">
        <w:rPr>
          <w:sz w:val="24"/>
          <w:szCs w:val="24"/>
          <w:lang w:val="el-GR"/>
        </w:rPr>
        <w:t>(</w:t>
      </w:r>
      <w:r w:rsidR="007F5B54" w:rsidRPr="00F12302">
        <w:rPr>
          <w:sz w:val="24"/>
          <w:szCs w:val="24"/>
          <w:lang w:val="el-GR"/>
        </w:rPr>
        <w:fldChar w:fldCharType="begin"/>
      </w:r>
      <w:r w:rsidR="007F5B54" w:rsidRPr="00F12302">
        <w:rPr>
          <w:sz w:val="24"/>
          <w:szCs w:val="24"/>
          <w:lang w:val="el-GR"/>
        </w:rPr>
        <w:instrText xml:space="preserve"> REF _Ref78469685 \h </w:instrText>
      </w:r>
      <w:r w:rsidR="00F12302">
        <w:rPr>
          <w:sz w:val="24"/>
          <w:szCs w:val="24"/>
          <w:lang w:val="el-GR"/>
        </w:rPr>
        <w:instrText xml:space="preserve"> \* MERGEFORMAT </w:instrText>
      </w:r>
      <w:r w:rsidR="007F5B54" w:rsidRPr="00F12302">
        <w:rPr>
          <w:sz w:val="24"/>
          <w:szCs w:val="24"/>
          <w:lang w:val="el-GR"/>
        </w:rPr>
      </w:r>
      <w:r w:rsidR="007F5B54" w:rsidRPr="00F12302">
        <w:rPr>
          <w:sz w:val="24"/>
          <w:szCs w:val="24"/>
          <w:lang w:val="el-GR"/>
        </w:rPr>
        <w:fldChar w:fldCharType="separate"/>
      </w:r>
      <w:r w:rsidR="007F5B54" w:rsidRPr="00F12302">
        <w:rPr>
          <w:b/>
          <w:bCs/>
          <w:i/>
          <w:iCs/>
          <w:sz w:val="24"/>
          <w:szCs w:val="24"/>
          <w:lang w:val="el-GR"/>
        </w:rPr>
        <w:t xml:space="preserve">Εικόνα </w:t>
      </w:r>
      <w:r w:rsidR="007F5B54" w:rsidRPr="00F12302">
        <w:rPr>
          <w:b/>
          <w:bCs/>
          <w:i/>
          <w:iCs/>
          <w:noProof/>
          <w:sz w:val="24"/>
          <w:szCs w:val="24"/>
          <w:lang w:val="el-GR"/>
        </w:rPr>
        <w:t>28</w:t>
      </w:r>
      <w:r w:rsidR="007F5B54" w:rsidRPr="00F12302">
        <w:rPr>
          <w:sz w:val="24"/>
          <w:szCs w:val="24"/>
          <w:lang w:val="el-GR"/>
        </w:rPr>
        <w:fldChar w:fldCharType="end"/>
      </w:r>
      <w:r w:rsidR="007F5B54" w:rsidRPr="00F12302">
        <w:rPr>
          <w:sz w:val="24"/>
          <w:szCs w:val="24"/>
          <w:lang w:val="el-GR"/>
        </w:rPr>
        <w:t xml:space="preserve">) </w:t>
      </w:r>
      <w:r w:rsidRPr="00F12302">
        <w:rPr>
          <w:sz w:val="24"/>
          <w:szCs w:val="24"/>
          <w:lang w:val="el-GR"/>
        </w:rPr>
        <w:t xml:space="preserve">και φόρτωση τους σε ένα </w:t>
      </w:r>
      <w:r w:rsidRPr="00F12302">
        <w:rPr>
          <w:sz w:val="24"/>
          <w:szCs w:val="24"/>
        </w:rPr>
        <w:t>dataframe</w:t>
      </w:r>
      <w:r w:rsidRPr="00F12302">
        <w:rPr>
          <w:sz w:val="24"/>
          <w:szCs w:val="24"/>
          <w:lang w:val="el-GR"/>
        </w:rPr>
        <w:t>.</w:t>
      </w:r>
    </w:p>
    <w:p w14:paraId="20327F01" w14:textId="2FCB353C" w:rsidR="006D2519" w:rsidRPr="00F12302" w:rsidRDefault="006D2519" w:rsidP="006D2519">
      <w:pPr>
        <w:rPr>
          <w:sz w:val="24"/>
          <w:szCs w:val="24"/>
          <w:lang w:val="el-GR"/>
        </w:rPr>
      </w:pPr>
      <w:r w:rsidRPr="00F12302">
        <w:rPr>
          <w:sz w:val="24"/>
          <w:szCs w:val="24"/>
          <w:lang w:val="el-GR"/>
        </w:rPr>
        <w:t xml:space="preserve">Στην γραμμή 13 μέσω της συνάρτησης </w:t>
      </w:r>
      <w:r w:rsidRPr="00F12302">
        <w:rPr>
          <w:sz w:val="24"/>
          <w:szCs w:val="24"/>
        </w:rPr>
        <w:t>openwebdriver</w:t>
      </w:r>
      <w:r w:rsidRPr="00F12302">
        <w:rPr>
          <w:sz w:val="24"/>
          <w:szCs w:val="24"/>
          <w:lang w:val="el-GR"/>
        </w:rPr>
        <w:t xml:space="preserve"> (</w:t>
      </w:r>
      <w:r w:rsidR="007F5B54" w:rsidRPr="00F12302">
        <w:rPr>
          <w:sz w:val="24"/>
          <w:szCs w:val="24"/>
          <w:lang w:val="el-GR"/>
        </w:rPr>
        <w:fldChar w:fldCharType="begin"/>
      </w:r>
      <w:r w:rsidR="007F5B54" w:rsidRPr="00F12302">
        <w:rPr>
          <w:sz w:val="24"/>
          <w:szCs w:val="24"/>
          <w:lang w:val="el-GR"/>
        </w:rPr>
        <w:instrText xml:space="preserve"> REF _Ref78472462 \h </w:instrText>
      </w:r>
      <w:r w:rsidR="00F12302">
        <w:rPr>
          <w:sz w:val="24"/>
          <w:szCs w:val="24"/>
          <w:lang w:val="el-GR"/>
        </w:rPr>
        <w:instrText xml:space="preserve"> \* MERGEFORMAT </w:instrText>
      </w:r>
      <w:r w:rsidR="007F5B54" w:rsidRPr="00F12302">
        <w:rPr>
          <w:sz w:val="24"/>
          <w:szCs w:val="24"/>
          <w:lang w:val="el-GR"/>
        </w:rPr>
      </w:r>
      <w:r w:rsidR="007F5B54" w:rsidRPr="00F12302">
        <w:rPr>
          <w:sz w:val="24"/>
          <w:szCs w:val="24"/>
          <w:lang w:val="el-GR"/>
        </w:rPr>
        <w:fldChar w:fldCharType="separate"/>
      </w:r>
      <w:r w:rsidR="007F5B54" w:rsidRPr="00F12302">
        <w:rPr>
          <w:b/>
          <w:bCs/>
          <w:i/>
          <w:iCs/>
          <w:sz w:val="24"/>
          <w:szCs w:val="24"/>
          <w:lang w:val="el-GR"/>
        </w:rPr>
        <w:t xml:space="preserve">Εικόνα </w:t>
      </w:r>
      <w:r w:rsidR="007F5B54" w:rsidRPr="00F12302">
        <w:rPr>
          <w:b/>
          <w:bCs/>
          <w:i/>
          <w:iCs/>
          <w:noProof/>
          <w:sz w:val="24"/>
          <w:szCs w:val="24"/>
          <w:lang w:val="el-GR"/>
        </w:rPr>
        <w:t>52</w:t>
      </w:r>
      <w:r w:rsidR="007F5B54" w:rsidRPr="00F12302">
        <w:rPr>
          <w:sz w:val="24"/>
          <w:szCs w:val="24"/>
          <w:lang w:val="el-GR"/>
        </w:rPr>
        <w:fldChar w:fldCharType="end"/>
      </w:r>
      <w:r w:rsidRPr="00F12302">
        <w:rPr>
          <w:sz w:val="24"/>
          <w:szCs w:val="24"/>
          <w:lang w:val="el-GR"/>
        </w:rPr>
        <w:t xml:space="preserve">) ανοίγουμε τον </w:t>
      </w:r>
      <w:r w:rsidR="00E86336" w:rsidRPr="00F12302">
        <w:rPr>
          <w:sz w:val="24"/>
          <w:szCs w:val="24"/>
        </w:rPr>
        <w:t>Webdriver</w:t>
      </w:r>
      <w:r w:rsidRPr="00F12302">
        <w:rPr>
          <w:sz w:val="24"/>
          <w:szCs w:val="24"/>
          <w:lang w:val="el-GR"/>
        </w:rPr>
        <w:t xml:space="preserve">, φορτώνουμε την ιστοσελίδα του </w:t>
      </w:r>
      <w:r w:rsidRPr="00F12302">
        <w:rPr>
          <w:sz w:val="24"/>
          <w:szCs w:val="24"/>
        </w:rPr>
        <w:t>Instagram</w:t>
      </w:r>
      <w:r w:rsidR="00151361" w:rsidRPr="00F12302">
        <w:rPr>
          <w:sz w:val="24"/>
          <w:szCs w:val="24"/>
          <w:lang w:val="el-GR"/>
        </w:rPr>
        <w:t xml:space="preserve">, κάνουμε σύνδεση, πατάμε όποια κουμπιά εμφανίζει η ιστοσελίδα όπως το να αποδεχτούμε τα </w:t>
      </w:r>
      <w:r w:rsidR="00151361" w:rsidRPr="00F12302">
        <w:rPr>
          <w:sz w:val="24"/>
          <w:szCs w:val="24"/>
        </w:rPr>
        <w:t>cookies</w:t>
      </w:r>
      <w:r w:rsidR="00151361" w:rsidRPr="00F12302">
        <w:rPr>
          <w:sz w:val="24"/>
          <w:szCs w:val="24"/>
          <w:lang w:val="el-GR"/>
        </w:rPr>
        <w:t xml:space="preserve"> ή να αποθηκεύσουμε τα στοιχεία σύνδεσής μας και έτσι είμαστε έτοιμοι για τα επόμενα βήματα.</w:t>
      </w:r>
    </w:p>
    <w:p w14:paraId="1775DAD4" w14:textId="77777777" w:rsidR="00F829E6" w:rsidRDefault="00F829E6" w:rsidP="00F12302">
      <w:pPr>
        <w:jc w:val="center"/>
        <w:rPr>
          <w:lang w:val="el-GR"/>
        </w:rPr>
      </w:pPr>
      <w:r>
        <w:rPr>
          <w:noProof/>
          <w:lang w:val="el-GR"/>
        </w:rPr>
        <w:lastRenderedPageBreak/>
        <w:drawing>
          <wp:inline distT="0" distB="0" distL="0" distR="0" wp14:anchorId="6CF0F138" wp14:editId="0662EA8C">
            <wp:extent cx="5943600" cy="3066601"/>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066601"/>
                    </a:xfrm>
                    <a:prstGeom prst="rect">
                      <a:avLst/>
                    </a:prstGeom>
                  </pic:spPr>
                </pic:pic>
              </a:graphicData>
            </a:graphic>
          </wp:inline>
        </w:drawing>
      </w:r>
    </w:p>
    <w:p w14:paraId="472AD4DD" w14:textId="3698FA26" w:rsidR="00F829E6" w:rsidRPr="003C59CA" w:rsidRDefault="00F829E6" w:rsidP="00F12302">
      <w:pPr>
        <w:jc w:val="center"/>
        <w:rPr>
          <w:b/>
          <w:bCs/>
          <w:i/>
          <w:iCs/>
          <w:sz w:val="24"/>
          <w:szCs w:val="24"/>
          <w:lang w:val="el-GR"/>
        </w:rPr>
      </w:pPr>
      <w:bookmarkStart w:id="2581" w:name="_Ref78472462"/>
      <w:bookmarkStart w:id="2582" w:name="_Toc77198284"/>
      <w:bookmarkStart w:id="2583" w:name="_Toc77201068"/>
      <w:bookmarkStart w:id="2584" w:name="_Toc77201369"/>
      <w:bookmarkStart w:id="2585" w:name="_Toc77212425"/>
      <w:bookmarkStart w:id="2586" w:name="_Toc77796832"/>
      <w:bookmarkStart w:id="2587" w:name="_Toc78288013"/>
      <w:bookmarkStart w:id="2588" w:name="_Toc78469323"/>
      <w:bookmarkStart w:id="2589" w:name="_Toc78589209"/>
      <w:bookmarkStart w:id="2590" w:name="_Toc78604299"/>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582156" w:rsidRPr="00582156">
        <w:rPr>
          <w:b/>
          <w:bCs/>
          <w:i/>
          <w:iCs/>
          <w:noProof/>
          <w:sz w:val="24"/>
          <w:szCs w:val="24"/>
          <w:lang w:val="el-GR"/>
        </w:rPr>
        <w:t>52</w:t>
      </w:r>
      <w:r w:rsidRPr="003C59CA">
        <w:rPr>
          <w:b/>
          <w:bCs/>
          <w:i/>
          <w:iCs/>
          <w:sz w:val="24"/>
          <w:szCs w:val="24"/>
        </w:rPr>
        <w:fldChar w:fldCharType="end"/>
      </w:r>
      <w:bookmarkEnd w:id="2581"/>
      <w:r w:rsidRPr="003C59CA">
        <w:rPr>
          <w:b/>
          <w:bCs/>
          <w:i/>
          <w:iCs/>
          <w:sz w:val="24"/>
          <w:szCs w:val="24"/>
          <w:lang w:val="el-GR"/>
        </w:rPr>
        <w:t xml:space="preserve">: Συνάρτηση </w:t>
      </w:r>
      <w:r w:rsidRPr="003C59CA">
        <w:rPr>
          <w:b/>
          <w:bCs/>
          <w:i/>
          <w:iCs/>
          <w:sz w:val="24"/>
          <w:szCs w:val="24"/>
        </w:rPr>
        <w:t>openwebdriver</w:t>
      </w:r>
      <w:bookmarkEnd w:id="2582"/>
      <w:bookmarkEnd w:id="2583"/>
      <w:bookmarkEnd w:id="2584"/>
      <w:bookmarkEnd w:id="2585"/>
      <w:bookmarkEnd w:id="2586"/>
      <w:bookmarkEnd w:id="2587"/>
      <w:bookmarkEnd w:id="2588"/>
      <w:bookmarkEnd w:id="2589"/>
      <w:bookmarkEnd w:id="2590"/>
    </w:p>
    <w:p w14:paraId="7AB493B7" w14:textId="2252BBB5" w:rsidR="00151361" w:rsidRDefault="00151361" w:rsidP="006D2519">
      <w:pPr>
        <w:rPr>
          <w:sz w:val="24"/>
          <w:szCs w:val="24"/>
          <w:lang w:val="el-GR"/>
        </w:rPr>
      </w:pPr>
      <w:r w:rsidRPr="00F12302">
        <w:rPr>
          <w:sz w:val="24"/>
          <w:szCs w:val="24"/>
          <w:lang w:val="el-GR"/>
        </w:rPr>
        <w:t xml:space="preserve">Στις γραμμές 16-17 αφού λάβουμε το </w:t>
      </w:r>
      <w:r w:rsidRPr="00F12302">
        <w:rPr>
          <w:sz w:val="24"/>
          <w:szCs w:val="24"/>
        </w:rPr>
        <w:t>username</w:t>
      </w:r>
      <w:r w:rsidRPr="00F12302">
        <w:rPr>
          <w:sz w:val="24"/>
          <w:szCs w:val="24"/>
          <w:lang w:val="el-GR"/>
        </w:rPr>
        <w:t xml:space="preserve"> του χρήστη, το χρησιμοποιούμε στη συνάρτηση </w:t>
      </w:r>
      <w:r w:rsidRPr="00F12302">
        <w:rPr>
          <w:sz w:val="24"/>
          <w:szCs w:val="24"/>
        </w:rPr>
        <w:t>searchforuser</w:t>
      </w:r>
      <w:r w:rsidRPr="00F12302">
        <w:rPr>
          <w:sz w:val="24"/>
          <w:szCs w:val="24"/>
          <w:lang w:val="el-GR"/>
        </w:rPr>
        <w:t xml:space="preserve"> (</w:t>
      </w:r>
      <w:r w:rsidR="007F5B54" w:rsidRPr="00F12302">
        <w:rPr>
          <w:sz w:val="24"/>
          <w:szCs w:val="24"/>
          <w:lang w:val="el-GR"/>
        </w:rPr>
        <w:fldChar w:fldCharType="begin"/>
      </w:r>
      <w:r w:rsidR="007F5B54" w:rsidRPr="00F12302">
        <w:rPr>
          <w:sz w:val="24"/>
          <w:szCs w:val="24"/>
          <w:lang w:val="el-GR"/>
        </w:rPr>
        <w:instrText xml:space="preserve"> REF _Ref78472471 \h </w:instrText>
      </w:r>
      <w:r w:rsidR="00F12302">
        <w:rPr>
          <w:sz w:val="24"/>
          <w:szCs w:val="24"/>
          <w:lang w:val="el-GR"/>
        </w:rPr>
        <w:instrText xml:space="preserve"> \* MERGEFORMAT </w:instrText>
      </w:r>
      <w:r w:rsidR="007F5B54" w:rsidRPr="00F12302">
        <w:rPr>
          <w:sz w:val="24"/>
          <w:szCs w:val="24"/>
          <w:lang w:val="el-GR"/>
        </w:rPr>
      </w:r>
      <w:r w:rsidR="007F5B54" w:rsidRPr="00F12302">
        <w:rPr>
          <w:sz w:val="24"/>
          <w:szCs w:val="24"/>
          <w:lang w:val="el-GR"/>
        </w:rPr>
        <w:fldChar w:fldCharType="separate"/>
      </w:r>
      <w:r w:rsidR="007F5B54" w:rsidRPr="00F12302">
        <w:rPr>
          <w:b/>
          <w:bCs/>
          <w:i/>
          <w:iCs/>
          <w:sz w:val="24"/>
          <w:szCs w:val="24"/>
          <w:lang w:val="el-GR"/>
        </w:rPr>
        <w:t xml:space="preserve">Εικόνα </w:t>
      </w:r>
      <w:r w:rsidR="007F5B54" w:rsidRPr="00F12302">
        <w:rPr>
          <w:b/>
          <w:bCs/>
          <w:i/>
          <w:iCs/>
          <w:noProof/>
          <w:sz w:val="24"/>
          <w:szCs w:val="24"/>
          <w:lang w:val="el-GR"/>
        </w:rPr>
        <w:t>53</w:t>
      </w:r>
      <w:r w:rsidR="007F5B54" w:rsidRPr="00F12302">
        <w:rPr>
          <w:sz w:val="24"/>
          <w:szCs w:val="24"/>
          <w:lang w:val="el-GR"/>
        </w:rPr>
        <w:fldChar w:fldCharType="end"/>
      </w:r>
      <w:r w:rsidRPr="00F12302">
        <w:rPr>
          <w:sz w:val="24"/>
          <w:szCs w:val="24"/>
          <w:lang w:val="el-GR"/>
        </w:rPr>
        <w:t xml:space="preserve">) για να ψάξουμε το προφίλ του χρήστη και αφού το φορτώσουμε, μέσω της συνάρτησης </w:t>
      </w:r>
      <w:r w:rsidRPr="00F12302">
        <w:rPr>
          <w:sz w:val="24"/>
          <w:szCs w:val="24"/>
        </w:rPr>
        <w:t>scrolldown</w:t>
      </w:r>
      <w:r w:rsidRPr="00F12302">
        <w:rPr>
          <w:sz w:val="24"/>
          <w:szCs w:val="24"/>
          <w:lang w:val="el-GR"/>
        </w:rPr>
        <w:t xml:space="preserve"> (</w:t>
      </w:r>
      <w:r w:rsidR="007F5B54" w:rsidRPr="00F12302">
        <w:rPr>
          <w:sz w:val="24"/>
          <w:szCs w:val="24"/>
          <w:lang w:val="el-GR"/>
        </w:rPr>
        <w:fldChar w:fldCharType="begin"/>
      </w:r>
      <w:r w:rsidR="007F5B54" w:rsidRPr="00F12302">
        <w:rPr>
          <w:sz w:val="24"/>
          <w:szCs w:val="24"/>
          <w:lang w:val="el-GR"/>
        </w:rPr>
        <w:instrText xml:space="preserve"> REF _Ref78472471 \h </w:instrText>
      </w:r>
      <w:r w:rsidR="00F12302">
        <w:rPr>
          <w:sz w:val="24"/>
          <w:szCs w:val="24"/>
          <w:lang w:val="el-GR"/>
        </w:rPr>
        <w:instrText xml:space="preserve"> \* MERGEFORMAT </w:instrText>
      </w:r>
      <w:r w:rsidR="007F5B54" w:rsidRPr="00F12302">
        <w:rPr>
          <w:sz w:val="24"/>
          <w:szCs w:val="24"/>
          <w:lang w:val="el-GR"/>
        </w:rPr>
      </w:r>
      <w:r w:rsidR="007F5B54" w:rsidRPr="00F12302">
        <w:rPr>
          <w:sz w:val="24"/>
          <w:szCs w:val="24"/>
          <w:lang w:val="el-GR"/>
        </w:rPr>
        <w:fldChar w:fldCharType="separate"/>
      </w:r>
      <w:r w:rsidR="007F5B54" w:rsidRPr="00F12302">
        <w:rPr>
          <w:b/>
          <w:bCs/>
          <w:i/>
          <w:iCs/>
          <w:sz w:val="24"/>
          <w:szCs w:val="24"/>
          <w:lang w:val="el-GR"/>
        </w:rPr>
        <w:t xml:space="preserve">Εικόνα </w:t>
      </w:r>
      <w:r w:rsidR="007F5B54" w:rsidRPr="00F12302">
        <w:rPr>
          <w:b/>
          <w:bCs/>
          <w:i/>
          <w:iCs/>
          <w:noProof/>
          <w:sz w:val="24"/>
          <w:szCs w:val="24"/>
          <w:lang w:val="el-GR"/>
        </w:rPr>
        <w:t>53</w:t>
      </w:r>
      <w:r w:rsidR="007F5B54" w:rsidRPr="00F12302">
        <w:rPr>
          <w:sz w:val="24"/>
          <w:szCs w:val="24"/>
          <w:lang w:val="el-GR"/>
        </w:rPr>
        <w:fldChar w:fldCharType="end"/>
      </w:r>
      <w:r w:rsidRPr="00F12302">
        <w:rPr>
          <w:sz w:val="24"/>
          <w:szCs w:val="24"/>
          <w:lang w:val="el-GR"/>
        </w:rPr>
        <w:t xml:space="preserve">) και του αυτοματοποιημένου </w:t>
      </w:r>
      <w:r w:rsidRPr="00F12302">
        <w:rPr>
          <w:sz w:val="24"/>
          <w:szCs w:val="24"/>
        </w:rPr>
        <w:t>scrolling</w:t>
      </w:r>
      <w:r w:rsidRPr="00F12302">
        <w:rPr>
          <w:sz w:val="24"/>
          <w:szCs w:val="24"/>
          <w:lang w:val="el-GR"/>
        </w:rPr>
        <w:t xml:space="preserve"> φορτώνουμε </w:t>
      </w:r>
      <w:del w:id="2591" w:author="GEORGILAS STYLIANOS" w:date="2021-08-07T14:46:00Z">
        <w:r w:rsidRPr="00F12302" w:rsidDel="00A7121A">
          <w:rPr>
            <w:sz w:val="24"/>
            <w:szCs w:val="24"/>
            <w:lang w:val="el-GR"/>
          </w:rPr>
          <w:delText xml:space="preserve">στον </w:delText>
        </w:r>
      </w:del>
      <w:ins w:id="2592" w:author="GEORGILAS STYLIANOS" w:date="2021-08-07T14:46:00Z">
        <w:r w:rsidR="00A7121A">
          <w:rPr>
            <w:sz w:val="24"/>
            <w:szCs w:val="24"/>
            <w:lang w:val="el-GR"/>
          </w:rPr>
          <w:t>από τον</w:t>
        </w:r>
        <w:r w:rsidR="00A7121A" w:rsidRPr="00F12302">
          <w:rPr>
            <w:sz w:val="24"/>
            <w:szCs w:val="24"/>
            <w:lang w:val="el-GR"/>
          </w:rPr>
          <w:t xml:space="preserve"> </w:t>
        </w:r>
      </w:ins>
      <w:r w:rsidRPr="00F12302">
        <w:rPr>
          <w:sz w:val="24"/>
          <w:szCs w:val="24"/>
          <w:lang w:val="el-GR"/>
        </w:rPr>
        <w:t xml:space="preserve">δυναμικό κώδικα της σελίδας </w:t>
      </w:r>
      <w:del w:id="2593" w:author="GEORGILAS STYLIANOS" w:date="2021-08-07T14:45:00Z">
        <w:r w:rsidRPr="00F12302" w:rsidDel="00A7121A">
          <w:rPr>
            <w:sz w:val="24"/>
            <w:szCs w:val="24"/>
            <w:lang w:val="el-GR"/>
          </w:rPr>
          <w:delText xml:space="preserve">τα </w:delText>
        </w:r>
        <w:r w:rsidRPr="00F12302" w:rsidDel="00A7121A">
          <w:rPr>
            <w:sz w:val="24"/>
            <w:szCs w:val="24"/>
          </w:rPr>
          <w:delText>links</w:delText>
        </w:r>
      </w:del>
      <w:ins w:id="2594" w:author="GEORGILAS STYLIANOS" w:date="2021-08-07T14:45:00Z">
        <w:r w:rsidR="00A7121A">
          <w:rPr>
            <w:sz w:val="24"/>
            <w:szCs w:val="24"/>
            <w:lang w:val="el-GR"/>
          </w:rPr>
          <w:t xml:space="preserve">τους </w:t>
        </w:r>
        <w:proofErr w:type="spellStart"/>
        <w:r w:rsidR="00A7121A">
          <w:rPr>
            <w:sz w:val="24"/>
            <w:szCs w:val="24"/>
            <w:lang w:val="el-GR"/>
          </w:rPr>
          <w:t>υπερσυνδέσμους</w:t>
        </w:r>
      </w:ins>
      <w:proofErr w:type="spellEnd"/>
      <w:r w:rsidRPr="00F12302">
        <w:rPr>
          <w:sz w:val="24"/>
          <w:szCs w:val="24"/>
          <w:lang w:val="el-GR"/>
        </w:rPr>
        <w:t xml:space="preserve"> όλων των δημοσιεύσεων.</w:t>
      </w:r>
    </w:p>
    <w:p w14:paraId="45FDAA71" w14:textId="2ABEE943" w:rsidR="00F829E6" w:rsidRPr="00F12302" w:rsidRDefault="00F12302" w:rsidP="00F12302">
      <w:pPr>
        <w:jc w:val="center"/>
        <w:rPr>
          <w:sz w:val="24"/>
          <w:szCs w:val="24"/>
          <w:lang w:val="el-GR"/>
        </w:rPr>
      </w:pPr>
      <w:bookmarkStart w:id="2595" w:name="_Toc78604300"/>
      <w:r>
        <w:rPr>
          <w:rFonts w:ascii="Calibri" w:eastAsia="Calibri" w:hAnsi="Calibri" w:cs="Calibri"/>
          <w:bCs/>
          <w:noProof/>
          <w:lang w:val="el-GR"/>
        </w:rPr>
        <w:drawing>
          <wp:inline distT="0" distB="0" distL="0" distR="0" wp14:anchorId="6D20FED1" wp14:editId="47240AE1">
            <wp:extent cx="5942883" cy="3315694"/>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9071" cy="3319146"/>
                    </a:xfrm>
                    <a:prstGeom prst="rect">
                      <a:avLst/>
                    </a:prstGeom>
                  </pic:spPr>
                </pic:pic>
              </a:graphicData>
            </a:graphic>
          </wp:inline>
        </w:drawing>
      </w:r>
      <w:bookmarkStart w:id="2596" w:name="_Ref78472471"/>
      <w:bookmarkStart w:id="2597" w:name="_Toc77198285"/>
      <w:bookmarkStart w:id="2598" w:name="_Toc77201069"/>
      <w:bookmarkStart w:id="2599" w:name="_Toc77201370"/>
      <w:bookmarkStart w:id="2600" w:name="_Toc77212426"/>
      <w:bookmarkStart w:id="2601" w:name="_Toc77796833"/>
      <w:bookmarkStart w:id="2602" w:name="_Toc78288014"/>
      <w:bookmarkStart w:id="2603" w:name="_Toc78469324"/>
      <w:bookmarkStart w:id="2604" w:name="_Toc78589210"/>
      <w:r w:rsidR="00F829E6" w:rsidRPr="003C59CA">
        <w:rPr>
          <w:b/>
          <w:bCs/>
          <w:i/>
          <w:iCs/>
          <w:sz w:val="24"/>
          <w:szCs w:val="24"/>
          <w:lang w:val="el-GR"/>
        </w:rPr>
        <w:t xml:space="preserve">Εικόνα </w:t>
      </w:r>
      <w:r w:rsidR="00F829E6" w:rsidRPr="003C59CA">
        <w:rPr>
          <w:b/>
          <w:bCs/>
          <w:i/>
          <w:iCs/>
          <w:sz w:val="24"/>
          <w:szCs w:val="24"/>
        </w:rPr>
        <w:fldChar w:fldCharType="begin"/>
      </w:r>
      <w:r w:rsidR="00F829E6" w:rsidRPr="003C59CA">
        <w:rPr>
          <w:b/>
          <w:bCs/>
          <w:i/>
          <w:iCs/>
          <w:sz w:val="24"/>
          <w:szCs w:val="24"/>
          <w:lang w:val="el-GR"/>
        </w:rPr>
        <w:instrText xml:space="preserve"> </w:instrText>
      </w:r>
      <w:r w:rsidR="00F829E6" w:rsidRPr="003C59CA">
        <w:rPr>
          <w:b/>
          <w:bCs/>
          <w:i/>
          <w:iCs/>
          <w:sz w:val="24"/>
          <w:szCs w:val="24"/>
        </w:rPr>
        <w:instrText>SEQ</w:instrText>
      </w:r>
      <w:r w:rsidR="00F829E6" w:rsidRPr="003C59CA">
        <w:rPr>
          <w:b/>
          <w:bCs/>
          <w:i/>
          <w:iCs/>
          <w:sz w:val="24"/>
          <w:szCs w:val="24"/>
          <w:lang w:val="el-GR"/>
        </w:rPr>
        <w:instrText xml:space="preserve"> Εικόνα \* </w:instrText>
      </w:r>
      <w:r w:rsidR="00F829E6" w:rsidRPr="003C59CA">
        <w:rPr>
          <w:b/>
          <w:bCs/>
          <w:i/>
          <w:iCs/>
          <w:sz w:val="24"/>
          <w:szCs w:val="24"/>
        </w:rPr>
        <w:instrText>ARABIC</w:instrText>
      </w:r>
      <w:r w:rsidR="00F829E6" w:rsidRPr="003C59CA">
        <w:rPr>
          <w:b/>
          <w:bCs/>
          <w:i/>
          <w:iCs/>
          <w:sz w:val="24"/>
          <w:szCs w:val="24"/>
          <w:lang w:val="el-GR"/>
        </w:rPr>
        <w:instrText xml:space="preserve"> </w:instrText>
      </w:r>
      <w:r w:rsidR="00F829E6" w:rsidRPr="003C59CA">
        <w:rPr>
          <w:b/>
          <w:bCs/>
          <w:i/>
          <w:iCs/>
          <w:sz w:val="24"/>
          <w:szCs w:val="24"/>
        </w:rPr>
        <w:fldChar w:fldCharType="separate"/>
      </w:r>
      <w:r w:rsidR="00582156" w:rsidRPr="00582156">
        <w:rPr>
          <w:b/>
          <w:bCs/>
          <w:i/>
          <w:iCs/>
          <w:noProof/>
          <w:sz w:val="24"/>
          <w:szCs w:val="24"/>
          <w:lang w:val="el-GR"/>
        </w:rPr>
        <w:t>53</w:t>
      </w:r>
      <w:r w:rsidR="00F829E6" w:rsidRPr="003C59CA">
        <w:rPr>
          <w:b/>
          <w:bCs/>
          <w:i/>
          <w:iCs/>
          <w:sz w:val="24"/>
          <w:szCs w:val="24"/>
        </w:rPr>
        <w:fldChar w:fldCharType="end"/>
      </w:r>
      <w:bookmarkEnd w:id="2596"/>
      <w:r w:rsidR="00F829E6" w:rsidRPr="003C59CA">
        <w:rPr>
          <w:b/>
          <w:bCs/>
          <w:i/>
          <w:iCs/>
          <w:sz w:val="24"/>
          <w:szCs w:val="24"/>
          <w:lang w:val="el-GR"/>
        </w:rPr>
        <w:t xml:space="preserve">: Συναρτήσεις </w:t>
      </w:r>
      <w:r w:rsidR="00F829E6" w:rsidRPr="003C59CA">
        <w:rPr>
          <w:b/>
          <w:bCs/>
          <w:i/>
          <w:iCs/>
          <w:sz w:val="24"/>
          <w:szCs w:val="24"/>
        </w:rPr>
        <w:t>searchforuser</w:t>
      </w:r>
      <w:r w:rsidR="00F829E6" w:rsidRPr="003C59CA">
        <w:rPr>
          <w:b/>
          <w:bCs/>
          <w:i/>
          <w:iCs/>
          <w:sz w:val="24"/>
          <w:szCs w:val="24"/>
          <w:lang w:val="el-GR"/>
        </w:rPr>
        <w:t xml:space="preserve"> και </w:t>
      </w:r>
      <w:r w:rsidR="00F829E6" w:rsidRPr="003C59CA">
        <w:rPr>
          <w:b/>
          <w:bCs/>
          <w:i/>
          <w:iCs/>
          <w:sz w:val="24"/>
          <w:szCs w:val="24"/>
        </w:rPr>
        <w:t>scrolldown</w:t>
      </w:r>
      <w:bookmarkEnd w:id="2595"/>
      <w:bookmarkEnd w:id="2597"/>
      <w:bookmarkEnd w:id="2598"/>
      <w:bookmarkEnd w:id="2599"/>
      <w:bookmarkEnd w:id="2600"/>
      <w:bookmarkEnd w:id="2601"/>
      <w:bookmarkEnd w:id="2602"/>
      <w:bookmarkEnd w:id="2603"/>
      <w:bookmarkEnd w:id="2604"/>
    </w:p>
    <w:p w14:paraId="2BE5A6DF" w14:textId="7442021F" w:rsidR="00151361" w:rsidRPr="00F12302" w:rsidRDefault="00151361" w:rsidP="006D2519">
      <w:pPr>
        <w:rPr>
          <w:sz w:val="24"/>
          <w:szCs w:val="24"/>
          <w:lang w:val="el-GR"/>
        </w:rPr>
      </w:pPr>
      <w:r w:rsidRPr="00F12302">
        <w:rPr>
          <w:sz w:val="24"/>
          <w:szCs w:val="24"/>
          <w:lang w:val="el-GR"/>
        </w:rPr>
        <w:lastRenderedPageBreak/>
        <w:t xml:space="preserve">Στην γραμμή 18 μέσω της συνάρτησης </w:t>
      </w:r>
      <w:r w:rsidRPr="00F12302">
        <w:rPr>
          <w:sz w:val="24"/>
          <w:szCs w:val="24"/>
        </w:rPr>
        <w:t>takepostlinks</w:t>
      </w:r>
      <w:r w:rsidRPr="00F12302">
        <w:rPr>
          <w:sz w:val="24"/>
          <w:szCs w:val="24"/>
          <w:lang w:val="el-GR"/>
        </w:rPr>
        <w:t xml:space="preserve"> (</w:t>
      </w:r>
      <w:r w:rsidR="007F5B54" w:rsidRPr="00F12302">
        <w:rPr>
          <w:sz w:val="24"/>
          <w:szCs w:val="24"/>
          <w:lang w:val="el-GR"/>
        </w:rPr>
        <w:fldChar w:fldCharType="begin"/>
      </w:r>
      <w:r w:rsidR="007F5B54" w:rsidRPr="00F12302">
        <w:rPr>
          <w:sz w:val="24"/>
          <w:szCs w:val="24"/>
          <w:lang w:val="el-GR"/>
        </w:rPr>
        <w:instrText xml:space="preserve"> REF _Ref78472489 \h </w:instrText>
      </w:r>
      <w:r w:rsidR="00F12302">
        <w:rPr>
          <w:sz w:val="24"/>
          <w:szCs w:val="24"/>
          <w:lang w:val="el-GR"/>
        </w:rPr>
        <w:instrText xml:space="preserve"> \* MERGEFORMAT </w:instrText>
      </w:r>
      <w:r w:rsidR="007F5B54" w:rsidRPr="00F12302">
        <w:rPr>
          <w:sz w:val="24"/>
          <w:szCs w:val="24"/>
          <w:lang w:val="el-GR"/>
        </w:rPr>
      </w:r>
      <w:r w:rsidR="007F5B54" w:rsidRPr="00F12302">
        <w:rPr>
          <w:sz w:val="24"/>
          <w:szCs w:val="24"/>
          <w:lang w:val="el-GR"/>
        </w:rPr>
        <w:fldChar w:fldCharType="separate"/>
      </w:r>
      <w:r w:rsidR="007F5B54" w:rsidRPr="00F12302">
        <w:rPr>
          <w:b/>
          <w:bCs/>
          <w:i/>
          <w:iCs/>
          <w:sz w:val="24"/>
          <w:szCs w:val="24"/>
          <w:lang w:val="el-GR"/>
        </w:rPr>
        <w:t xml:space="preserve">Εικόνα </w:t>
      </w:r>
      <w:r w:rsidR="007F5B54" w:rsidRPr="00F12302">
        <w:rPr>
          <w:b/>
          <w:bCs/>
          <w:i/>
          <w:iCs/>
          <w:noProof/>
          <w:sz w:val="24"/>
          <w:szCs w:val="24"/>
          <w:lang w:val="el-GR"/>
        </w:rPr>
        <w:t>54</w:t>
      </w:r>
      <w:r w:rsidR="007F5B54" w:rsidRPr="00F12302">
        <w:rPr>
          <w:sz w:val="24"/>
          <w:szCs w:val="24"/>
          <w:lang w:val="el-GR"/>
        </w:rPr>
        <w:fldChar w:fldCharType="end"/>
      </w:r>
      <w:r w:rsidRPr="00F12302">
        <w:rPr>
          <w:sz w:val="24"/>
          <w:szCs w:val="24"/>
          <w:lang w:val="el-GR"/>
        </w:rPr>
        <w:t xml:space="preserve">) </w:t>
      </w:r>
      <w:r w:rsidR="00A446C8" w:rsidRPr="00F12302">
        <w:rPr>
          <w:sz w:val="24"/>
          <w:szCs w:val="24"/>
          <w:lang w:val="el-GR"/>
        </w:rPr>
        <w:t>εξάγουμε από τον δυναμικό κώδικα τις διευθύνσεις των προφίλ με ειδική αναζήτηση. Αυτές τις διευθύνσεις τις φορτώνουμε σε μια λίστα για μετέπειτα χρήση.</w:t>
      </w:r>
    </w:p>
    <w:p w14:paraId="724BB3C3" w14:textId="23912E7F" w:rsidR="00F829E6" w:rsidRDefault="00F829E6" w:rsidP="00F12302">
      <w:pPr>
        <w:jc w:val="center"/>
        <w:rPr>
          <w:lang w:val="el-GR"/>
        </w:rPr>
      </w:pPr>
      <w:r>
        <w:rPr>
          <w:noProof/>
        </w:rPr>
        <w:drawing>
          <wp:inline distT="0" distB="0" distL="0" distR="0" wp14:anchorId="13B186E5" wp14:editId="2D7727AB">
            <wp:extent cx="5943600" cy="268351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2683510"/>
                    </a:xfrm>
                    <a:prstGeom prst="rect">
                      <a:avLst/>
                    </a:prstGeom>
                  </pic:spPr>
                </pic:pic>
              </a:graphicData>
            </a:graphic>
          </wp:inline>
        </w:drawing>
      </w:r>
    </w:p>
    <w:p w14:paraId="0570D305" w14:textId="1576DE55" w:rsidR="00F829E6" w:rsidRPr="003C59CA" w:rsidRDefault="00F829E6" w:rsidP="00F12302">
      <w:pPr>
        <w:jc w:val="center"/>
        <w:rPr>
          <w:b/>
          <w:bCs/>
          <w:i/>
          <w:iCs/>
          <w:sz w:val="24"/>
          <w:szCs w:val="24"/>
          <w:lang w:val="el-GR"/>
        </w:rPr>
      </w:pPr>
      <w:bookmarkStart w:id="2605" w:name="_Ref78472489"/>
      <w:bookmarkStart w:id="2606" w:name="_Toc77198286"/>
      <w:bookmarkStart w:id="2607" w:name="_Toc77201070"/>
      <w:bookmarkStart w:id="2608" w:name="_Toc77201371"/>
      <w:bookmarkStart w:id="2609" w:name="_Toc77212427"/>
      <w:bookmarkStart w:id="2610" w:name="_Toc77796834"/>
      <w:bookmarkStart w:id="2611" w:name="_Toc78288015"/>
      <w:bookmarkStart w:id="2612" w:name="_Toc78469325"/>
      <w:bookmarkStart w:id="2613" w:name="_Toc78589211"/>
      <w:bookmarkStart w:id="2614" w:name="_Toc78604301"/>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582156" w:rsidRPr="00582156">
        <w:rPr>
          <w:b/>
          <w:bCs/>
          <w:i/>
          <w:iCs/>
          <w:noProof/>
          <w:sz w:val="24"/>
          <w:szCs w:val="24"/>
          <w:lang w:val="el-GR"/>
        </w:rPr>
        <w:t>54</w:t>
      </w:r>
      <w:r w:rsidRPr="003C59CA">
        <w:rPr>
          <w:b/>
          <w:bCs/>
          <w:i/>
          <w:iCs/>
          <w:sz w:val="24"/>
          <w:szCs w:val="24"/>
        </w:rPr>
        <w:fldChar w:fldCharType="end"/>
      </w:r>
      <w:bookmarkEnd w:id="2605"/>
      <w:r w:rsidRPr="003C59CA">
        <w:rPr>
          <w:b/>
          <w:bCs/>
          <w:i/>
          <w:iCs/>
          <w:sz w:val="24"/>
          <w:szCs w:val="24"/>
          <w:lang w:val="el-GR"/>
        </w:rPr>
        <w:t xml:space="preserve">: Συνάρτηση </w:t>
      </w:r>
      <w:r w:rsidRPr="003C59CA">
        <w:rPr>
          <w:b/>
          <w:bCs/>
          <w:i/>
          <w:iCs/>
          <w:sz w:val="24"/>
          <w:szCs w:val="24"/>
        </w:rPr>
        <w:t>takepostlinks</w:t>
      </w:r>
      <w:bookmarkEnd w:id="2606"/>
      <w:bookmarkEnd w:id="2607"/>
      <w:bookmarkEnd w:id="2608"/>
      <w:bookmarkEnd w:id="2609"/>
      <w:bookmarkEnd w:id="2610"/>
      <w:bookmarkEnd w:id="2611"/>
      <w:bookmarkEnd w:id="2612"/>
      <w:bookmarkEnd w:id="2613"/>
      <w:bookmarkEnd w:id="2614"/>
    </w:p>
    <w:p w14:paraId="07F9D0BF" w14:textId="661B5B0E" w:rsidR="00A446C8" w:rsidRPr="00F12302" w:rsidRDefault="00A446C8" w:rsidP="006D2519">
      <w:pPr>
        <w:rPr>
          <w:sz w:val="24"/>
          <w:szCs w:val="24"/>
          <w:lang w:val="el-GR"/>
        </w:rPr>
      </w:pPr>
      <w:r w:rsidRPr="00F12302">
        <w:rPr>
          <w:sz w:val="24"/>
          <w:szCs w:val="24"/>
          <w:lang w:val="el-GR"/>
        </w:rPr>
        <w:t xml:space="preserve">Στη γραμμή 19 έχουμε τη συνάρτηση </w:t>
      </w:r>
      <w:r w:rsidRPr="00F12302">
        <w:rPr>
          <w:sz w:val="24"/>
          <w:szCs w:val="24"/>
        </w:rPr>
        <w:t>RecordInstaValuesToDB</w:t>
      </w:r>
      <w:r w:rsidRPr="00F12302">
        <w:rPr>
          <w:sz w:val="24"/>
          <w:szCs w:val="24"/>
          <w:lang w:val="el-GR"/>
        </w:rPr>
        <w:t xml:space="preserve"> η οποία θα αναλυθεί παρακάτω και τέλος στη γραμμή 21 τερματίζουμε τη σύνδεση μας με τη </w:t>
      </w:r>
      <w:del w:id="2615" w:author="GEORGILAS STYLIANOS" w:date="2021-08-07T14:22:00Z">
        <w:r w:rsidRPr="00F12302" w:rsidDel="0092709A">
          <w:rPr>
            <w:sz w:val="24"/>
            <w:szCs w:val="24"/>
            <w:lang w:val="el-GR"/>
          </w:rPr>
          <w:delText>βάση δεδομένων</w:delText>
        </w:r>
      </w:del>
      <w:ins w:id="2616" w:author="GEORGILAS STYLIANOS" w:date="2021-08-07T14:22:00Z">
        <w:r w:rsidR="0092709A">
          <w:rPr>
            <w:sz w:val="24"/>
            <w:szCs w:val="24"/>
            <w:lang w:val="el-GR"/>
          </w:rPr>
          <w:t>ΒΔ</w:t>
        </w:r>
      </w:ins>
      <w:r w:rsidRPr="00F12302">
        <w:rPr>
          <w:sz w:val="24"/>
          <w:szCs w:val="24"/>
          <w:lang w:val="el-GR"/>
        </w:rPr>
        <w:t xml:space="preserve"> και τερματίζουμε το πρόγραμμα.</w:t>
      </w:r>
    </w:p>
    <w:p w14:paraId="2F462E92" w14:textId="38FA27EE" w:rsidR="00A446C8" w:rsidRPr="00F12302" w:rsidDel="001317A3" w:rsidRDefault="00A446C8" w:rsidP="00A446C8">
      <w:pPr>
        <w:rPr>
          <w:del w:id="2617" w:author="Razis" w:date="2021-08-01T13:17:00Z"/>
          <w:sz w:val="24"/>
          <w:szCs w:val="24"/>
          <w:lang w:val="el-GR"/>
        </w:rPr>
      </w:pPr>
      <w:r w:rsidRPr="00F12302">
        <w:rPr>
          <w:sz w:val="24"/>
          <w:szCs w:val="24"/>
          <w:lang w:val="el-GR"/>
        </w:rPr>
        <w:t xml:space="preserve">Όπως και στα προηγούμενα δύο </w:t>
      </w:r>
      <w:del w:id="2618" w:author="GEORGILAS STYLIANOS" w:date="2021-08-07T14:19:00Z">
        <w:r w:rsidR="00FB196E" w:rsidDel="0092709A">
          <w:rPr>
            <w:rFonts w:ascii="Calibri" w:eastAsia="Calibri" w:hAnsi="Calibri" w:cs="Calibri"/>
            <w:bCs/>
            <w:sz w:val="24"/>
            <w:szCs w:val="24"/>
            <w:lang w:val="el-GR"/>
          </w:rPr>
          <w:delText>Κ.Δ.</w:delText>
        </w:r>
      </w:del>
      <w:ins w:id="2619" w:author="GEORGILAS STYLIANOS" w:date="2021-08-07T14:19:00Z">
        <w:r w:rsidR="0092709A">
          <w:rPr>
            <w:rFonts w:ascii="Calibri" w:eastAsia="Calibri" w:hAnsi="Calibri" w:cs="Calibri"/>
            <w:bCs/>
            <w:sz w:val="24"/>
            <w:szCs w:val="24"/>
            <w:lang w:val="el-GR"/>
          </w:rPr>
          <w:t>ΚΔ</w:t>
        </w:r>
      </w:ins>
      <w:r w:rsidR="00FB196E" w:rsidRPr="0059548D">
        <w:rPr>
          <w:rFonts w:ascii="Calibri" w:eastAsia="Calibri" w:hAnsi="Calibri" w:cs="Calibri"/>
          <w:bCs/>
          <w:sz w:val="24"/>
          <w:szCs w:val="24"/>
          <w:lang w:val="el-GR"/>
        </w:rPr>
        <w:t xml:space="preserve"> </w:t>
      </w:r>
      <w:r w:rsidRPr="00F12302">
        <w:rPr>
          <w:sz w:val="24"/>
          <w:szCs w:val="24"/>
          <w:lang w:val="el-GR"/>
        </w:rPr>
        <w:t xml:space="preserve">η συνάρτηση διαχείρισης και επεξεργασίας των δεδομένων θα αναλυθεί </w:t>
      </w:r>
      <w:del w:id="2620" w:author="Razis" w:date="2021-08-01T13:16:00Z">
        <w:r w:rsidRPr="00F12302" w:rsidDel="001317A3">
          <w:rPr>
            <w:sz w:val="24"/>
            <w:szCs w:val="24"/>
            <w:lang w:val="el-GR"/>
          </w:rPr>
          <w:delText>σε κομμάτια</w:delText>
        </w:r>
      </w:del>
      <w:ins w:id="2621" w:author="Razis" w:date="2021-08-01T13:16:00Z">
        <w:r w:rsidR="001317A3">
          <w:rPr>
            <w:sz w:val="24"/>
            <w:szCs w:val="24"/>
            <w:lang w:val="el-GR"/>
          </w:rPr>
          <w:t>τμηματικά</w:t>
        </w:r>
      </w:ins>
      <w:r w:rsidRPr="00F12302">
        <w:rPr>
          <w:sz w:val="24"/>
          <w:szCs w:val="24"/>
          <w:lang w:val="el-GR"/>
        </w:rPr>
        <w:t>.</w:t>
      </w:r>
      <w:ins w:id="2622" w:author="Razis" w:date="2021-08-01T13:17:00Z">
        <w:r w:rsidR="001317A3">
          <w:rPr>
            <w:sz w:val="24"/>
            <w:szCs w:val="24"/>
            <w:lang w:val="el-GR"/>
          </w:rPr>
          <w:t xml:space="preserve"> </w:t>
        </w:r>
      </w:ins>
    </w:p>
    <w:p w14:paraId="327560D8" w14:textId="29EDAB60" w:rsidR="00A446C8" w:rsidRDefault="00A446C8" w:rsidP="00A446C8">
      <w:pPr>
        <w:rPr>
          <w:sz w:val="24"/>
          <w:szCs w:val="24"/>
          <w:lang w:val="el-GR"/>
        </w:rPr>
      </w:pPr>
      <w:r w:rsidRPr="00F12302">
        <w:rPr>
          <w:sz w:val="24"/>
          <w:szCs w:val="24"/>
          <w:lang w:val="el-GR"/>
        </w:rPr>
        <w:t xml:space="preserve">Στην </w:t>
      </w:r>
      <w:r w:rsidR="00916857" w:rsidRPr="00F12302">
        <w:rPr>
          <w:sz w:val="24"/>
          <w:szCs w:val="24"/>
          <w:lang w:val="el-GR"/>
        </w:rPr>
        <w:fldChar w:fldCharType="begin"/>
      </w:r>
      <w:r w:rsidR="00916857" w:rsidRPr="00F12302">
        <w:rPr>
          <w:sz w:val="24"/>
          <w:szCs w:val="24"/>
          <w:lang w:val="el-GR"/>
        </w:rPr>
        <w:instrText xml:space="preserve"> REF _Ref78472505 \h </w:instrText>
      </w:r>
      <w:r w:rsidR="00F12302">
        <w:rPr>
          <w:sz w:val="24"/>
          <w:szCs w:val="24"/>
          <w:lang w:val="el-GR"/>
        </w:rPr>
        <w:instrText xml:space="preserve"> \* MERGEFORMAT </w:instrText>
      </w:r>
      <w:r w:rsidR="00916857" w:rsidRPr="00F12302">
        <w:rPr>
          <w:sz w:val="24"/>
          <w:szCs w:val="24"/>
          <w:lang w:val="el-GR"/>
        </w:rPr>
      </w:r>
      <w:r w:rsidR="00916857" w:rsidRPr="00F12302">
        <w:rPr>
          <w:sz w:val="24"/>
          <w:szCs w:val="24"/>
          <w:lang w:val="el-GR"/>
        </w:rPr>
        <w:fldChar w:fldCharType="separate"/>
      </w:r>
      <w:r w:rsidR="00916857" w:rsidRPr="00F12302">
        <w:rPr>
          <w:b/>
          <w:bCs/>
          <w:i/>
          <w:iCs/>
          <w:sz w:val="24"/>
          <w:szCs w:val="24"/>
          <w:lang w:val="el-GR"/>
        </w:rPr>
        <w:t xml:space="preserve">Εικόνα </w:t>
      </w:r>
      <w:r w:rsidR="00916857" w:rsidRPr="00F12302">
        <w:rPr>
          <w:b/>
          <w:bCs/>
          <w:i/>
          <w:iCs/>
          <w:noProof/>
          <w:sz w:val="24"/>
          <w:szCs w:val="24"/>
          <w:lang w:val="el-GR"/>
        </w:rPr>
        <w:t>55</w:t>
      </w:r>
      <w:r w:rsidR="00916857" w:rsidRPr="00F12302">
        <w:rPr>
          <w:sz w:val="24"/>
          <w:szCs w:val="24"/>
          <w:lang w:val="el-GR"/>
        </w:rPr>
        <w:fldChar w:fldCharType="end"/>
      </w:r>
      <w:r w:rsidR="00916857" w:rsidRPr="00F12302">
        <w:rPr>
          <w:sz w:val="24"/>
          <w:szCs w:val="24"/>
          <w:lang w:val="el-GR"/>
        </w:rPr>
        <w:t xml:space="preserve"> </w:t>
      </w:r>
      <w:r w:rsidR="00676F08" w:rsidRPr="00F12302">
        <w:rPr>
          <w:sz w:val="24"/>
          <w:szCs w:val="24"/>
          <w:lang w:val="el-GR"/>
        </w:rPr>
        <w:t xml:space="preserve">με βάση το </w:t>
      </w:r>
      <w:r w:rsidR="00676F08" w:rsidRPr="00F12302">
        <w:rPr>
          <w:sz w:val="24"/>
          <w:szCs w:val="24"/>
        </w:rPr>
        <w:t>Instagram</w:t>
      </w:r>
      <w:r w:rsidR="00676F08" w:rsidRPr="00F12302">
        <w:rPr>
          <w:sz w:val="24"/>
          <w:szCs w:val="24"/>
          <w:lang w:val="el-GR"/>
        </w:rPr>
        <w:t xml:space="preserve"> </w:t>
      </w:r>
      <w:r w:rsidR="00676F08" w:rsidRPr="00F12302">
        <w:rPr>
          <w:sz w:val="24"/>
          <w:szCs w:val="24"/>
        </w:rPr>
        <w:t>username</w:t>
      </w:r>
      <w:r w:rsidR="00676F08" w:rsidRPr="00F12302">
        <w:rPr>
          <w:sz w:val="24"/>
          <w:szCs w:val="24"/>
          <w:lang w:val="el-GR"/>
        </w:rPr>
        <w:t xml:space="preserve"> του χρήστη</w:t>
      </w:r>
      <w:r w:rsidRPr="00F12302">
        <w:rPr>
          <w:sz w:val="24"/>
          <w:szCs w:val="24"/>
          <w:lang w:val="el-GR"/>
        </w:rPr>
        <w:t xml:space="preserve"> κάνουμε αναζήτηση στη βάση για το αν υπάρχει το προφίλ του χρήστη στη βάση ή όχι. </w:t>
      </w:r>
    </w:p>
    <w:p w14:paraId="4DA89A7E" w14:textId="77777777" w:rsidR="00F12302" w:rsidRDefault="00F12302" w:rsidP="00F12302">
      <w:pPr>
        <w:jc w:val="center"/>
        <w:rPr>
          <w:b/>
          <w:bCs/>
          <w:i/>
          <w:iCs/>
          <w:sz w:val="24"/>
          <w:szCs w:val="24"/>
          <w:lang w:val="el-GR"/>
        </w:rPr>
      </w:pPr>
      <w:r>
        <w:rPr>
          <w:noProof/>
          <w:lang w:val="el-GR"/>
        </w:rPr>
        <w:drawing>
          <wp:inline distT="0" distB="0" distL="0" distR="0" wp14:anchorId="654EEF45" wp14:editId="344EB105">
            <wp:extent cx="5943600" cy="170953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8057" cy="1710812"/>
                    </a:xfrm>
                    <a:prstGeom prst="rect">
                      <a:avLst/>
                    </a:prstGeom>
                  </pic:spPr>
                </pic:pic>
              </a:graphicData>
            </a:graphic>
          </wp:inline>
        </w:drawing>
      </w:r>
      <w:bookmarkStart w:id="2623" w:name="_Ref78472505"/>
      <w:bookmarkStart w:id="2624" w:name="_Toc77198287"/>
      <w:bookmarkStart w:id="2625" w:name="_Toc77201071"/>
      <w:bookmarkStart w:id="2626" w:name="_Toc77201372"/>
      <w:bookmarkStart w:id="2627" w:name="_Toc77212428"/>
      <w:bookmarkStart w:id="2628" w:name="_Toc77796835"/>
      <w:bookmarkStart w:id="2629" w:name="_Toc78288016"/>
      <w:bookmarkStart w:id="2630" w:name="_Toc78469326"/>
      <w:bookmarkStart w:id="2631" w:name="_Toc78589212"/>
    </w:p>
    <w:p w14:paraId="317DDFA1" w14:textId="4C47BCF7" w:rsidR="00A446C8" w:rsidRPr="00F12302" w:rsidRDefault="00A446C8" w:rsidP="00F12302">
      <w:pPr>
        <w:jc w:val="center"/>
        <w:rPr>
          <w:sz w:val="24"/>
          <w:szCs w:val="24"/>
          <w:lang w:val="el-GR"/>
        </w:rPr>
      </w:pPr>
      <w:bookmarkStart w:id="2632" w:name="_Toc78604302"/>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582156" w:rsidRPr="00582156">
        <w:rPr>
          <w:b/>
          <w:bCs/>
          <w:i/>
          <w:iCs/>
          <w:noProof/>
          <w:sz w:val="24"/>
          <w:szCs w:val="24"/>
          <w:lang w:val="el-GR"/>
        </w:rPr>
        <w:t>55</w:t>
      </w:r>
      <w:r w:rsidRPr="003C59CA">
        <w:rPr>
          <w:b/>
          <w:bCs/>
          <w:i/>
          <w:iCs/>
          <w:sz w:val="24"/>
          <w:szCs w:val="24"/>
        </w:rPr>
        <w:fldChar w:fldCharType="end"/>
      </w:r>
      <w:bookmarkEnd w:id="2623"/>
      <w:r w:rsidRPr="003C59CA">
        <w:rPr>
          <w:b/>
          <w:bCs/>
          <w:i/>
          <w:iCs/>
          <w:sz w:val="24"/>
          <w:szCs w:val="24"/>
          <w:lang w:val="el-GR"/>
        </w:rPr>
        <w:t>:</w:t>
      </w:r>
      <w:r w:rsidR="00F12302">
        <w:rPr>
          <w:b/>
          <w:bCs/>
          <w:i/>
          <w:iCs/>
          <w:sz w:val="24"/>
          <w:szCs w:val="24"/>
          <w:lang w:val="el-GR"/>
        </w:rPr>
        <w:t xml:space="preserve"> </w:t>
      </w:r>
      <w:r w:rsidRPr="003C59CA">
        <w:rPr>
          <w:b/>
          <w:bCs/>
          <w:i/>
          <w:iCs/>
          <w:sz w:val="24"/>
          <w:szCs w:val="24"/>
        </w:rPr>
        <w:t>RecordInstaValuesToDB</w:t>
      </w:r>
      <w:r w:rsidRPr="003C59CA">
        <w:rPr>
          <w:b/>
          <w:bCs/>
          <w:i/>
          <w:iCs/>
          <w:sz w:val="24"/>
          <w:szCs w:val="24"/>
          <w:lang w:val="el-GR"/>
        </w:rPr>
        <w:t xml:space="preserve"> -</w:t>
      </w:r>
      <w:r w:rsidRPr="003C59CA">
        <w:rPr>
          <w:b/>
          <w:bCs/>
          <w:i/>
          <w:iCs/>
          <w:sz w:val="24"/>
          <w:szCs w:val="24"/>
        </w:rPr>
        <w:t>Users</w:t>
      </w:r>
      <w:bookmarkEnd w:id="2624"/>
      <w:bookmarkEnd w:id="2625"/>
      <w:bookmarkEnd w:id="2626"/>
      <w:bookmarkEnd w:id="2627"/>
      <w:bookmarkEnd w:id="2628"/>
      <w:bookmarkEnd w:id="2629"/>
      <w:bookmarkEnd w:id="2630"/>
      <w:bookmarkEnd w:id="2631"/>
      <w:bookmarkEnd w:id="2632"/>
    </w:p>
    <w:p w14:paraId="542566EF" w14:textId="2ECFADBA" w:rsidR="00F829E6" w:rsidRPr="00F12302" w:rsidRDefault="00676F08" w:rsidP="00A446C8">
      <w:pPr>
        <w:rPr>
          <w:sz w:val="24"/>
          <w:szCs w:val="24"/>
          <w:lang w:val="el-GR"/>
        </w:rPr>
      </w:pPr>
      <w:r w:rsidRPr="00F12302">
        <w:rPr>
          <w:sz w:val="24"/>
          <w:szCs w:val="24"/>
          <w:lang w:val="el-GR"/>
        </w:rPr>
        <w:t xml:space="preserve">Στη συνέχεια, στην </w:t>
      </w:r>
      <w:r w:rsidR="00916857" w:rsidRPr="00F12302">
        <w:rPr>
          <w:sz w:val="24"/>
          <w:szCs w:val="24"/>
          <w:lang w:val="el-GR"/>
        </w:rPr>
        <w:fldChar w:fldCharType="begin"/>
      </w:r>
      <w:r w:rsidR="00916857" w:rsidRPr="00F12302">
        <w:rPr>
          <w:sz w:val="24"/>
          <w:szCs w:val="24"/>
          <w:lang w:val="el-GR"/>
        </w:rPr>
        <w:instrText xml:space="preserve"> REF _Ref78472519 \h </w:instrText>
      </w:r>
      <w:r w:rsidR="00F12302">
        <w:rPr>
          <w:sz w:val="24"/>
          <w:szCs w:val="24"/>
          <w:lang w:val="el-GR"/>
        </w:rPr>
        <w:instrText xml:space="preserve"> \* MERGEFORMAT </w:instrText>
      </w:r>
      <w:r w:rsidR="00916857" w:rsidRPr="00F12302">
        <w:rPr>
          <w:sz w:val="24"/>
          <w:szCs w:val="24"/>
          <w:lang w:val="el-GR"/>
        </w:rPr>
      </w:r>
      <w:r w:rsidR="00916857" w:rsidRPr="00F12302">
        <w:rPr>
          <w:sz w:val="24"/>
          <w:szCs w:val="24"/>
          <w:lang w:val="el-GR"/>
        </w:rPr>
        <w:fldChar w:fldCharType="separate"/>
      </w:r>
      <w:r w:rsidR="00916857" w:rsidRPr="00F12302">
        <w:rPr>
          <w:b/>
          <w:bCs/>
          <w:i/>
          <w:iCs/>
          <w:sz w:val="24"/>
          <w:szCs w:val="24"/>
          <w:lang w:val="el-GR"/>
        </w:rPr>
        <w:t xml:space="preserve">Εικόνα </w:t>
      </w:r>
      <w:r w:rsidR="00916857" w:rsidRPr="00F12302">
        <w:rPr>
          <w:b/>
          <w:bCs/>
          <w:i/>
          <w:iCs/>
          <w:noProof/>
          <w:sz w:val="24"/>
          <w:szCs w:val="24"/>
          <w:lang w:val="el-GR"/>
        </w:rPr>
        <w:t>56</w:t>
      </w:r>
      <w:r w:rsidR="00916857" w:rsidRPr="00F12302">
        <w:rPr>
          <w:sz w:val="24"/>
          <w:szCs w:val="24"/>
          <w:lang w:val="el-GR"/>
        </w:rPr>
        <w:fldChar w:fldCharType="end"/>
      </w:r>
      <w:r w:rsidR="00916857" w:rsidRPr="00F12302">
        <w:rPr>
          <w:sz w:val="24"/>
          <w:szCs w:val="24"/>
          <w:lang w:val="el-GR"/>
        </w:rPr>
        <w:t xml:space="preserve"> </w:t>
      </w:r>
      <w:r w:rsidRPr="00F12302">
        <w:rPr>
          <w:sz w:val="24"/>
          <w:szCs w:val="24"/>
          <w:lang w:val="el-GR"/>
        </w:rPr>
        <w:t xml:space="preserve">διατρέχουμε την λίστα με </w:t>
      </w:r>
      <w:del w:id="2633" w:author="GEORGILAS STYLIANOS" w:date="2021-08-07T15:00:00Z">
        <w:r w:rsidRPr="00F12302" w:rsidDel="006A65D5">
          <w:rPr>
            <w:sz w:val="24"/>
            <w:szCs w:val="24"/>
            <w:lang w:val="el-GR"/>
          </w:rPr>
          <w:delText xml:space="preserve">τα </w:delText>
        </w:r>
        <w:r w:rsidRPr="00F12302" w:rsidDel="006A65D5">
          <w:rPr>
            <w:sz w:val="24"/>
            <w:szCs w:val="24"/>
          </w:rPr>
          <w:delText>posts</w:delText>
        </w:r>
      </w:del>
      <w:ins w:id="2634" w:author="GEORGILAS STYLIANOS" w:date="2021-08-07T15:00:00Z">
        <w:r w:rsidR="006A65D5">
          <w:rPr>
            <w:sz w:val="24"/>
            <w:szCs w:val="24"/>
            <w:lang w:val="el-GR"/>
          </w:rPr>
          <w:t xml:space="preserve">τις </w:t>
        </w:r>
        <w:proofErr w:type="spellStart"/>
        <w:r w:rsidR="006A65D5">
          <w:rPr>
            <w:sz w:val="24"/>
            <w:szCs w:val="24"/>
            <w:lang w:val="el-GR"/>
          </w:rPr>
          <w:t>δημοσίευσεις</w:t>
        </w:r>
      </w:ins>
      <w:proofErr w:type="spellEnd"/>
      <w:r w:rsidRPr="00F12302">
        <w:rPr>
          <w:sz w:val="24"/>
          <w:szCs w:val="24"/>
          <w:lang w:val="el-GR"/>
        </w:rPr>
        <w:t xml:space="preserve"> του χρήστη. </w:t>
      </w:r>
    </w:p>
    <w:p w14:paraId="7CE6417D" w14:textId="58738A56" w:rsidR="00F829E6" w:rsidRDefault="00F829E6" w:rsidP="00F12302">
      <w:pPr>
        <w:jc w:val="center"/>
        <w:rPr>
          <w:lang w:val="el-GR"/>
        </w:rPr>
      </w:pPr>
      <w:r>
        <w:rPr>
          <w:noProof/>
        </w:rPr>
        <w:lastRenderedPageBreak/>
        <w:drawing>
          <wp:inline distT="0" distB="0" distL="0" distR="0" wp14:anchorId="638EE0A7" wp14:editId="54114C55">
            <wp:extent cx="5943600" cy="2293004"/>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2293004"/>
                    </a:xfrm>
                    <a:prstGeom prst="rect">
                      <a:avLst/>
                    </a:prstGeom>
                  </pic:spPr>
                </pic:pic>
              </a:graphicData>
            </a:graphic>
          </wp:inline>
        </w:drawing>
      </w:r>
    </w:p>
    <w:p w14:paraId="50AE7AC2" w14:textId="4E3BA1FA" w:rsidR="00F829E6" w:rsidRPr="003C59CA" w:rsidRDefault="00F829E6" w:rsidP="00F12302">
      <w:pPr>
        <w:jc w:val="center"/>
        <w:rPr>
          <w:b/>
          <w:bCs/>
          <w:i/>
          <w:iCs/>
          <w:sz w:val="24"/>
          <w:szCs w:val="24"/>
          <w:lang w:val="el-GR"/>
        </w:rPr>
      </w:pPr>
      <w:bookmarkStart w:id="2635" w:name="_Ref78472519"/>
      <w:bookmarkStart w:id="2636" w:name="_Toc77198288"/>
      <w:bookmarkStart w:id="2637" w:name="_Toc77201072"/>
      <w:bookmarkStart w:id="2638" w:name="_Toc77201373"/>
      <w:bookmarkStart w:id="2639" w:name="_Toc77212429"/>
      <w:bookmarkStart w:id="2640" w:name="_Toc77796836"/>
      <w:bookmarkStart w:id="2641" w:name="_Toc78288017"/>
      <w:bookmarkStart w:id="2642" w:name="_Toc78469327"/>
      <w:bookmarkStart w:id="2643" w:name="_Toc78589213"/>
      <w:bookmarkStart w:id="2644" w:name="_Toc78604303"/>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582156" w:rsidRPr="00582156">
        <w:rPr>
          <w:b/>
          <w:bCs/>
          <w:i/>
          <w:iCs/>
          <w:noProof/>
          <w:sz w:val="24"/>
          <w:szCs w:val="24"/>
          <w:lang w:val="el-GR"/>
        </w:rPr>
        <w:t>56</w:t>
      </w:r>
      <w:r w:rsidRPr="003C59CA">
        <w:rPr>
          <w:b/>
          <w:bCs/>
          <w:i/>
          <w:iCs/>
          <w:sz w:val="24"/>
          <w:szCs w:val="24"/>
        </w:rPr>
        <w:fldChar w:fldCharType="end"/>
      </w:r>
      <w:bookmarkEnd w:id="2635"/>
      <w:r w:rsidRPr="003C59CA">
        <w:rPr>
          <w:b/>
          <w:bCs/>
          <w:i/>
          <w:iCs/>
          <w:sz w:val="24"/>
          <w:szCs w:val="24"/>
          <w:lang w:val="el-GR"/>
        </w:rPr>
        <w:t>:</w:t>
      </w:r>
      <w:r w:rsidR="00F12302">
        <w:rPr>
          <w:b/>
          <w:bCs/>
          <w:i/>
          <w:iCs/>
          <w:sz w:val="24"/>
          <w:szCs w:val="24"/>
          <w:lang w:val="el-GR"/>
        </w:rPr>
        <w:t xml:space="preserve"> </w:t>
      </w:r>
      <w:r w:rsidRPr="003C59CA">
        <w:rPr>
          <w:b/>
          <w:bCs/>
          <w:i/>
          <w:iCs/>
          <w:sz w:val="24"/>
          <w:szCs w:val="24"/>
        </w:rPr>
        <w:t>RecordInstaValuesToDB</w:t>
      </w:r>
      <w:r w:rsidRPr="003C59CA">
        <w:rPr>
          <w:b/>
          <w:bCs/>
          <w:i/>
          <w:iCs/>
          <w:sz w:val="24"/>
          <w:szCs w:val="24"/>
          <w:lang w:val="el-GR"/>
        </w:rPr>
        <w:t xml:space="preserve"> -</w:t>
      </w:r>
      <w:r w:rsidRPr="003C59CA">
        <w:rPr>
          <w:b/>
          <w:bCs/>
          <w:i/>
          <w:iCs/>
          <w:sz w:val="24"/>
          <w:szCs w:val="24"/>
        </w:rPr>
        <w:t>Posts</w:t>
      </w:r>
      <w:bookmarkEnd w:id="2636"/>
      <w:bookmarkEnd w:id="2637"/>
      <w:bookmarkEnd w:id="2638"/>
      <w:bookmarkEnd w:id="2639"/>
      <w:bookmarkEnd w:id="2640"/>
      <w:bookmarkEnd w:id="2641"/>
      <w:bookmarkEnd w:id="2642"/>
      <w:bookmarkEnd w:id="2643"/>
      <w:bookmarkEnd w:id="2644"/>
    </w:p>
    <w:p w14:paraId="7D6A0074" w14:textId="2BD09E19" w:rsidR="00676F08" w:rsidRPr="00F12302" w:rsidRDefault="00676F08" w:rsidP="00A446C8">
      <w:pPr>
        <w:rPr>
          <w:sz w:val="24"/>
          <w:szCs w:val="24"/>
          <w:lang w:val="el-GR"/>
        </w:rPr>
      </w:pPr>
      <w:r w:rsidRPr="00F12302">
        <w:rPr>
          <w:sz w:val="24"/>
          <w:szCs w:val="24"/>
          <w:lang w:val="el-GR"/>
        </w:rPr>
        <w:t xml:space="preserve">Με την συνάρτηση </w:t>
      </w:r>
      <w:r w:rsidRPr="00F12302">
        <w:rPr>
          <w:sz w:val="24"/>
          <w:szCs w:val="24"/>
        </w:rPr>
        <w:t>getjsonofpost</w:t>
      </w:r>
      <w:r w:rsidRPr="00F12302">
        <w:rPr>
          <w:sz w:val="24"/>
          <w:szCs w:val="24"/>
          <w:lang w:val="el-GR"/>
        </w:rPr>
        <w:t xml:space="preserve"> (</w:t>
      </w:r>
      <w:r w:rsidR="00CD0CB1" w:rsidRPr="00F12302">
        <w:rPr>
          <w:sz w:val="24"/>
          <w:szCs w:val="24"/>
          <w:lang w:val="el-GR"/>
        </w:rPr>
        <w:fldChar w:fldCharType="begin"/>
      </w:r>
      <w:r w:rsidR="00CD0CB1" w:rsidRPr="00F12302">
        <w:rPr>
          <w:sz w:val="24"/>
          <w:szCs w:val="24"/>
          <w:lang w:val="el-GR"/>
        </w:rPr>
        <w:instrText xml:space="preserve"> REF _Ref78472630 \h </w:instrText>
      </w:r>
      <w:r w:rsidR="00F12302">
        <w:rPr>
          <w:sz w:val="24"/>
          <w:szCs w:val="24"/>
          <w:lang w:val="el-GR"/>
        </w:rPr>
        <w:instrText xml:space="preserve"> \* MERGEFORMAT </w:instrText>
      </w:r>
      <w:r w:rsidR="00CD0CB1" w:rsidRPr="00F12302">
        <w:rPr>
          <w:sz w:val="24"/>
          <w:szCs w:val="24"/>
          <w:lang w:val="el-GR"/>
        </w:rPr>
      </w:r>
      <w:r w:rsidR="00CD0CB1" w:rsidRPr="00F12302">
        <w:rPr>
          <w:sz w:val="24"/>
          <w:szCs w:val="24"/>
          <w:lang w:val="el-GR"/>
        </w:rPr>
        <w:fldChar w:fldCharType="separate"/>
      </w:r>
      <w:r w:rsidR="00CD0CB1" w:rsidRPr="00F12302">
        <w:rPr>
          <w:b/>
          <w:bCs/>
          <w:i/>
          <w:iCs/>
          <w:sz w:val="24"/>
          <w:szCs w:val="24"/>
          <w:lang w:val="el-GR"/>
        </w:rPr>
        <w:t xml:space="preserve">Εικόνα </w:t>
      </w:r>
      <w:r w:rsidR="00CD0CB1" w:rsidRPr="00F12302">
        <w:rPr>
          <w:b/>
          <w:bCs/>
          <w:i/>
          <w:iCs/>
          <w:noProof/>
          <w:sz w:val="24"/>
          <w:szCs w:val="24"/>
          <w:lang w:val="el-GR"/>
        </w:rPr>
        <w:t>57</w:t>
      </w:r>
      <w:r w:rsidR="00CD0CB1" w:rsidRPr="00F12302">
        <w:rPr>
          <w:sz w:val="24"/>
          <w:szCs w:val="24"/>
          <w:lang w:val="el-GR"/>
        </w:rPr>
        <w:fldChar w:fldCharType="end"/>
      </w:r>
      <w:r w:rsidRPr="00F12302">
        <w:rPr>
          <w:sz w:val="24"/>
          <w:szCs w:val="24"/>
          <w:lang w:val="el-GR"/>
        </w:rPr>
        <w:t xml:space="preserve">), φορτώνουμε την διεύθυνση </w:t>
      </w:r>
      <w:del w:id="2645" w:author="GEORGILAS STYLIANOS" w:date="2021-08-07T15:00:00Z">
        <w:r w:rsidRPr="00F12302" w:rsidDel="006A65D5">
          <w:rPr>
            <w:sz w:val="24"/>
            <w:szCs w:val="24"/>
            <w:lang w:val="el-GR"/>
          </w:rPr>
          <w:delText xml:space="preserve">του </w:delText>
        </w:r>
        <w:r w:rsidRPr="00F12302" w:rsidDel="006A65D5">
          <w:rPr>
            <w:sz w:val="24"/>
            <w:szCs w:val="24"/>
          </w:rPr>
          <w:delText>post</w:delText>
        </w:r>
      </w:del>
      <w:ins w:id="2646" w:author="GEORGILAS STYLIANOS" w:date="2021-08-07T15:00:00Z">
        <w:r w:rsidR="006A65D5">
          <w:rPr>
            <w:sz w:val="24"/>
            <w:szCs w:val="24"/>
            <w:lang w:val="el-GR"/>
          </w:rPr>
          <w:t>της δημοσίευσης</w:t>
        </w:r>
      </w:ins>
      <w:r w:rsidRPr="00F12302">
        <w:rPr>
          <w:sz w:val="24"/>
          <w:szCs w:val="24"/>
          <w:lang w:val="el-GR"/>
        </w:rPr>
        <w:t xml:space="preserve"> στον </w:t>
      </w:r>
      <w:r w:rsidR="00E86336" w:rsidRPr="00F12302">
        <w:rPr>
          <w:sz w:val="24"/>
          <w:szCs w:val="24"/>
        </w:rPr>
        <w:t>Webdriver</w:t>
      </w:r>
      <w:r w:rsidRPr="00F12302">
        <w:rPr>
          <w:sz w:val="24"/>
          <w:szCs w:val="24"/>
          <w:lang w:val="el-GR"/>
        </w:rPr>
        <w:t xml:space="preserve">, εξάγουμε το κομμάτι του δυναμικού κώδικα που επιθυμούμε με ειδική αναζήτηση και με την βοήθεια της βιβλιοθήκης </w:t>
      </w:r>
      <w:r w:rsidRPr="00F12302">
        <w:rPr>
          <w:sz w:val="24"/>
          <w:szCs w:val="24"/>
        </w:rPr>
        <w:t>Json</w:t>
      </w:r>
      <w:r w:rsidRPr="00F12302">
        <w:rPr>
          <w:sz w:val="24"/>
          <w:szCs w:val="24"/>
          <w:lang w:val="el-GR"/>
        </w:rPr>
        <w:t xml:space="preserve"> το μετατρέπουμε σε </w:t>
      </w:r>
      <w:r w:rsidR="007809BE" w:rsidRPr="00F12302">
        <w:rPr>
          <w:sz w:val="24"/>
          <w:szCs w:val="24"/>
        </w:rPr>
        <w:t>JSON</w:t>
      </w:r>
      <w:r w:rsidR="007809BE" w:rsidRPr="00F12302">
        <w:rPr>
          <w:sz w:val="24"/>
          <w:szCs w:val="24"/>
          <w:lang w:val="el-GR"/>
        </w:rPr>
        <w:t xml:space="preserve"> αντικείμενο</w:t>
      </w:r>
      <w:r w:rsidRPr="00F12302">
        <w:rPr>
          <w:sz w:val="24"/>
          <w:szCs w:val="24"/>
          <w:lang w:val="el-GR"/>
        </w:rPr>
        <w:t>.</w:t>
      </w:r>
    </w:p>
    <w:p w14:paraId="507967E9" w14:textId="0519F0E3" w:rsidR="00F829E6" w:rsidRDefault="00F829E6" w:rsidP="00F12302">
      <w:pPr>
        <w:jc w:val="center"/>
        <w:rPr>
          <w:lang w:val="el-GR"/>
        </w:rPr>
      </w:pPr>
      <w:r>
        <w:rPr>
          <w:noProof/>
        </w:rPr>
        <w:drawing>
          <wp:inline distT="0" distB="0" distL="0" distR="0" wp14:anchorId="4F3AE5FE" wp14:editId="0309F1CB">
            <wp:extent cx="5943083" cy="294322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5252" cy="2944299"/>
                    </a:xfrm>
                    <a:prstGeom prst="rect">
                      <a:avLst/>
                    </a:prstGeom>
                  </pic:spPr>
                </pic:pic>
              </a:graphicData>
            </a:graphic>
          </wp:inline>
        </w:drawing>
      </w:r>
    </w:p>
    <w:p w14:paraId="1D2A5FE0" w14:textId="140E5F72" w:rsidR="00F829E6" w:rsidRPr="003C59CA" w:rsidRDefault="00F829E6" w:rsidP="00F12302">
      <w:pPr>
        <w:jc w:val="center"/>
        <w:rPr>
          <w:b/>
          <w:bCs/>
          <w:i/>
          <w:iCs/>
          <w:sz w:val="24"/>
          <w:szCs w:val="24"/>
          <w:lang w:val="el-GR"/>
        </w:rPr>
      </w:pPr>
      <w:bookmarkStart w:id="2647" w:name="_Ref78472630"/>
      <w:bookmarkStart w:id="2648" w:name="_Toc77198289"/>
      <w:bookmarkStart w:id="2649" w:name="_Toc77201073"/>
      <w:bookmarkStart w:id="2650" w:name="_Toc77201374"/>
      <w:bookmarkStart w:id="2651" w:name="_Toc77212430"/>
      <w:bookmarkStart w:id="2652" w:name="_Toc77796837"/>
      <w:bookmarkStart w:id="2653" w:name="_Toc78288018"/>
      <w:bookmarkStart w:id="2654" w:name="_Toc78469328"/>
      <w:bookmarkStart w:id="2655" w:name="_Toc78589214"/>
      <w:bookmarkStart w:id="2656" w:name="_Toc78604304"/>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582156" w:rsidRPr="00582156">
        <w:rPr>
          <w:b/>
          <w:bCs/>
          <w:i/>
          <w:iCs/>
          <w:noProof/>
          <w:sz w:val="24"/>
          <w:szCs w:val="24"/>
          <w:lang w:val="el-GR"/>
        </w:rPr>
        <w:t>57</w:t>
      </w:r>
      <w:r w:rsidRPr="003C59CA">
        <w:rPr>
          <w:b/>
          <w:bCs/>
          <w:i/>
          <w:iCs/>
          <w:sz w:val="24"/>
          <w:szCs w:val="24"/>
        </w:rPr>
        <w:fldChar w:fldCharType="end"/>
      </w:r>
      <w:bookmarkEnd w:id="2647"/>
      <w:r w:rsidRPr="003C59CA">
        <w:rPr>
          <w:b/>
          <w:bCs/>
          <w:i/>
          <w:iCs/>
          <w:sz w:val="24"/>
          <w:szCs w:val="24"/>
          <w:lang w:val="el-GR"/>
        </w:rPr>
        <w:t xml:space="preserve">: Συνάρτηση </w:t>
      </w:r>
      <w:r w:rsidRPr="003C59CA">
        <w:rPr>
          <w:b/>
          <w:bCs/>
          <w:i/>
          <w:iCs/>
          <w:sz w:val="24"/>
          <w:szCs w:val="24"/>
        </w:rPr>
        <w:t>getjsonofpost</w:t>
      </w:r>
      <w:bookmarkEnd w:id="2648"/>
      <w:bookmarkEnd w:id="2649"/>
      <w:bookmarkEnd w:id="2650"/>
      <w:bookmarkEnd w:id="2651"/>
      <w:bookmarkEnd w:id="2652"/>
      <w:bookmarkEnd w:id="2653"/>
      <w:bookmarkEnd w:id="2654"/>
      <w:bookmarkEnd w:id="2655"/>
      <w:bookmarkEnd w:id="2656"/>
    </w:p>
    <w:p w14:paraId="086485B3" w14:textId="0C77A07E" w:rsidR="006F7F16" w:rsidRPr="00F12302" w:rsidRDefault="006F7F16" w:rsidP="00A446C8">
      <w:pPr>
        <w:rPr>
          <w:sz w:val="24"/>
          <w:szCs w:val="24"/>
          <w:lang w:val="el-GR"/>
        </w:rPr>
      </w:pPr>
      <w:r w:rsidRPr="00F12302">
        <w:rPr>
          <w:sz w:val="24"/>
          <w:szCs w:val="24"/>
          <w:lang w:val="el-GR"/>
        </w:rPr>
        <w:t xml:space="preserve">Αυτό το </w:t>
      </w:r>
      <w:r w:rsidR="007809BE" w:rsidRPr="00F12302">
        <w:rPr>
          <w:sz w:val="24"/>
          <w:szCs w:val="24"/>
        </w:rPr>
        <w:t>JSON</w:t>
      </w:r>
      <w:r w:rsidR="007809BE" w:rsidRPr="00F12302">
        <w:rPr>
          <w:sz w:val="24"/>
          <w:szCs w:val="24"/>
          <w:lang w:val="el-GR"/>
        </w:rPr>
        <w:t xml:space="preserve"> αντικείμενο</w:t>
      </w:r>
      <w:r w:rsidRPr="00F12302">
        <w:rPr>
          <w:sz w:val="24"/>
          <w:szCs w:val="24"/>
          <w:lang w:val="el-GR"/>
        </w:rPr>
        <w:t xml:space="preserve"> μπαίνει ως όρισμα στην συνάρτηση </w:t>
      </w:r>
      <w:r w:rsidRPr="00F12302">
        <w:rPr>
          <w:sz w:val="24"/>
          <w:szCs w:val="24"/>
        </w:rPr>
        <w:t>getpostmetadata</w:t>
      </w:r>
      <w:r w:rsidR="00CD0CB1" w:rsidRPr="00F12302">
        <w:rPr>
          <w:sz w:val="24"/>
          <w:szCs w:val="24"/>
          <w:lang w:val="el-GR"/>
        </w:rPr>
        <w:t xml:space="preserve"> (</w:t>
      </w:r>
      <w:r w:rsidR="00CD0CB1" w:rsidRPr="00F12302">
        <w:rPr>
          <w:sz w:val="24"/>
          <w:szCs w:val="24"/>
          <w:lang w:val="el-GR"/>
        </w:rPr>
        <w:fldChar w:fldCharType="begin"/>
      </w:r>
      <w:r w:rsidR="00CD0CB1" w:rsidRPr="00F12302">
        <w:rPr>
          <w:sz w:val="24"/>
          <w:szCs w:val="24"/>
          <w:lang w:val="el-GR"/>
        </w:rPr>
        <w:instrText xml:space="preserve"> REF _Ref78472648 \h </w:instrText>
      </w:r>
      <w:r w:rsidR="00F12302">
        <w:rPr>
          <w:sz w:val="24"/>
          <w:szCs w:val="24"/>
          <w:lang w:val="el-GR"/>
        </w:rPr>
        <w:instrText xml:space="preserve"> \* MERGEFORMAT </w:instrText>
      </w:r>
      <w:r w:rsidR="00CD0CB1" w:rsidRPr="00F12302">
        <w:rPr>
          <w:sz w:val="24"/>
          <w:szCs w:val="24"/>
          <w:lang w:val="el-GR"/>
        </w:rPr>
      </w:r>
      <w:r w:rsidR="00CD0CB1" w:rsidRPr="00F12302">
        <w:rPr>
          <w:sz w:val="24"/>
          <w:szCs w:val="24"/>
          <w:lang w:val="el-GR"/>
        </w:rPr>
        <w:fldChar w:fldCharType="separate"/>
      </w:r>
      <w:r w:rsidR="00CD0CB1" w:rsidRPr="00F12302">
        <w:rPr>
          <w:b/>
          <w:bCs/>
          <w:i/>
          <w:iCs/>
          <w:sz w:val="24"/>
          <w:szCs w:val="24"/>
          <w:lang w:val="el-GR"/>
        </w:rPr>
        <w:t xml:space="preserve">Εικόνα </w:t>
      </w:r>
      <w:r w:rsidR="00CD0CB1" w:rsidRPr="00F12302">
        <w:rPr>
          <w:b/>
          <w:bCs/>
          <w:i/>
          <w:iCs/>
          <w:noProof/>
          <w:sz w:val="24"/>
          <w:szCs w:val="24"/>
          <w:lang w:val="el-GR"/>
        </w:rPr>
        <w:t>58</w:t>
      </w:r>
      <w:r w:rsidR="00CD0CB1" w:rsidRPr="00F12302">
        <w:rPr>
          <w:sz w:val="24"/>
          <w:szCs w:val="24"/>
          <w:lang w:val="el-GR"/>
        </w:rPr>
        <w:fldChar w:fldCharType="end"/>
      </w:r>
      <w:r w:rsidR="00CD0CB1" w:rsidRPr="00F12302">
        <w:rPr>
          <w:sz w:val="24"/>
          <w:szCs w:val="24"/>
          <w:lang w:val="el-GR"/>
        </w:rPr>
        <w:t>)</w:t>
      </w:r>
      <w:r w:rsidRPr="00F12302">
        <w:rPr>
          <w:sz w:val="24"/>
          <w:szCs w:val="24"/>
          <w:lang w:val="el-GR"/>
        </w:rPr>
        <w:t xml:space="preserve">. Σε αυτή την συνάρτηση διατρέχουμε το </w:t>
      </w:r>
      <w:r w:rsidR="007809BE" w:rsidRPr="00F12302">
        <w:rPr>
          <w:sz w:val="24"/>
          <w:szCs w:val="24"/>
        </w:rPr>
        <w:t>JSON</w:t>
      </w:r>
      <w:r w:rsidR="007809BE" w:rsidRPr="00F12302">
        <w:rPr>
          <w:sz w:val="24"/>
          <w:szCs w:val="24"/>
          <w:lang w:val="el-GR"/>
        </w:rPr>
        <w:t xml:space="preserve"> αντικείμενο</w:t>
      </w:r>
      <w:r w:rsidRPr="00F12302">
        <w:rPr>
          <w:sz w:val="24"/>
          <w:szCs w:val="24"/>
          <w:lang w:val="el-GR"/>
        </w:rPr>
        <w:t xml:space="preserve"> και λαμβάνουμε όσες πληροφορίες χρειαζόμαστε.</w:t>
      </w:r>
    </w:p>
    <w:p w14:paraId="12A22AD2" w14:textId="6A257995" w:rsidR="00676F08" w:rsidRDefault="00F829E6" w:rsidP="00F12302">
      <w:pPr>
        <w:keepNext/>
        <w:jc w:val="center"/>
      </w:pPr>
      <w:r>
        <w:rPr>
          <w:noProof/>
        </w:rPr>
        <w:lastRenderedPageBreak/>
        <w:drawing>
          <wp:inline distT="0" distB="0" distL="0" distR="0" wp14:anchorId="3AB63B65" wp14:editId="62EDC554">
            <wp:extent cx="5943600" cy="2819131"/>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2819131"/>
                    </a:xfrm>
                    <a:prstGeom prst="rect">
                      <a:avLst/>
                    </a:prstGeom>
                  </pic:spPr>
                </pic:pic>
              </a:graphicData>
            </a:graphic>
          </wp:inline>
        </w:drawing>
      </w:r>
    </w:p>
    <w:p w14:paraId="36F47830" w14:textId="2ABDEB47" w:rsidR="00F829E6" w:rsidRPr="00C515F0" w:rsidDel="001317A3" w:rsidRDefault="00F829E6" w:rsidP="00F12302">
      <w:pPr>
        <w:jc w:val="center"/>
        <w:rPr>
          <w:del w:id="2657" w:author="Razis" w:date="2021-08-01T13:17:00Z"/>
          <w:b/>
          <w:bCs/>
          <w:i/>
          <w:iCs/>
          <w:sz w:val="24"/>
          <w:szCs w:val="24"/>
          <w:lang w:val="el-GR"/>
        </w:rPr>
      </w:pPr>
      <w:bookmarkStart w:id="2658" w:name="_Ref78472648"/>
      <w:bookmarkStart w:id="2659" w:name="_Toc77198290"/>
      <w:bookmarkStart w:id="2660" w:name="_Toc77201074"/>
      <w:bookmarkStart w:id="2661" w:name="_Toc77201375"/>
      <w:bookmarkStart w:id="2662" w:name="_Toc77212431"/>
      <w:bookmarkStart w:id="2663" w:name="_Toc77796838"/>
      <w:bookmarkStart w:id="2664" w:name="_Toc78288019"/>
      <w:bookmarkStart w:id="2665" w:name="_Toc78469329"/>
      <w:bookmarkStart w:id="2666" w:name="_Toc78589215"/>
      <w:bookmarkStart w:id="2667" w:name="_Toc78604305"/>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582156" w:rsidRPr="00582156">
        <w:rPr>
          <w:b/>
          <w:bCs/>
          <w:i/>
          <w:iCs/>
          <w:noProof/>
          <w:sz w:val="24"/>
          <w:szCs w:val="24"/>
          <w:lang w:val="el-GR"/>
        </w:rPr>
        <w:t>58</w:t>
      </w:r>
      <w:r w:rsidRPr="00C515F0">
        <w:rPr>
          <w:b/>
          <w:bCs/>
          <w:i/>
          <w:iCs/>
          <w:sz w:val="24"/>
          <w:szCs w:val="24"/>
        </w:rPr>
        <w:fldChar w:fldCharType="end"/>
      </w:r>
      <w:bookmarkEnd w:id="2658"/>
      <w:r w:rsidRPr="00C515F0">
        <w:rPr>
          <w:b/>
          <w:bCs/>
          <w:i/>
          <w:iCs/>
          <w:sz w:val="24"/>
          <w:szCs w:val="24"/>
          <w:lang w:val="el-GR"/>
        </w:rPr>
        <w:t xml:space="preserve">: Συνάρτηση </w:t>
      </w:r>
      <w:r w:rsidRPr="00C515F0">
        <w:rPr>
          <w:b/>
          <w:bCs/>
          <w:i/>
          <w:iCs/>
          <w:sz w:val="24"/>
          <w:szCs w:val="24"/>
        </w:rPr>
        <w:t>getpostmetadata</w:t>
      </w:r>
      <w:bookmarkEnd w:id="2659"/>
      <w:bookmarkEnd w:id="2660"/>
      <w:bookmarkEnd w:id="2661"/>
      <w:bookmarkEnd w:id="2662"/>
      <w:bookmarkEnd w:id="2663"/>
      <w:bookmarkEnd w:id="2664"/>
      <w:bookmarkEnd w:id="2665"/>
      <w:bookmarkEnd w:id="2666"/>
      <w:bookmarkEnd w:id="2667"/>
    </w:p>
    <w:p w14:paraId="6E9CB4C2" w14:textId="77777777" w:rsidR="00F829E6" w:rsidDel="00D351CD" w:rsidRDefault="00F829E6">
      <w:pPr>
        <w:jc w:val="center"/>
        <w:rPr>
          <w:del w:id="2668" w:author="GEORGILAS STYLIANOS" w:date="2021-08-06T22:58:00Z"/>
          <w:rFonts w:ascii="Calibri" w:eastAsia="Calibri" w:hAnsi="Calibri" w:cs="Calibri"/>
          <w:bCs/>
          <w:lang w:val="el-GR"/>
        </w:rPr>
        <w:pPrChange w:id="2669" w:author="Razis" w:date="2021-08-01T13:17:00Z">
          <w:pPr/>
        </w:pPrChange>
      </w:pPr>
    </w:p>
    <w:p w14:paraId="0C197F1A" w14:textId="21A19550" w:rsidR="00151361" w:rsidRPr="00F12302" w:rsidRDefault="006F7F16" w:rsidP="00C515F0">
      <w:pPr>
        <w:rPr>
          <w:rFonts w:ascii="Calibri" w:eastAsia="Calibri" w:hAnsi="Calibri" w:cs="Calibri"/>
          <w:bCs/>
          <w:sz w:val="24"/>
          <w:szCs w:val="24"/>
          <w:lang w:val="el-GR"/>
        </w:rPr>
      </w:pPr>
      <w:r w:rsidRPr="00F12302">
        <w:rPr>
          <w:rFonts w:ascii="Calibri" w:eastAsia="Calibri" w:hAnsi="Calibri" w:cs="Calibri"/>
          <w:bCs/>
          <w:sz w:val="24"/>
          <w:szCs w:val="24"/>
          <w:lang w:val="el-GR"/>
        </w:rPr>
        <w:t xml:space="preserve">Έπειτα, μόνο </w:t>
      </w:r>
      <w:del w:id="2670" w:author="GEORGILAS STYLIANOS" w:date="2021-08-07T15:01:00Z">
        <w:r w:rsidRPr="00F12302" w:rsidDel="006A65D5">
          <w:rPr>
            <w:rFonts w:ascii="Calibri" w:eastAsia="Calibri" w:hAnsi="Calibri" w:cs="Calibri"/>
            <w:bCs/>
            <w:sz w:val="24"/>
            <w:szCs w:val="24"/>
            <w:lang w:val="el-GR"/>
          </w:rPr>
          <w:delText xml:space="preserve">στο πρώτο </w:delText>
        </w:r>
        <w:r w:rsidRPr="00F12302" w:rsidDel="006A65D5">
          <w:rPr>
            <w:rFonts w:ascii="Calibri" w:eastAsia="Calibri" w:hAnsi="Calibri" w:cs="Calibri"/>
            <w:bCs/>
            <w:sz w:val="24"/>
            <w:szCs w:val="24"/>
          </w:rPr>
          <w:delText>post</w:delText>
        </w:r>
      </w:del>
      <w:ins w:id="2671" w:author="GEORGILAS STYLIANOS" w:date="2021-08-07T15:01:00Z">
        <w:r w:rsidR="006A65D5">
          <w:rPr>
            <w:rFonts w:ascii="Calibri" w:eastAsia="Calibri" w:hAnsi="Calibri" w:cs="Calibri"/>
            <w:bCs/>
            <w:sz w:val="24"/>
            <w:szCs w:val="24"/>
            <w:lang w:val="el-GR"/>
          </w:rPr>
          <w:t>στην πρώτη δημοσίευση</w:t>
        </w:r>
      </w:ins>
      <w:r w:rsidRPr="00F12302">
        <w:rPr>
          <w:rFonts w:ascii="Calibri" w:eastAsia="Calibri" w:hAnsi="Calibri" w:cs="Calibri"/>
          <w:bCs/>
          <w:sz w:val="24"/>
          <w:szCs w:val="24"/>
          <w:lang w:val="el-GR"/>
        </w:rPr>
        <w:t xml:space="preserve">, αν ο χρήστης δεν υπάρχει ήδη στη βάση, καταχωρούμε από μια εγγραφή στους πίνακες </w:t>
      </w:r>
      <w:ins w:id="2672" w:author="GEORGILAS STYLIANOS" w:date="2021-08-06T22:58:00Z">
        <w:r w:rsidR="00D351CD" w:rsidRPr="00D351CD">
          <w:rPr>
            <w:rFonts w:ascii="Calibri" w:eastAsia="Calibri" w:hAnsi="Calibri" w:cs="Calibri"/>
            <w:bCs/>
            <w:sz w:val="24"/>
            <w:szCs w:val="24"/>
            <w:lang w:val="el-GR"/>
            <w:rPrChange w:id="2673" w:author="GEORGILAS STYLIANOS" w:date="2021-08-06T22:59:00Z">
              <w:rPr>
                <w:rFonts w:ascii="Calibri" w:eastAsia="Calibri" w:hAnsi="Calibri" w:cs="Calibri"/>
                <w:bCs/>
                <w:sz w:val="24"/>
                <w:szCs w:val="24"/>
              </w:rPr>
            </w:rPrChange>
          </w:rPr>
          <w:t>“</w:t>
        </w:r>
      </w:ins>
      <w:r w:rsidRPr="00F12302">
        <w:rPr>
          <w:rFonts w:ascii="Calibri" w:eastAsia="Calibri" w:hAnsi="Calibri" w:cs="Calibri"/>
          <w:bCs/>
          <w:sz w:val="24"/>
          <w:szCs w:val="24"/>
        </w:rPr>
        <w:t>Instagram</w:t>
      </w:r>
      <w:ins w:id="2674" w:author="GEORGILAS STYLIANOS" w:date="2021-08-06T22:59:00Z">
        <w:r w:rsidR="00D351CD" w:rsidRPr="00D351CD">
          <w:rPr>
            <w:rFonts w:ascii="Calibri" w:eastAsia="Calibri" w:hAnsi="Calibri" w:cs="Calibri"/>
            <w:bCs/>
            <w:sz w:val="24"/>
            <w:szCs w:val="24"/>
            <w:lang w:val="el-GR"/>
            <w:rPrChange w:id="2675" w:author="GEORGILAS STYLIANOS" w:date="2021-08-06T22:59:00Z">
              <w:rPr>
                <w:rFonts w:ascii="Calibri" w:eastAsia="Calibri" w:hAnsi="Calibri" w:cs="Calibri"/>
                <w:bCs/>
                <w:sz w:val="24"/>
                <w:szCs w:val="24"/>
              </w:rPr>
            </w:rPrChange>
          </w:rPr>
          <w:t>”</w:t>
        </w:r>
      </w:ins>
      <w:r w:rsidRPr="00F12302">
        <w:rPr>
          <w:rFonts w:ascii="Calibri" w:eastAsia="Calibri" w:hAnsi="Calibri" w:cs="Calibri"/>
          <w:bCs/>
          <w:sz w:val="24"/>
          <w:szCs w:val="24"/>
          <w:lang w:val="el-GR"/>
        </w:rPr>
        <w:t xml:space="preserve"> και </w:t>
      </w:r>
      <w:ins w:id="2676" w:author="GEORGILAS STYLIANOS" w:date="2021-08-06T22:59:00Z">
        <w:r w:rsidR="00D351CD" w:rsidRPr="00D351CD">
          <w:rPr>
            <w:rFonts w:ascii="Calibri" w:eastAsia="Calibri" w:hAnsi="Calibri" w:cs="Calibri"/>
            <w:bCs/>
            <w:sz w:val="24"/>
            <w:szCs w:val="24"/>
            <w:lang w:val="el-GR"/>
            <w:rPrChange w:id="2677" w:author="GEORGILAS STYLIANOS" w:date="2021-08-06T22:59:00Z">
              <w:rPr>
                <w:rFonts w:ascii="Calibri" w:eastAsia="Calibri" w:hAnsi="Calibri" w:cs="Calibri"/>
                <w:bCs/>
                <w:sz w:val="24"/>
                <w:szCs w:val="24"/>
              </w:rPr>
            </w:rPrChange>
          </w:rPr>
          <w:t>“</w:t>
        </w:r>
      </w:ins>
      <w:r w:rsidRPr="00F12302">
        <w:rPr>
          <w:rFonts w:ascii="Calibri" w:eastAsia="Calibri" w:hAnsi="Calibri" w:cs="Calibri"/>
          <w:bCs/>
          <w:sz w:val="24"/>
          <w:szCs w:val="24"/>
        </w:rPr>
        <w:t>User</w:t>
      </w:r>
      <w:ins w:id="2678" w:author="GEORGILAS STYLIANOS" w:date="2021-08-06T22:59:00Z">
        <w:r w:rsidR="00D351CD" w:rsidRPr="00D351CD">
          <w:rPr>
            <w:rFonts w:ascii="Calibri" w:eastAsia="Calibri" w:hAnsi="Calibri" w:cs="Calibri"/>
            <w:bCs/>
            <w:sz w:val="24"/>
            <w:szCs w:val="24"/>
            <w:lang w:val="el-GR"/>
            <w:rPrChange w:id="2679" w:author="GEORGILAS STYLIANOS" w:date="2021-08-06T22:59:00Z">
              <w:rPr>
                <w:rFonts w:ascii="Calibri" w:eastAsia="Calibri" w:hAnsi="Calibri" w:cs="Calibri"/>
                <w:bCs/>
                <w:sz w:val="24"/>
                <w:szCs w:val="24"/>
              </w:rPr>
            </w:rPrChange>
          </w:rPr>
          <w:t>”</w:t>
        </w:r>
      </w:ins>
      <w:r w:rsidRPr="00F12302">
        <w:rPr>
          <w:rFonts w:ascii="Calibri" w:eastAsia="Calibri" w:hAnsi="Calibri" w:cs="Calibri"/>
          <w:bCs/>
          <w:sz w:val="24"/>
          <w:szCs w:val="24"/>
          <w:lang w:val="el-GR"/>
        </w:rPr>
        <w:t xml:space="preserve"> (</w:t>
      </w:r>
      <w:r w:rsidR="00CD0CB1" w:rsidRPr="00F12302">
        <w:rPr>
          <w:rFonts w:ascii="Calibri" w:eastAsia="Calibri" w:hAnsi="Calibri" w:cs="Calibri"/>
          <w:bCs/>
          <w:sz w:val="24"/>
          <w:szCs w:val="24"/>
          <w:lang w:val="el-GR"/>
        </w:rPr>
        <w:fldChar w:fldCharType="begin"/>
      </w:r>
      <w:r w:rsidR="00CD0CB1" w:rsidRPr="00F12302">
        <w:rPr>
          <w:rFonts w:ascii="Calibri" w:eastAsia="Calibri" w:hAnsi="Calibri" w:cs="Calibri"/>
          <w:bCs/>
          <w:sz w:val="24"/>
          <w:szCs w:val="24"/>
          <w:lang w:val="el-GR"/>
        </w:rPr>
        <w:instrText xml:space="preserve"> REF _Ref78469382 \h </w:instrText>
      </w:r>
      <w:r w:rsidR="00F12302">
        <w:rPr>
          <w:rFonts w:ascii="Calibri" w:eastAsia="Calibri" w:hAnsi="Calibri" w:cs="Calibri"/>
          <w:bCs/>
          <w:sz w:val="24"/>
          <w:szCs w:val="24"/>
          <w:lang w:val="el-GR"/>
        </w:rPr>
        <w:instrText xml:space="preserve"> \* MERGEFORMAT </w:instrText>
      </w:r>
      <w:r w:rsidR="00CD0CB1" w:rsidRPr="00F12302">
        <w:rPr>
          <w:rFonts w:ascii="Calibri" w:eastAsia="Calibri" w:hAnsi="Calibri" w:cs="Calibri"/>
          <w:bCs/>
          <w:sz w:val="24"/>
          <w:szCs w:val="24"/>
          <w:lang w:val="el-GR"/>
        </w:rPr>
      </w:r>
      <w:r w:rsidR="00CD0CB1" w:rsidRPr="00F12302">
        <w:rPr>
          <w:rFonts w:ascii="Calibri" w:eastAsia="Calibri" w:hAnsi="Calibri" w:cs="Calibri"/>
          <w:bCs/>
          <w:sz w:val="24"/>
          <w:szCs w:val="24"/>
          <w:lang w:val="el-GR"/>
        </w:rPr>
        <w:fldChar w:fldCharType="separate"/>
      </w:r>
      <w:r w:rsidR="00CD0CB1" w:rsidRPr="00F12302">
        <w:rPr>
          <w:b/>
          <w:bCs/>
          <w:sz w:val="24"/>
          <w:szCs w:val="24"/>
          <w:lang w:val="el-GR"/>
        </w:rPr>
        <w:t xml:space="preserve">Εικόνα </w:t>
      </w:r>
      <w:r w:rsidR="00CD0CB1" w:rsidRPr="00F12302">
        <w:rPr>
          <w:b/>
          <w:bCs/>
          <w:noProof/>
          <w:sz w:val="24"/>
          <w:szCs w:val="24"/>
          <w:lang w:val="el-GR"/>
        </w:rPr>
        <w:t>3</w:t>
      </w:r>
      <w:r w:rsidR="00CD0CB1" w:rsidRPr="00F12302">
        <w:rPr>
          <w:rFonts w:ascii="Calibri" w:eastAsia="Calibri" w:hAnsi="Calibri" w:cs="Calibri"/>
          <w:bCs/>
          <w:sz w:val="24"/>
          <w:szCs w:val="24"/>
          <w:lang w:val="el-GR"/>
        </w:rPr>
        <w:fldChar w:fldCharType="end"/>
      </w:r>
      <w:r w:rsidR="00CD0CB1" w:rsidRPr="00F12302">
        <w:rPr>
          <w:rFonts w:ascii="Calibri" w:eastAsia="Calibri" w:hAnsi="Calibri" w:cs="Calibri"/>
          <w:bCs/>
          <w:sz w:val="24"/>
          <w:szCs w:val="24"/>
          <w:lang w:val="el-GR"/>
        </w:rPr>
        <w:t xml:space="preserve"> </w:t>
      </w:r>
      <w:r w:rsidR="00044FA9" w:rsidRPr="00F12302">
        <w:rPr>
          <w:rFonts w:ascii="Calibri" w:eastAsia="Calibri" w:hAnsi="Calibri" w:cs="Calibri"/>
          <w:bCs/>
          <w:sz w:val="24"/>
          <w:szCs w:val="24"/>
          <w:lang w:val="el-GR"/>
        </w:rPr>
        <w:t xml:space="preserve">και </w:t>
      </w:r>
      <w:r w:rsidR="00CD0CB1" w:rsidRPr="00F12302">
        <w:rPr>
          <w:rFonts w:ascii="Calibri" w:eastAsia="Calibri" w:hAnsi="Calibri" w:cs="Calibri"/>
          <w:bCs/>
          <w:sz w:val="24"/>
          <w:szCs w:val="24"/>
          <w:lang w:val="el-GR"/>
        </w:rPr>
        <w:fldChar w:fldCharType="begin"/>
      </w:r>
      <w:r w:rsidR="00CD0CB1" w:rsidRPr="00F12302">
        <w:rPr>
          <w:rFonts w:ascii="Calibri" w:eastAsia="Calibri" w:hAnsi="Calibri" w:cs="Calibri"/>
          <w:bCs/>
          <w:sz w:val="24"/>
          <w:szCs w:val="24"/>
          <w:lang w:val="el-GR"/>
        </w:rPr>
        <w:instrText xml:space="preserve"> REF _Ref78469398 \h </w:instrText>
      </w:r>
      <w:r w:rsidR="00F12302">
        <w:rPr>
          <w:rFonts w:ascii="Calibri" w:eastAsia="Calibri" w:hAnsi="Calibri" w:cs="Calibri"/>
          <w:bCs/>
          <w:sz w:val="24"/>
          <w:szCs w:val="24"/>
          <w:lang w:val="el-GR"/>
        </w:rPr>
        <w:instrText xml:space="preserve"> \* MERGEFORMAT </w:instrText>
      </w:r>
      <w:r w:rsidR="00CD0CB1" w:rsidRPr="00F12302">
        <w:rPr>
          <w:rFonts w:ascii="Calibri" w:eastAsia="Calibri" w:hAnsi="Calibri" w:cs="Calibri"/>
          <w:bCs/>
          <w:sz w:val="24"/>
          <w:szCs w:val="24"/>
          <w:lang w:val="el-GR"/>
        </w:rPr>
      </w:r>
      <w:r w:rsidR="00CD0CB1" w:rsidRPr="00F12302">
        <w:rPr>
          <w:rFonts w:ascii="Calibri" w:eastAsia="Calibri" w:hAnsi="Calibri" w:cs="Calibri"/>
          <w:bCs/>
          <w:sz w:val="24"/>
          <w:szCs w:val="24"/>
          <w:lang w:val="el-GR"/>
        </w:rPr>
        <w:fldChar w:fldCharType="separate"/>
      </w:r>
      <w:r w:rsidR="00CD0CB1" w:rsidRPr="00F12302">
        <w:rPr>
          <w:b/>
          <w:bCs/>
          <w:sz w:val="24"/>
          <w:szCs w:val="24"/>
          <w:lang w:val="el-GR"/>
        </w:rPr>
        <w:t xml:space="preserve">Εικόνα </w:t>
      </w:r>
      <w:r w:rsidR="00CD0CB1" w:rsidRPr="00F12302">
        <w:rPr>
          <w:b/>
          <w:bCs/>
          <w:noProof/>
          <w:sz w:val="24"/>
          <w:szCs w:val="24"/>
          <w:lang w:val="el-GR"/>
        </w:rPr>
        <w:t>4</w:t>
      </w:r>
      <w:r w:rsidR="00CD0CB1" w:rsidRPr="00F12302">
        <w:rPr>
          <w:rFonts w:ascii="Calibri" w:eastAsia="Calibri" w:hAnsi="Calibri" w:cs="Calibri"/>
          <w:bCs/>
          <w:sz w:val="24"/>
          <w:szCs w:val="24"/>
          <w:lang w:val="el-GR"/>
        </w:rPr>
        <w:fldChar w:fldCharType="end"/>
      </w:r>
      <w:r w:rsidRPr="00F12302">
        <w:rPr>
          <w:rFonts w:ascii="Calibri" w:eastAsia="Calibri" w:hAnsi="Calibri" w:cs="Calibri"/>
          <w:bCs/>
          <w:sz w:val="24"/>
          <w:szCs w:val="24"/>
          <w:lang w:val="el-GR"/>
        </w:rPr>
        <w:t xml:space="preserve">) μέσω των συναρτήσεων </w:t>
      </w:r>
      <w:r w:rsidRPr="00F12302">
        <w:rPr>
          <w:rFonts w:ascii="Calibri" w:eastAsia="Calibri" w:hAnsi="Calibri" w:cs="Calibri"/>
          <w:bCs/>
          <w:sz w:val="24"/>
          <w:szCs w:val="24"/>
        </w:rPr>
        <w:t>insertValueInstaUsers</w:t>
      </w:r>
      <w:r w:rsidRPr="00F12302">
        <w:rPr>
          <w:rFonts w:ascii="Calibri" w:eastAsia="Calibri" w:hAnsi="Calibri" w:cs="Calibri"/>
          <w:bCs/>
          <w:sz w:val="24"/>
          <w:szCs w:val="24"/>
          <w:lang w:val="el-GR"/>
        </w:rPr>
        <w:t xml:space="preserve"> και </w:t>
      </w:r>
      <w:r w:rsidRPr="00F12302">
        <w:rPr>
          <w:rFonts w:ascii="Calibri" w:eastAsia="Calibri" w:hAnsi="Calibri" w:cs="Calibri"/>
          <w:bCs/>
          <w:sz w:val="24"/>
          <w:szCs w:val="24"/>
        </w:rPr>
        <w:t>insertInstagramUserId</w:t>
      </w:r>
      <w:r w:rsidRPr="00F12302">
        <w:rPr>
          <w:rFonts w:ascii="Calibri" w:eastAsia="Calibri" w:hAnsi="Calibri" w:cs="Calibri"/>
          <w:bCs/>
          <w:sz w:val="24"/>
          <w:szCs w:val="24"/>
          <w:lang w:val="el-GR"/>
        </w:rPr>
        <w:t xml:space="preserve"> αντίστοιχα. Αν ο χρήστης υπάρχει, απλά </w:t>
      </w:r>
      <w:del w:id="2680" w:author="Razis" w:date="2021-08-01T13:17:00Z">
        <w:r w:rsidRPr="00F12302" w:rsidDel="00061012">
          <w:rPr>
            <w:rFonts w:ascii="Calibri" w:eastAsia="Calibri" w:hAnsi="Calibri" w:cs="Calibri"/>
            <w:bCs/>
            <w:sz w:val="24"/>
            <w:szCs w:val="24"/>
            <w:lang w:val="el-GR"/>
          </w:rPr>
          <w:delText xml:space="preserve">του ανανεώνουμε </w:delText>
        </w:r>
      </w:del>
      <w:ins w:id="2681" w:author="Razis" w:date="2021-08-01T13:17:00Z">
        <w:r w:rsidR="00061012">
          <w:rPr>
            <w:rFonts w:ascii="Calibri" w:eastAsia="Calibri" w:hAnsi="Calibri" w:cs="Calibri"/>
            <w:bCs/>
            <w:sz w:val="24"/>
            <w:szCs w:val="24"/>
            <w:lang w:val="el-GR"/>
          </w:rPr>
          <w:t>ενημερώνουμε</w:t>
        </w:r>
        <w:r w:rsidR="00061012" w:rsidRPr="00F12302">
          <w:rPr>
            <w:rFonts w:ascii="Calibri" w:eastAsia="Calibri" w:hAnsi="Calibri" w:cs="Calibri"/>
            <w:bCs/>
            <w:sz w:val="24"/>
            <w:szCs w:val="24"/>
            <w:lang w:val="el-GR"/>
          </w:rPr>
          <w:t xml:space="preserve"> </w:t>
        </w:r>
      </w:ins>
      <w:r w:rsidRPr="00F12302">
        <w:rPr>
          <w:rFonts w:ascii="Calibri" w:eastAsia="Calibri" w:hAnsi="Calibri" w:cs="Calibri"/>
          <w:bCs/>
          <w:sz w:val="24"/>
          <w:szCs w:val="24"/>
          <w:lang w:val="el-GR"/>
        </w:rPr>
        <w:t xml:space="preserve">κάποιες πληροφορίες στον πίνακα </w:t>
      </w:r>
      <w:ins w:id="2682" w:author="GEORGILAS STYLIANOS" w:date="2021-08-06T22:59:00Z">
        <w:r w:rsidR="00D351CD" w:rsidRPr="00D351CD">
          <w:rPr>
            <w:rFonts w:ascii="Calibri" w:eastAsia="Calibri" w:hAnsi="Calibri" w:cs="Calibri"/>
            <w:bCs/>
            <w:sz w:val="24"/>
            <w:szCs w:val="24"/>
            <w:lang w:val="el-GR"/>
            <w:rPrChange w:id="2683" w:author="GEORGILAS STYLIANOS" w:date="2021-08-06T22:59:00Z">
              <w:rPr>
                <w:rFonts w:ascii="Calibri" w:eastAsia="Calibri" w:hAnsi="Calibri" w:cs="Calibri"/>
                <w:bCs/>
                <w:sz w:val="24"/>
                <w:szCs w:val="24"/>
              </w:rPr>
            </w:rPrChange>
          </w:rPr>
          <w:t>“</w:t>
        </w:r>
      </w:ins>
      <w:r w:rsidRPr="00F12302">
        <w:rPr>
          <w:rFonts w:ascii="Calibri" w:eastAsia="Calibri" w:hAnsi="Calibri" w:cs="Calibri"/>
          <w:bCs/>
          <w:sz w:val="24"/>
          <w:szCs w:val="24"/>
        </w:rPr>
        <w:t>Instagram</w:t>
      </w:r>
      <w:ins w:id="2684" w:author="GEORGILAS STYLIANOS" w:date="2021-08-06T22:59:00Z">
        <w:r w:rsidR="00D351CD" w:rsidRPr="00D351CD">
          <w:rPr>
            <w:rFonts w:ascii="Calibri" w:eastAsia="Calibri" w:hAnsi="Calibri" w:cs="Calibri"/>
            <w:bCs/>
            <w:sz w:val="24"/>
            <w:szCs w:val="24"/>
            <w:lang w:val="el-GR"/>
            <w:rPrChange w:id="2685" w:author="GEORGILAS STYLIANOS" w:date="2021-08-06T23:00:00Z">
              <w:rPr>
                <w:rFonts w:ascii="Calibri" w:eastAsia="Calibri" w:hAnsi="Calibri" w:cs="Calibri"/>
                <w:bCs/>
                <w:sz w:val="24"/>
                <w:szCs w:val="24"/>
              </w:rPr>
            </w:rPrChange>
          </w:rPr>
          <w:t>”</w:t>
        </w:r>
      </w:ins>
      <w:r w:rsidR="003A3B6E" w:rsidRPr="00F12302">
        <w:rPr>
          <w:rFonts w:ascii="Calibri" w:eastAsia="Calibri" w:hAnsi="Calibri" w:cs="Calibri"/>
          <w:bCs/>
          <w:sz w:val="24"/>
          <w:szCs w:val="24"/>
          <w:lang w:val="el-GR"/>
        </w:rPr>
        <w:t xml:space="preserve"> </w:t>
      </w:r>
      <w:del w:id="2686" w:author="Razis" w:date="2021-08-01T13:17:00Z">
        <w:r w:rsidR="003A3B6E" w:rsidRPr="00F12302" w:rsidDel="00061012">
          <w:rPr>
            <w:rFonts w:ascii="Calibri" w:eastAsia="Calibri" w:hAnsi="Calibri" w:cs="Calibri"/>
            <w:bCs/>
            <w:sz w:val="24"/>
            <w:szCs w:val="24"/>
            <w:lang w:val="el-GR"/>
          </w:rPr>
          <w:delText xml:space="preserve">με </w:delText>
        </w:r>
      </w:del>
      <w:ins w:id="2687" w:author="Razis" w:date="2021-08-01T13:17:00Z">
        <w:r w:rsidR="00061012">
          <w:rPr>
            <w:rFonts w:ascii="Calibri" w:eastAsia="Calibri" w:hAnsi="Calibri" w:cs="Calibri"/>
            <w:bCs/>
            <w:sz w:val="24"/>
            <w:szCs w:val="24"/>
            <w:lang w:val="el-GR"/>
          </w:rPr>
          <w:t>μέσω</w:t>
        </w:r>
        <w:r w:rsidR="00061012" w:rsidRPr="00F12302">
          <w:rPr>
            <w:rFonts w:ascii="Calibri" w:eastAsia="Calibri" w:hAnsi="Calibri" w:cs="Calibri"/>
            <w:bCs/>
            <w:sz w:val="24"/>
            <w:szCs w:val="24"/>
            <w:lang w:val="el-GR"/>
          </w:rPr>
          <w:t xml:space="preserve"> </w:t>
        </w:r>
      </w:ins>
      <w:r w:rsidR="003A3B6E" w:rsidRPr="00F12302">
        <w:rPr>
          <w:rFonts w:ascii="Calibri" w:eastAsia="Calibri" w:hAnsi="Calibri" w:cs="Calibri"/>
          <w:bCs/>
          <w:sz w:val="24"/>
          <w:szCs w:val="24"/>
          <w:lang w:val="el-GR"/>
        </w:rPr>
        <w:t>τη</w:t>
      </w:r>
      <w:del w:id="2688" w:author="Razis" w:date="2021-08-01T13:17:00Z">
        <w:r w:rsidR="003A3B6E" w:rsidRPr="00F12302" w:rsidDel="00061012">
          <w:rPr>
            <w:rFonts w:ascii="Calibri" w:eastAsia="Calibri" w:hAnsi="Calibri" w:cs="Calibri"/>
            <w:bCs/>
            <w:sz w:val="24"/>
            <w:szCs w:val="24"/>
            <w:lang w:val="el-GR"/>
          </w:rPr>
          <w:delText>ν</w:delText>
        </w:r>
      </w:del>
      <w:ins w:id="2689" w:author="Razis" w:date="2021-08-01T13:17:00Z">
        <w:r w:rsidR="00061012">
          <w:rPr>
            <w:rFonts w:ascii="Calibri" w:eastAsia="Calibri" w:hAnsi="Calibri" w:cs="Calibri"/>
            <w:bCs/>
            <w:sz w:val="24"/>
            <w:szCs w:val="24"/>
            <w:lang w:val="el-GR"/>
          </w:rPr>
          <w:t>ς</w:t>
        </w:r>
      </w:ins>
      <w:r w:rsidR="003A3B6E" w:rsidRPr="00F12302">
        <w:rPr>
          <w:rFonts w:ascii="Calibri" w:eastAsia="Calibri" w:hAnsi="Calibri" w:cs="Calibri"/>
          <w:bCs/>
          <w:sz w:val="24"/>
          <w:szCs w:val="24"/>
          <w:lang w:val="el-GR"/>
        </w:rPr>
        <w:t xml:space="preserve"> συνάρτηση</w:t>
      </w:r>
      <w:ins w:id="2690" w:author="Razis" w:date="2021-08-01T13:17:00Z">
        <w:r w:rsidR="00061012">
          <w:rPr>
            <w:rFonts w:ascii="Calibri" w:eastAsia="Calibri" w:hAnsi="Calibri" w:cs="Calibri"/>
            <w:bCs/>
            <w:sz w:val="24"/>
            <w:szCs w:val="24"/>
            <w:lang w:val="el-GR"/>
          </w:rPr>
          <w:t>ς</w:t>
        </w:r>
      </w:ins>
      <w:r w:rsidR="003A3B6E" w:rsidRPr="00F12302">
        <w:rPr>
          <w:rFonts w:ascii="Calibri" w:eastAsia="Calibri" w:hAnsi="Calibri" w:cs="Calibri"/>
          <w:bCs/>
          <w:sz w:val="24"/>
          <w:szCs w:val="24"/>
          <w:lang w:val="el-GR"/>
        </w:rPr>
        <w:t xml:space="preserve"> </w:t>
      </w:r>
      <w:r w:rsidR="003A3B6E" w:rsidRPr="00F12302">
        <w:rPr>
          <w:rFonts w:ascii="Calibri" w:eastAsia="Calibri" w:hAnsi="Calibri" w:cs="Calibri"/>
          <w:bCs/>
          <w:sz w:val="24"/>
          <w:szCs w:val="24"/>
        </w:rPr>
        <w:t>updatevalueInstausers</w:t>
      </w:r>
      <w:r w:rsidR="003A3B6E" w:rsidRPr="00F12302">
        <w:rPr>
          <w:rFonts w:ascii="Calibri" w:eastAsia="Calibri" w:hAnsi="Calibri" w:cs="Calibri"/>
          <w:bCs/>
          <w:sz w:val="24"/>
          <w:szCs w:val="24"/>
          <w:lang w:val="el-GR"/>
        </w:rPr>
        <w:t>.</w:t>
      </w:r>
    </w:p>
    <w:p w14:paraId="139B19F6" w14:textId="0AC60032" w:rsidR="006F7F16" w:rsidRDefault="006F7F16" w:rsidP="00C515F0">
      <w:pPr>
        <w:rPr>
          <w:sz w:val="24"/>
          <w:szCs w:val="24"/>
          <w:lang w:val="el-GR"/>
        </w:rPr>
      </w:pPr>
      <w:r w:rsidRPr="00F12302">
        <w:rPr>
          <w:sz w:val="24"/>
          <w:szCs w:val="24"/>
          <w:lang w:val="el-GR"/>
        </w:rPr>
        <w:t>Στη συνέχεια</w:t>
      </w:r>
      <w:ins w:id="2691" w:author="Razis" w:date="2021-08-01T13:18:00Z">
        <w:r w:rsidR="00061012">
          <w:rPr>
            <w:sz w:val="24"/>
            <w:szCs w:val="24"/>
            <w:lang w:val="el-GR"/>
          </w:rPr>
          <w:t>, μέσω</w:t>
        </w:r>
      </w:ins>
      <w:r w:rsidRPr="00F12302">
        <w:rPr>
          <w:sz w:val="24"/>
          <w:szCs w:val="24"/>
          <w:lang w:val="el-GR"/>
        </w:rPr>
        <w:t xml:space="preserve"> της συνάρτησης </w:t>
      </w:r>
      <w:r w:rsidRPr="00F12302">
        <w:rPr>
          <w:sz w:val="24"/>
          <w:szCs w:val="24"/>
        </w:rPr>
        <w:t>RecordInstaValuesToDB</w:t>
      </w:r>
      <w:r w:rsidR="00D3076C" w:rsidRPr="00F12302">
        <w:rPr>
          <w:sz w:val="24"/>
          <w:szCs w:val="24"/>
          <w:lang w:val="el-GR"/>
        </w:rPr>
        <w:t xml:space="preserve"> (</w:t>
      </w:r>
      <w:r w:rsidR="00CD0CB1" w:rsidRPr="00F12302">
        <w:rPr>
          <w:sz w:val="24"/>
          <w:szCs w:val="24"/>
          <w:lang w:val="el-GR"/>
        </w:rPr>
        <w:fldChar w:fldCharType="begin"/>
      </w:r>
      <w:r w:rsidR="00CD0CB1" w:rsidRPr="00F12302">
        <w:rPr>
          <w:sz w:val="24"/>
          <w:szCs w:val="24"/>
          <w:lang w:val="el-GR"/>
        </w:rPr>
        <w:instrText xml:space="preserve"> REF _Ref78472680 \h </w:instrText>
      </w:r>
      <w:r w:rsidR="00F12302">
        <w:rPr>
          <w:sz w:val="24"/>
          <w:szCs w:val="24"/>
          <w:lang w:val="el-GR"/>
        </w:rPr>
        <w:instrText xml:space="preserve"> \* MERGEFORMAT </w:instrText>
      </w:r>
      <w:r w:rsidR="00CD0CB1" w:rsidRPr="00F12302">
        <w:rPr>
          <w:sz w:val="24"/>
          <w:szCs w:val="24"/>
          <w:lang w:val="el-GR"/>
        </w:rPr>
      </w:r>
      <w:r w:rsidR="00CD0CB1" w:rsidRPr="00F12302">
        <w:rPr>
          <w:sz w:val="24"/>
          <w:szCs w:val="24"/>
          <w:lang w:val="el-GR"/>
        </w:rPr>
        <w:fldChar w:fldCharType="separate"/>
      </w:r>
      <w:r w:rsidR="00CD0CB1" w:rsidRPr="00F12302">
        <w:rPr>
          <w:b/>
          <w:bCs/>
          <w:i/>
          <w:iCs/>
          <w:sz w:val="24"/>
          <w:szCs w:val="24"/>
          <w:lang w:val="el-GR"/>
        </w:rPr>
        <w:t xml:space="preserve">Εικόνα </w:t>
      </w:r>
      <w:r w:rsidR="00CD0CB1" w:rsidRPr="00F12302">
        <w:rPr>
          <w:b/>
          <w:bCs/>
          <w:i/>
          <w:iCs/>
          <w:noProof/>
          <w:sz w:val="24"/>
          <w:szCs w:val="24"/>
          <w:lang w:val="el-GR"/>
        </w:rPr>
        <w:t>59</w:t>
      </w:r>
      <w:r w:rsidR="00CD0CB1" w:rsidRPr="00F12302">
        <w:rPr>
          <w:sz w:val="24"/>
          <w:szCs w:val="24"/>
          <w:lang w:val="el-GR"/>
        </w:rPr>
        <w:fldChar w:fldCharType="end"/>
      </w:r>
      <w:r w:rsidR="00D3076C" w:rsidRPr="00F12302">
        <w:rPr>
          <w:sz w:val="24"/>
          <w:szCs w:val="24"/>
          <w:lang w:val="el-GR"/>
        </w:rPr>
        <w:t xml:space="preserve">), ελέγχουμε </w:t>
      </w:r>
      <w:del w:id="2692" w:author="GEORGILAS STYLIANOS" w:date="2021-08-07T15:01:00Z">
        <w:r w:rsidR="00D3076C" w:rsidRPr="00F12302" w:rsidDel="006A65D5">
          <w:rPr>
            <w:sz w:val="24"/>
            <w:szCs w:val="24"/>
            <w:lang w:val="el-GR"/>
          </w:rPr>
          <w:delText xml:space="preserve">αν το </w:delText>
        </w:r>
        <w:r w:rsidR="00D3076C" w:rsidRPr="00F12302" w:rsidDel="006A65D5">
          <w:rPr>
            <w:sz w:val="24"/>
            <w:szCs w:val="24"/>
          </w:rPr>
          <w:delText>post</w:delText>
        </w:r>
      </w:del>
      <w:ins w:id="2693" w:author="GEORGILAS STYLIANOS" w:date="2021-08-07T15:01:00Z">
        <w:r w:rsidR="006A65D5">
          <w:rPr>
            <w:sz w:val="24"/>
            <w:szCs w:val="24"/>
            <w:lang w:val="el-GR"/>
          </w:rPr>
          <w:t>αν η δημοσίευση</w:t>
        </w:r>
      </w:ins>
      <w:r w:rsidR="00D3076C" w:rsidRPr="00F12302">
        <w:rPr>
          <w:sz w:val="24"/>
          <w:szCs w:val="24"/>
          <w:lang w:val="el-GR"/>
        </w:rPr>
        <w:t xml:space="preserve"> υπάρχει ήδη στη βάση ή όχι.</w:t>
      </w:r>
    </w:p>
    <w:p w14:paraId="30710AD8" w14:textId="77777777" w:rsidR="00F12302" w:rsidRDefault="00F12302" w:rsidP="00F12302">
      <w:pPr>
        <w:jc w:val="center"/>
        <w:rPr>
          <w:b/>
          <w:bCs/>
          <w:i/>
          <w:iCs/>
          <w:sz w:val="24"/>
          <w:szCs w:val="24"/>
          <w:lang w:val="el-GR"/>
        </w:rPr>
      </w:pPr>
      <w:r>
        <w:rPr>
          <w:noProof/>
        </w:rPr>
        <w:drawing>
          <wp:inline distT="0" distB="0" distL="0" distR="0" wp14:anchorId="5DD7AB8D" wp14:editId="578078BE">
            <wp:extent cx="5943600" cy="2250219"/>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6926" cy="2251478"/>
                    </a:xfrm>
                    <a:prstGeom prst="rect">
                      <a:avLst/>
                    </a:prstGeom>
                  </pic:spPr>
                </pic:pic>
              </a:graphicData>
            </a:graphic>
          </wp:inline>
        </w:drawing>
      </w:r>
      <w:bookmarkStart w:id="2694" w:name="_Ref78472680"/>
      <w:bookmarkStart w:id="2695" w:name="_Toc77198291"/>
      <w:bookmarkStart w:id="2696" w:name="_Toc77201075"/>
      <w:bookmarkStart w:id="2697" w:name="_Toc77201376"/>
      <w:bookmarkStart w:id="2698" w:name="_Toc77212432"/>
      <w:bookmarkStart w:id="2699" w:name="_Toc77796839"/>
      <w:bookmarkStart w:id="2700" w:name="_Toc78288020"/>
      <w:bookmarkStart w:id="2701" w:name="_Toc78469330"/>
      <w:bookmarkStart w:id="2702" w:name="_Toc78589216"/>
    </w:p>
    <w:p w14:paraId="1067B5E8" w14:textId="532E38A5" w:rsidR="006F7F16" w:rsidRPr="00F12302" w:rsidRDefault="006F7F16" w:rsidP="00F12302">
      <w:pPr>
        <w:jc w:val="center"/>
        <w:rPr>
          <w:sz w:val="24"/>
          <w:szCs w:val="24"/>
          <w:lang w:val="el-GR"/>
        </w:rPr>
      </w:pPr>
      <w:bookmarkStart w:id="2703" w:name="_Toc78604306"/>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582156" w:rsidRPr="00582156">
        <w:rPr>
          <w:b/>
          <w:bCs/>
          <w:i/>
          <w:iCs/>
          <w:noProof/>
          <w:sz w:val="24"/>
          <w:szCs w:val="24"/>
          <w:lang w:val="el-GR"/>
        </w:rPr>
        <w:t>59</w:t>
      </w:r>
      <w:r w:rsidRPr="00C515F0">
        <w:rPr>
          <w:b/>
          <w:bCs/>
          <w:i/>
          <w:iCs/>
          <w:sz w:val="24"/>
          <w:szCs w:val="24"/>
        </w:rPr>
        <w:fldChar w:fldCharType="end"/>
      </w:r>
      <w:bookmarkEnd w:id="2694"/>
      <w:r w:rsidRPr="00C515F0">
        <w:rPr>
          <w:b/>
          <w:bCs/>
          <w:i/>
          <w:iCs/>
          <w:sz w:val="24"/>
          <w:szCs w:val="24"/>
          <w:lang w:val="el-GR"/>
        </w:rPr>
        <w:t>:</w:t>
      </w:r>
      <w:r w:rsidR="00F12302">
        <w:rPr>
          <w:b/>
          <w:bCs/>
          <w:i/>
          <w:iCs/>
          <w:sz w:val="24"/>
          <w:szCs w:val="24"/>
          <w:lang w:val="el-GR"/>
        </w:rPr>
        <w:t xml:space="preserve"> </w:t>
      </w:r>
      <w:r w:rsidRPr="00C515F0">
        <w:rPr>
          <w:b/>
          <w:bCs/>
          <w:i/>
          <w:iCs/>
          <w:sz w:val="24"/>
          <w:szCs w:val="24"/>
        </w:rPr>
        <w:t>RecordInstaValuesToDB</w:t>
      </w:r>
      <w:r w:rsidRPr="00C515F0">
        <w:rPr>
          <w:b/>
          <w:bCs/>
          <w:i/>
          <w:iCs/>
          <w:sz w:val="24"/>
          <w:szCs w:val="24"/>
          <w:lang w:val="el-GR"/>
        </w:rPr>
        <w:t xml:space="preserve"> -</w:t>
      </w:r>
      <w:r w:rsidRPr="00C515F0">
        <w:rPr>
          <w:b/>
          <w:bCs/>
          <w:i/>
          <w:iCs/>
          <w:sz w:val="24"/>
          <w:szCs w:val="24"/>
        </w:rPr>
        <w:t>Posts</w:t>
      </w:r>
      <w:r w:rsidRPr="00C515F0">
        <w:rPr>
          <w:b/>
          <w:bCs/>
          <w:i/>
          <w:iCs/>
          <w:sz w:val="24"/>
          <w:szCs w:val="24"/>
          <w:lang w:val="el-GR"/>
        </w:rPr>
        <w:t xml:space="preserve"> 2</w:t>
      </w:r>
      <w:bookmarkEnd w:id="2695"/>
      <w:bookmarkEnd w:id="2696"/>
      <w:bookmarkEnd w:id="2697"/>
      <w:bookmarkEnd w:id="2698"/>
      <w:bookmarkEnd w:id="2699"/>
      <w:bookmarkEnd w:id="2700"/>
      <w:bookmarkEnd w:id="2701"/>
      <w:bookmarkEnd w:id="2702"/>
      <w:bookmarkEnd w:id="2703"/>
    </w:p>
    <w:p w14:paraId="297AC195" w14:textId="219BDB29" w:rsidR="003A3B6E" w:rsidRPr="00F12302" w:rsidRDefault="003A3B6E" w:rsidP="00D3076C">
      <w:pPr>
        <w:keepNext/>
        <w:rPr>
          <w:noProof/>
          <w:sz w:val="24"/>
          <w:szCs w:val="24"/>
          <w:lang w:val="el-GR"/>
        </w:rPr>
      </w:pPr>
      <w:r w:rsidRPr="00F12302">
        <w:rPr>
          <w:noProof/>
          <w:sz w:val="24"/>
          <w:szCs w:val="24"/>
          <w:lang w:val="el-GR"/>
        </w:rPr>
        <w:t xml:space="preserve">Αν </w:t>
      </w:r>
      <w:ins w:id="2704" w:author="GEORGILAS STYLIANOS" w:date="2021-08-07T15:01:00Z">
        <w:r w:rsidR="006A65D5">
          <w:rPr>
            <w:rFonts w:ascii="Calibri" w:eastAsia="Calibri" w:hAnsi="Calibri" w:cs="Calibri"/>
            <w:i/>
            <w:iCs/>
            <w:color w:val="000000" w:themeColor="text1"/>
            <w:sz w:val="24"/>
            <w:szCs w:val="24"/>
            <w:lang w:val="el-GR"/>
          </w:rPr>
          <w:t>η δημοσίευση</w:t>
        </w:r>
        <w:r w:rsidR="006A65D5" w:rsidRPr="00F12302" w:rsidDel="006A65D5">
          <w:rPr>
            <w:noProof/>
            <w:sz w:val="24"/>
            <w:szCs w:val="24"/>
            <w:lang w:val="el-GR"/>
          </w:rPr>
          <w:t xml:space="preserve"> </w:t>
        </w:r>
      </w:ins>
      <w:del w:id="2705" w:author="GEORGILAS STYLIANOS" w:date="2021-08-07T15:01:00Z">
        <w:r w:rsidRPr="00F12302" w:rsidDel="006A65D5">
          <w:rPr>
            <w:noProof/>
            <w:sz w:val="24"/>
            <w:szCs w:val="24"/>
            <w:lang w:val="el-GR"/>
          </w:rPr>
          <w:delText xml:space="preserve">το </w:delText>
        </w:r>
        <w:r w:rsidRPr="00F12302" w:rsidDel="006A65D5">
          <w:rPr>
            <w:noProof/>
            <w:sz w:val="24"/>
            <w:szCs w:val="24"/>
          </w:rPr>
          <w:delText>post</w:delText>
        </w:r>
        <w:r w:rsidRPr="00F12302" w:rsidDel="006A65D5">
          <w:rPr>
            <w:noProof/>
            <w:sz w:val="24"/>
            <w:szCs w:val="24"/>
            <w:lang w:val="el-GR"/>
          </w:rPr>
          <w:delText xml:space="preserve"> </w:delText>
        </w:r>
      </w:del>
      <w:r w:rsidRPr="00F12302">
        <w:rPr>
          <w:noProof/>
          <w:sz w:val="24"/>
          <w:szCs w:val="24"/>
          <w:lang w:val="el-GR"/>
        </w:rPr>
        <w:t xml:space="preserve">δεν υπάρχει, δημιουργούμε μια εγγραφή στον πίνακα </w:t>
      </w:r>
      <w:ins w:id="2706" w:author="GEORGILAS STYLIANOS" w:date="2021-08-06T23:00:00Z">
        <w:r w:rsidR="00D351CD" w:rsidRPr="00D351CD">
          <w:rPr>
            <w:noProof/>
            <w:sz w:val="24"/>
            <w:szCs w:val="24"/>
            <w:lang w:val="el-GR"/>
            <w:rPrChange w:id="2707" w:author="GEORGILAS STYLIANOS" w:date="2021-08-06T23:00:00Z">
              <w:rPr>
                <w:noProof/>
                <w:sz w:val="24"/>
                <w:szCs w:val="24"/>
              </w:rPr>
            </w:rPrChange>
          </w:rPr>
          <w:t>“</w:t>
        </w:r>
      </w:ins>
      <w:r w:rsidRPr="00F12302">
        <w:rPr>
          <w:noProof/>
          <w:sz w:val="24"/>
          <w:szCs w:val="24"/>
        </w:rPr>
        <w:t>Instagram</w:t>
      </w:r>
      <w:r w:rsidRPr="00F12302">
        <w:rPr>
          <w:noProof/>
          <w:sz w:val="24"/>
          <w:szCs w:val="24"/>
          <w:lang w:val="el-GR"/>
        </w:rPr>
        <w:t>_</w:t>
      </w:r>
      <w:r w:rsidRPr="00F12302">
        <w:rPr>
          <w:noProof/>
          <w:sz w:val="24"/>
          <w:szCs w:val="24"/>
        </w:rPr>
        <w:t>Posts</w:t>
      </w:r>
      <w:ins w:id="2708" w:author="GEORGILAS STYLIANOS" w:date="2021-08-06T23:00:00Z">
        <w:r w:rsidR="00D351CD" w:rsidRPr="00D351CD">
          <w:rPr>
            <w:noProof/>
            <w:sz w:val="24"/>
            <w:szCs w:val="24"/>
            <w:lang w:val="el-GR"/>
            <w:rPrChange w:id="2709" w:author="GEORGILAS STYLIANOS" w:date="2021-08-06T23:00:00Z">
              <w:rPr>
                <w:noProof/>
                <w:sz w:val="24"/>
                <w:szCs w:val="24"/>
              </w:rPr>
            </w:rPrChange>
          </w:rPr>
          <w:t>”</w:t>
        </w:r>
      </w:ins>
      <w:r w:rsidRPr="00F12302">
        <w:rPr>
          <w:noProof/>
          <w:sz w:val="24"/>
          <w:szCs w:val="24"/>
          <w:lang w:val="el-GR"/>
        </w:rPr>
        <w:t xml:space="preserve"> (</w:t>
      </w:r>
      <w:r w:rsidR="00CD0CB1" w:rsidRPr="00F12302">
        <w:rPr>
          <w:noProof/>
          <w:sz w:val="24"/>
          <w:szCs w:val="24"/>
          <w:lang w:val="el-GR"/>
        </w:rPr>
        <w:fldChar w:fldCharType="begin"/>
      </w:r>
      <w:r w:rsidR="00CD0CB1" w:rsidRPr="00F12302">
        <w:rPr>
          <w:noProof/>
          <w:sz w:val="24"/>
          <w:szCs w:val="24"/>
          <w:lang w:val="el-GR"/>
        </w:rPr>
        <w:instrText xml:space="preserve"> REF _Ref78469515 \h </w:instrText>
      </w:r>
      <w:r w:rsidR="00F12302">
        <w:rPr>
          <w:noProof/>
          <w:sz w:val="24"/>
          <w:szCs w:val="24"/>
          <w:lang w:val="el-GR"/>
        </w:rPr>
        <w:instrText xml:space="preserve"> \* MERGEFORMAT </w:instrText>
      </w:r>
      <w:r w:rsidR="00CD0CB1" w:rsidRPr="00F12302">
        <w:rPr>
          <w:noProof/>
          <w:sz w:val="24"/>
          <w:szCs w:val="24"/>
          <w:lang w:val="el-GR"/>
        </w:rPr>
      </w:r>
      <w:r w:rsidR="00CD0CB1" w:rsidRPr="00F12302">
        <w:rPr>
          <w:noProof/>
          <w:sz w:val="24"/>
          <w:szCs w:val="24"/>
          <w:lang w:val="el-GR"/>
        </w:rPr>
        <w:fldChar w:fldCharType="separate"/>
      </w:r>
      <w:r w:rsidR="00CD0CB1" w:rsidRPr="00F12302">
        <w:rPr>
          <w:b/>
          <w:bCs/>
          <w:sz w:val="24"/>
          <w:szCs w:val="24"/>
          <w:lang w:val="el-GR"/>
        </w:rPr>
        <w:t xml:space="preserve">Εικόνα </w:t>
      </w:r>
      <w:r w:rsidR="00CD0CB1" w:rsidRPr="00F12302">
        <w:rPr>
          <w:b/>
          <w:bCs/>
          <w:noProof/>
          <w:sz w:val="24"/>
          <w:szCs w:val="24"/>
          <w:lang w:val="el-GR"/>
        </w:rPr>
        <w:t>17</w:t>
      </w:r>
      <w:r w:rsidR="00CD0CB1" w:rsidRPr="00F12302">
        <w:rPr>
          <w:noProof/>
          <w:sz w:val="24"/>
          <w:szCs w:val="24"/>
          <w:lang w:val="el-GR"/>
        </w:rPr>
        <w:fldChar w:fldCharType="end"/>
      </w:r>
      <w:r w:rsidRPr="00F12302">
        <w:rPr>
          <w:noProof/>
          <w:sz w:val="24"/>
          <w:szCs w:val="24"/>
          <w:lang w:val="el-GR"/>
        </w:rPr>
        <w:t xml:space="preserve">). Επίσης μέσω των συναρτήσεων </w:t>
      </w:r>
      <w:r w:rsidRPr="00F12302">
        <w:rPr>
          <w:noProof/>
          <w:sz w:val="24"/>
          <w:szCs w:val="24"/>
        </w:rPr>
        <w:t>getpostmedia</w:t>
      </w:r>
      <w:r w:rsidRPr="00F12302">
        <w:rPr>
          <w:noProof/>
          <w:sz w:val="24"/>
          <w:szCs w:val="24"/>
          <w:lang w:val="el-GR"/>
        </w:rPr>
        <w:t xml:space="preserve"> και </w:t>
      </w:r>
      <w:r w:rsidRPr="00F12302">
        <w:rPr>
          <w:noProof/>
          <w:sz w:val="24"/>
          <w:szCs w:val="24"/>
        </w:rPr>
        <w:lastRenderedPageBreak/>
        <w:t>getposthashtags</w:t>
      </w:r>
      <w:r w:rsidRPr="00F12302">
        <w:rPr>
          <w:noProof/>
          <w:sz w:val="24"/>
          <w:szCs w:val="24"/>
          <w:lang w:val="el-GR"/>
        </w:rPr>
        <w:t xml:space="preserve"> που θα αναλυθούν αμέσως μετά</w:t>
      </w:r>
      <w:r w:rsidR="009902A7" w:rsidRPr="00F12302">
        <w:rPr>
          <w:noProof/>
          <w:sz w:val="24"/>
          <w:szCs w:val="24"/>
          <w:lang w:val="el-GR"/>
        </w:rPr>
        <w:t xml:space="preserve">, </w:t>
      </w:r>
      <w:r w:rsidRPr="00F12302">
        <w:rPr>
          <w:noProof/>
          <w:sz w:val="24"/>
          <w:szCs w:val="24"/>
          <w:lang w:val="el-GR"/>
        </w:rPr>
        <w:t xml:space="preserve">λαμβάνουμε τα </w:t>
      </w:r>
      <w:del w:id="2710" w:author="GEORGILAS STYLIANOS" w:date="2021-08-07T14:42:00Z">
        <w:r w:rsidRPr="00F12302" w:rsidDel="00A7121A">
          <w:rPr>
            <w:noProof/>
            <w:sz w:val="24"/>
            <w:szCs w:val="24"/>
          </w:rPr>
          <w:delText>media</w:delText>
        </w:r>
        <w:r w:rsidRPr="00F12302" w:rsidDel="00A7121A">
          <w:rPr>
            <w:noProof/>
            <w:sz w:val="24"/>
            <w:szCs w:val="24"/>
            <w:lang w:val="el-GR"/>
          </w:rPr>
          <w:delText xml:space="preserve"> </w:delText>
        </w:r>
      </w:del>
      <w:ins w:id="2711" w:author="GEORGILAS STYLIANOS" w:date="2021-08-07T14:42:00Z">
        <w:r w:rsidR="00A7121A">
          <w:rPr>
            <w:noProof/>
            <w:sz w:val="24"/>
            <w:szCs w:val="24"/>
            <w:lang w:val="el-GR"/>
          </w:rPr>
          <w:t>πολυμέσα</w:t>
        </w:r>
        <w:r w:rsidR="00A7121A" w:rsidRPr="00F12302">
          <w:rPr>
            <w:noProof/>
            <w:sz w:val="24"/>
            <w:szCs w:val="24"/>
            <w:lang w:val="el-GR"/>
          </w:rPr>
          <w:t xml:space="preserve"> </w:t>
        </w:r>
      </w:ins>
      <w:r w:rsidRPr="00F12302">
        <w:rPr>
          <w:noProof/>
          <w:sz w:val="24"/>
          <w:szCs w:val="24"/>
          <w:lang w:val="el-GR"/>
        </w:rPr>
        <w:t xml:space="preserve">και τα </w:t>
      </w:r>
      <w:r w:rsidRPr="00F12302">
        <w:rPr>
          <w:noProof/>
          <w:sz w:val="24"/>
          <w:szCs w:val="24"/>
        </w:rPr>
        <w:t>hashtags</w:t>
      </w:r>
      <w:r w:rsidRPr="00F12302">
        <w:rPr>
          <w:noProof/>
          <w:sz w:val="24"/>
          <w:szCs w:val="24"/>
          <w:lang w:val="el-GR"/>
        </w:rPr>
        <w:t xml:space="preserve"> που υπάρχουν στη δημοσίευση.</w:t>
      </w:r>
      <w:r w:rsidR="00F12302" w:rsidRPr="00F12302">
        <w:rPr>
          <w:noProof/>
          <w:sz w:val="24"/>
          <w:szCs w:val="24"/>
          <w:lang w:val="el-GR"/>
        </w:rPr>
        <w:t xml:space="preserve"> </w:t>
      </w:r>
      <w:r w:rsidRPr="00F12302">
        <w:rPr>
          <w:noProof/>
          <w:sz w:val="24"/>
          <w:szCs w:val="24"/>
          <w:lang w:val="el-GR"/>
        </w:rPr>
        <w:t xml:space="preserve">Αν πάλι </w:t>
      </w:r>
      <w:ins w:id="2712" w:author="GEORGILAS STYLIANOS" w:date="2021-08-07T15:01:00Z">
        <w:r w:rsidR="006A65D5">
          <w:rPr>
            <w:rFonts w:ascii="Calibri" w:eastAsia="Calibri" w:hAnsi="Calibri" w:cs="Calibri"/>
            <w:i/>
            <w:iCs/>
            <w:color w:val="000000" w:themeColor="text1"/>
            <w:sz w:val="24"/>
            <w:szCs w:val="24"/>
            <w:lang w:val="el-GR"/>
          </w:rPr>
          <w:t>η δημοσίευση</w:t>
        </w:r>
        <w:r w:rsidR="006A65D5" w:rsidRPr="00F12302" w:rsidDel="006A65D5">
          <w:rPr>
            <w:noProof/>
            <w:sz w:val="24"/>
            <w:szCs w:val="24"/>
            <w:lang w:val="el-GR"/>
          </w:rPr>
          <w:t xml:space="preserve"> </w:t>
        </w:r>
      </w:ins>
      <w:del w:id="2713" w:author="GEORGILAS STYLIANOS" w:date="2021-08-07T15:01:00Z">
        <w:r w:rsidRPr="00F12302" w:rsidDel="006A65D5">
          <w:rPr>
            <w:noProof/>
            <w:sz w:val="24"/>
            <w:szCs w:val="24"/>
            <w:lang w:val="el-GR"/>
          </w:rPr>
          <w:delText xml:space="preserve">το </w:delText>
        </w:r>
        <w:r w:rsidRPr="00F12302" w:rsidDel="006A65D5">
          <w:rPr>
            <w:noProof/>
            <w:sz w:val="24"/>
            <w:szCs w:val="24"/>
          </w:rPr>
          <w:delText>post</w:delText>
        </w:r>
        <w:r w:rsidRPr="00F12302" w:rsidDel="006A65D5">
          <w:rPr>
            <w:noProof/>
            <w:sz w:val="24"/>
            <w:szCs w:val="24"/>
            <w:lang w:val="el-GR"/>
          </w:rPr>
          <w:delText xml:space="preserve"> </w:delText>
        </w:r>
      </w:del>
      <w:r w:rsidRPr="00F12302">
        <w:rPr>
          <w:noProof/>
          <w:sz w:val="24"/>
          <w:szCs w:val="24"/>
          <w:lang w:val="el-GR"/>
        </w:rPr>
        <w:t xml:space="preserve">υπάρχει ήδη στη βάση, με τη συνάρτηση </w:t>
      </w:r>
      <w:r w:rsidRPr="00F12302">
        <w:rPr>
          <w:noProof/>
          <w:sz w:val="24"/>
          <w:szCs w:val="24"/>
        </w:rPr>
        <w:t>updatevalueinstaposts</w:t>
      </w:r>
      <w:r w:rsidRPr="00F12302">
        <w:rPr>
          <w:noProof/>
          <w:sz w:val="24"/>
          <w:szCs w:val="24"/>
          <w:lang w:val="el-GR"/>
        </w:rPr>
        <w:t xml:space="preserve"> ανανεώνουμε κάποια δεδομένα της εγγραφής στον πίνακα </w:t>
      </w:r>
      <w:ins w:id="2714" w:author="GEORGILAS STYLIANOS" w:date="2021-08-06T23:00:00Z">
        <w:r w:rsidR="00D351CD" w:rsidRPr="00D351CD">
          <w:rPr>
            <w:noProof/>
            <w:sz w:val="24"/>
            <w:szCs w:val="24"/>
            <w:lang w:val="el-GR"/>
            <w:rPrChange w:id="2715" w:author="GEORGILAS STYLIANOS" w:date="2021-08-06T23:00:00Z">
              <w:rPr>
                <w:noProof/>
                <w:sz w:val="24"/>
                <w:szCs w:val="24"/>
              </w:rPr>
            </w:rPrChange>
          </w:rPr>
          <w:t>“</w:t>
        </w:r>
      </w:ins>
      <w:r w:rsidRPr="00F12302">
        <w:rPr>
          <w:noProof/>
          <w:sz w:val="24"/>
          <w:szCs w:val="24"/>
        </w:rPr>
        <w:t>Instagram</w:t>
      </w:r>
      <w:r w:rsidRPr="00F12302">
        <w:rPr>
          <w:noProof/>
          <w:sz w:val="24"/>
          <w:szCs w:val="24"/>
          <w:lang w:val="el-GR"/>
        </w:rPr>
        <w:t>_</w:t>
      </w:r>
      <w:r w:rsidRPr="00F12302">
        <w:rPr>
          <w:noProof/>
          <w:sz w:val="24"/>
          <w:szCs w:val="24"/>
        </w:rPr>
        <w:t>Posts</w:t>
      </w:r>
      <w:ins w:id="2716" w:author="GEORGILAS STYLIANOS" w:date="2021-08-06T23:00:00Z">
        <w:r w:rsidR="00D351CD" w:rsidRPr="00D351CD">
          <w:rPr>
            <w:noProof/>
            <w:sz w:val="24"/>
            <w:szCs w:val="24"/>
            <w:lang w:val="el-GR"/>
            <w:rPrChange w:id="2717" w:author="GEORGILAS STYLIANOS" w:date="2021-08-06T23:00:00Z">
              <w:rPr>
                <w:noProof/>
                <w:sz w:val="24"/>
                <w:szCs w:val="24"/>
              </w:rPr>
            </w:rPrChange>
          </w:rPr>
          <w:t>”</w:t>
        </w:r>
      </w:ins>
      <w:r w:rsidR="009902A7" w:rsidRPr="00F12302">
        <w:rPr>
          <w:noProof/>
          <w:sz w:val="24"/>
          <w:szCs w:val="24"/>
          <w:lang w:val="el-GR"/>
        </w:rPr>
        <w:t xml:space="preserve"> (</w:t>
      </w:r>
      <w:r w:rsidR="00CD0CB1" w:rsidRPr="00F12302">
        <w:rPr>
          <w:noProof/>
          <w:sz w:val="24"/>
          <w:szCs w:val="24"/>
          <w:lang w:val="el-GR"/>
        </w:rPr>
        <w:fldChar w:fldCharType="begin"/>
      </w:r>
      <w:r w:rsidR="00CD0CB1" w:rsidRPr="00F12302">
        <w:rPr>
          <w:noProof/>
          <w:sz w:val="24"/>
          <w:szCs w:val="24"/>
          <w:lang w:val="el-GR"/>
        </w:rPr>
        <w:instrText xml:space="preserve"> REF _Ref78472697 \h </w:instrText>
      </w:r>
      <w:r w:rsidR="00F12302">
        <w:rPr>
          <w:noProof/>
          <w:sz w:val="24"/>
          <w:szCs w:val="24"/>
          <w:lang w:val="el-GR"/>
        </w:rPr>
        <w:instrText xml:space="preserve"> \* MERGEFORMAT </w:instrText>
      </w:r>
      <w:r w:rsidR="00CD0CB1" w:rsidRPr="00F12302">
        <w:rPr>
          <w:noProof/>
          <w:sz w:val="24"/>
          <w:szCs w:val="24"/>
          <w:lang w:val="el-GR"/>
        </w:rPr>
      </w:r>
      <w:r w:rsidR="00CD0CB1" w:rsidRPr="00F12302">
        <w:rPr>
          <w:noProof/>
          <w:sz w:val="24"/>
          <w:szCs w:val="24"/>
          <w:lang w:val="el-GR"/>
        </w:rPr>
        <w:fldChar w:fldCharType="separate"/>
      </w:r>
      <w:r w:rsidR="00CD0CB1" w:rsidRPr="00F12302">
        <w:rPr>
          <w:b/>
          <w:bCs/>
          <w:i/>
          <w:iCs/>
          <w:sz w:val="24"/>
          <w:szCs w:val="24"/>
          <w:lang w:val="el-GR"/>
        </w:rPr>
        <w:t xml:space="preserve">Εικόνα </w:t>
      </w:r>
      <w:r w:rsidR="00CD0CB1" w:rsidRPr="00F12302">
        <w:rPr>
          <w:b/>
          <w:bCs/>
          <w:i/>
          <w:iCs/>
          <w:noProof/>
          <w:sz w:val="24"/>
          <w:szCs w:val="24"/>
          <w:lang w:val="el-GR"/>
        </w:rPr>
        <w:t>60</w:t>
      </w:r>
      <w:r w:rsidR="00CD0CB1" w:rsidRPr="00F12302">
        <w:rPr>
          <w:noProof/>
          <w:sz w:val="24"/>
          <w:szCs w:val="24"/>
          <w:lang w:val="el-GR"/>
        </w:rPr>
        <w:fldChar w:fldCharType="end"/>
      </w:r>
      <w:r w:rsidR="009902A7" w:rsidRPr="00F12302">
        <w:rPr>
          <w:noProof/>
          <w:sz w:val="24"/>
          <w:szCs w:val="24"/>
          <w:lang w:val="el-GR"/>
        </w:rPr>
        <w:t>).</w:t>
      </w:r>
    </w:p>
    <w:p w14:paraId="1B831AB1" w14:textId="4C92740C" w:rsidR="00D3076C" w:rsidRDefault="00D3076C" w:rsidP="00F12302">
      <w:pPr>
        <w:keepNext/>
        <w:jc w:val="center"/>
      </w:pPr>
      <w:r>
        <w:rPr>
          <w:noProof/>
        </w:rPr>
        <w:drawing>
          <wp:inline distT="0" distB="0" distL="0" distR="0" wp14:anchorId="2DEB0611" wp14:editId="19221A16">
            <wp:extent cx="5943600" cy="1920747"/>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1920747"/>
                    </a:xfrm>
                    <a:prstGeom prst="rect">
                      <a:avLst/>
                    </a:prstGeom>
                  </pic:spPr>
                </pic:pic>
              </a:graphicData>
            </a:graphic>
          </wp:inline>
        </w:drawing>
      </w:r>
    </w:p>
    <w:p w14:paraId="33C2C019" w14:textId="288EB2D7" w:rsidR="006F7F16" w:rsidRPr="00C515F0" w:rsidRDefault="00D3076C" w:rsidP="00F12302">
      <w:pPr>
        <w:jc w:val="center"/>
        <w:rPr>
          <w:b/>
          <w:bCs/>
          <w:i/>
          <w:iCs/>
          <w:sz w:val="24"/>
          <w:szCs w:val="24"/>
          <w:lang w:val="el-GR"/>
        </w:rPr>
      </w:pPr>
      <w:bookmarkStart w:id="2718" w:name="_Ref78472697"/>
      <w:bookmarkStart w:id="2719" w:name="_Toc77198292"/>
      <w:bookmarkStart w:id="2720" w:name="_Toc77201076"/>
      <w:bookmarkStart w:id="2721" w:name="_Toc77201377"/>
      <w:bookmarkStart w:id="2722" w:name="_Toc77212433"/>
      <w:bookmarkStart w:id="2723" w:name="_Toc77796840"/>
      <w:bookmarkStart w:id="2724" w:name="_Toc78288021"/>
      <w:bookmarkStart w:id="2725" w:name="_Toc78469331"/>
      <w:bookmarkStart w:id="2726" w:name="_Toc78589217"/>
      <w:bookmarkStart w:id="2727" w:name="_Toc78604307"/>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582156" w:rsidRPr="00582156">
        <w:rPr>
          <w:b/>
          <w:bCs/>
          <w:i/>
          <w:iCs/>
          <w:noProof/>
          <w:sz w:val="24"/>
          <w:szCs w:val="24"/>
          <w:lang w:val="el-GR"/>
        </w:rPr>
        <w:t>60</w:t>
      </w:r>
      <w:r w:rsidRPr="00C515F0">
        <w:rPr>
          <w:b/>
          <w:bCs/>
          <w:i/>
          <w:iCs/>
          <w:sz w:val="24"/>
          <w:szCs w:val="24"/>
        </w:rPr>
        <w:fldChar w:fldCharType="end"/>
      </w:r>
      <w:bookmarkEnd w:id="2718"/>
      <w:r w:rsidRPr="00C515F0">
        <w:rPr>
          <w:b/>
          <w:bCs/>
          <w:i/>
          <w:iCs/>
          <w:sz w:val="24"/>
          <w:szCs w:val="24"/>
          <w:lang w:val="el-GR"/>
        </w:rPr>
        <w:t>:</w:t>
      </w:r>
      <w:r w:rsidR="00F12302">
        <w:rPr>
          <w:b/>
          <w:bCs/>
          <w:i/>
          <w:iCs/>
          <w:sz w:val="24"/>
          <w:szCs w:val="24"/>
          <w:lang w:val="el-GR"/>
        </w:rPr>
        <w:t xml:space="preserve"> </w:t>
      </w:r>
      <w:r w:rsidRPr="00C515F0">
        <w:rPr>
          <w:b/>
          <w:bCs/>
          <w:i/>
          <w:iCs/>
          <w:sz w:val="24"/>
          <w:szCs w:val="24"/>
        </w:rPr>
        <w:t>RecordInstaValueToDB</w:t>
      </w:r>
      <w:r w:rsidRPr="00C515F0">
        <w:rPr>
          <w:b/>
          <w:bCs/>
          <w:i/>
          <w:iCs/>
          <w:sz w:val="24"/>
          <w:szCs w:val="24"/>
          <w:lang w:val="el-GR"/>
        </w:rPr>
        <w:t xml:space="preserve"> - </w:t>
      </w:r>
      <w:r w:rsidRPr="00C515F0">
        <w:rPr>
          <w:b/>
          <w:bCs/>
          <w:i/>
          <w:iCs/>
          <w:sz w:val="24"/>
          <w:szCs w:val="24"/>
        </w:rPr>
        <w:t>Posts</w:t>
      </w:r>
      <w:r w:rsidRPr="00C515F0">
        <w:rPr>
          <w:b/>
          <w:bCs/>
          <w:i/>
          <w:iCs/>
          <w:sz w:val="24"/>
          <w:szCs w:val="24"/>
          <w:lang w:val="el-GR"/>
        </w:rPr>
        <w:t xml:space="preserve"> 3</w:t>
      </w:r>
      <w:bookmarkEnd w:id="2719"/>
      <w:bookmarkEnd w:id="2720"/>
      <w:bookmarkEnd w:id="2721"/>
      <w:bookmarkEnd w:id="2722"/>
      <w:bookmarkEnd w:id="2723"/>
      <w:bookmarkEnd w:id="2724"/>
      <w:bookmarkEnd w:id="2725"/>
      <w:bookmarkEnd w:id="2726"/>
      <w:bookmarkEnd w:id="2727"/>
    </w:p>
    <w:p w14:paraId="5EE9CC6B" w14:textId="186AF1D0" w:rsidR="00D3076C" w:rsidRDefault="00F64FD0" w:rsidP="00D3076C">
      <w:pPr>
        <w:rPr>
          <w:sz w:val="24"/>
          <w:szCs w:val="24"/>
          <w:lang w:val="el-GR"/>
        </w:rPr>
      </w:pPr>
      <w:r w:rsidRPr="00F12302">
        <w:rPr>
          <w:sz w:val="24"/>
          <w:szCs w:val="24"/>
          <w:lang w:val="el-GR"/>
        </w:rPr>
        <w:t xml:space="preserve">Για να συλλέξουμε τα </w:t>
      </w:r>
      <w:del w:id="2728" w:author="GEORGILAS STYLIANOS" w:date="2021-08-07T14:42:00Z">
        <w:r w:rsidRPr="00F12302" w:rsidDel="00A7121A">
          <w:rPr>
            <w:sz w:val="24"/>
            <w:szCs w:val="24"/>
          </w:rPr>
          <w:delText>media</w:delText>
        </w:r>
        <w:r w:rsidRPr="00F12302" w:rsidDel="00A7121A">
          <w:rPr>
            <w:sz w:val="24"/>
            <w:szCs w:val="24"/>
            <w:lang w:val="el-GR"/>
          </w:rPr>
          <w:delText xml:space="preserve"> </w:delText>
        </w:r>
      </w:del>
      <w:ins w:id="2729" w:author="GEORGILAS STYLIANOS" w:date="2021-08-07T14:42:00Z">
        <w:r w:rsidR="00A7121A">
          <w:rPr>
            <w:sz w:val="24"/>
            <w:szCs w:val="24"/>
            <w:lang w:val="el-GR"/>
          </w:rPr>
          <w:t>πολυμέσα</w:t>
        </w:r>
        <w:r w:rsidR="00A7121A" w:rsidRPr="00F12302">
          <w:rPr>
            <w:sz w:val="24"/>
            <w:szCs w:val="24"/>
            <w:lang w:val="el-GR"/>
          </w:rPr>
          <w:t xml:space="preserve"> </w:t>
        </w:r>
      </w:ins>
      <w:r w:rsidRPr="00F12302">
        <w:rPr>
          <w:sz w:val="24"/>
          <w:szCs w:val="24"/>
          <w:lang w:val="el-GR"/>
        </w:rPr>
        <w:t xml:space="preserve">της δημοσίευσης χρησιμοποιούμε τη συνάρτηση </w:t>
      </w:r>
      <w:r w:rsidRPr="00F12302">
        <w:rPr>
          <w:sz w:val="24"/>
          <w:szCs w:val="24"/>
        </w:rPr>
        <w:t>getpostmedia</w:t>
      </w:r>
      <w:r w:rsidR="003C4F1C" w:rsidRPr="00F12302">
        <w:rPr>
          <w:sz w:val="24"/>
          <w:szCs w:val="24"/>
          <w:lang w:val="el-GR"/>
        </w:rPr>
        <w:t xml:space="preserve">. </w:t>
      </w:r>
      <w:r w:rsidRPr="00F12302">
        <w:rPr>
          <w:sz w:val="24"/>
          <w:szCs w:val="24"/>
          <w:lang w:val="el-GR"/>
        </w:rPr>
        <w:t>Αρχικά ελέγχουμε αν υπάρχουν πολλαπλές εικόνες στη δημοσίευσή μας (</w:t>
      </w:r>
      <w:r w:rsidR="00CD0CB1" w:rsidRPr="00F12302">
        <w:rPr>
          <w:sz w:val="24"/>
          <w:szCs w:val="24"/>
        </w:rPr>
        <w:fldChar w:fldCharType="begin"/>
      </w:r>
      <w:r w:rsidR="00CD0CB1" w:rsidRPr="00F12302">
        <w:rPr>
          <w:sz w:val="24"/>
          <w:szCs w:val="24"/>
          <w:lang w:val="el-GR"/>
        </w:rPr>
        <w:instrText xml:space="preserve"> REF _Ref78472706 \h </w:instrText>
      </w:r>
      <w:r w:rsidR="00F12302" w:rsidRPr="00F12302">
        <w:rPr>
          <w:sz w:val="24"/>
          <w:szCs w:val="24"/>
          <w:lang w:val="el-GR"/>
        </w:rPr>
        <w:instrText xml:space="preserve"> \* </w:instrText>
      </w:r>
      <w:r w:rsidR="00F12302">
        <w:rPr>
          <w:sz w:val="24"/>
          <w:szCs w:val="24"/>
        </w:rPr>
        <w:instrText>MERGEFORMAT</w:instrText>
      </w:r>
      <w:r w:rsidR="00F12302" w:rsidRPr="00F12302">
        <w:rPr>
          <w:sz w:val="24"/>
          <w:szCs w:val="24"/>
          <w:lang w:val="el-GR"/>
        </w:rPr>
        <w:instrText xml:space="preserve"> </w:instrText>
      </w:r>
      <w:r w:rsidR="00CD0CB1" w:rsidRPr="00F12302">
        <w:rPr>
          <w:sz w:val="24"/>
          <w:szCs w:val="24"/>
        </w:rPr>
      </w:r>
      <w:r w:rsidR="00CD0CB1" w:rsidRPr="00F12302">
        <w:rPr>
          <w:sz w:val="24"/>
          <w:szCs w:val="24"/>
        </w:rPr>
        <w:fldChar w:fldCharType="separate"/>
      </w:r>
      <w:r w:rsidR="00CD0CB1" w:rsidRPr="00F12302">
        <w:rPr>
          <w:b/>
          <w:bCs/>
          <w:i/>
          <w:iCs/>
          <w:sz w:val="24"/>
          <w:szCs w:val="24"/>
          <w:lang w:val="el-GR"/>
        </w:rPr>
        <w:t xml:space="preserve">Εικόνα </w:t>
      </w:r>
      <w:r w:rsidR="00CD0CB1" w:rsidRPr="00F12302">
        <w:rPr>
          <w:b/>
          <w:bCs/>
          <w:i/>
          <w:iCs/>
          <w:noProof/>
          <w:sz w:val="24"/>
          <w:szCs w:val="24"/>
          <w:lang w:val="el-GR"/>
        </w:rPr>
        <w:t>61</w:t>
      </w:r>
      <w:r w:rsidR="00CD0CB1" w:rsidRPr="00F12302">
        <w:rPr>
          <w:sz w:val="24"/>
          <w:szCs w:val="24"/>
        </w:rPr>
        <w:fldChar w:fldCharType="end"/>
      </w:r>
      <w:r w:rsidRPr="00F12302">
        <w:rPr>
          <w:sz w:val="24"/>
          <w:szCs w:val="24"/>
          <w:lang w:val="el-GR"/>
        </w:rPr>
        <w:t xml:space="preserve">). Αν υπάρχουν, για κάθε μία εικόνα ελέγχουμε την ύπαρξη της στη βάση μας και ανάλογα ή δημιουργούμε εγγραφές στους πίνακες </w:t>
      </w:r>
      <w:ins w:id="2730" w:author="GEORGILAS STYLIANOS" w:date="2021-08-06T23:00:00Z">
        <w:r w:rsidR="00D351CD" w:rsidRPr="00D351CD">
          <w:rPr>
            <w:sz w:val="24"/>
            <w:szCs w:val="24"/>
            <w:lang w:val="el-GR"/>
            <w:rPrChange w:id="2731" w:author="GEORGILAS STYLIANOS" w:date="2021-08-06T23:00:00Z">
              <w:rPr>
                <w:sz w:val="24"/>
                <w:szCs w:val="24"/>
              </w:rPr>
            </w:rPrChange>
          </w:rPr>
          <w:t>“</w:t>
        </w:r>
      </w:ins>
      <w:r w:rsidRPr="00F12302">
        <w:rPr>
          <w:sz w:val="24"/>
          <w:szCs w:val="24"/>
        </w:rPr>
        <w:t>Media</w:t>
      </w:r>
      <w:ins w:id="2732" w:author="GEORGILAS STYLIANOS" w:date="2021-08-06T23:00:00Z">
        <w:r w:rsidR="00D351CD" w:rsidRPr="00D351CD">
          <w:rPr>
            <w:sz w:val="24"/>
            <w:szCs w:val="24"/>
            <w:lang w:val="el-GR"/>
            <w:rPrChange w:id="2733" w:author="GEORGILAS STYLIANOS" w:date="2021-08-06T23:00:00Z">
              <w:rPr>
                <w:sz w:val="24"/>
                <w:szCs w:val="24"/>
              </w:rPr>
            </w:rPrChange>
          </w:rPr>
          <w:t>”</w:t>
        </w:r>
      </w:ins>
      <w:r w:rsidRPr="00F12302">
        <w:rPr>
          <w:sz w:val="24"/>
          <w:szCs w:val="24"/>
          <w:lang w:val="el-GR"/>
        </w:rPr>
        <w:t xml:space="preserve"> και </w:t>
      </w:r>
      <w:ins w:id="2734" w:author="GEORGILAS STYLIANOS" w:date="2021-08-06T23:01:00Z">
        <w:r w:rsidR="00D351CD" w:rsidRPr="00D351CD">
          <w:rPr>
            <w:sz w:val="24"/>
            <w:szCs w:val="24"/>
            <w:lang w:val="el-GR"/>
            <w:rPrChange w:id="2735" w:author="GEORGILAS STYLIANOS" w:date="2021-08-06T23:01:00Z">
              <w:rPr>
                <w:sz w:val="24"/>
                <w:szCs w:val="24"/>
              </w:rPr>
            </w:rPrChange>
          </w:rPr>
          <w:t>“</w:t>
        </w:r>
      </w:ins>
      <w:r w:rsidRPr="00F12302">
        <w:rPr>
          <w:sz w:val="24"/>
          <w:szCs w:val="24"/>
        </w:rPr>
        <w:t>Media</w:t>
      </w:r>
      <w:r w:rsidRPr="00F12302">
        <w:rPr>
          <w:sz w:val="24"/>
          <w:szCs w:val="24"/>
          <w:lang w:val="el-GR"/>
        </w:rPr>
        <w:t>2</w:t>
      </w:r>
      <w:r w:rsidRPr="00F12302">
        <w:rPr>
          <w:sz w:val="24"/>
          <w:szCs w:val="24"/>
        </w:rPr>
        <w:t>Insta</w:t>
      </w:r>
      <w:ins w:id="2736" w:author="GEORGILAS STYLIANOS" w:date="2021-08-06T23:01:00Z">
        <w:r w:rsidR="00D351CD" w:rsidRPr="00D351CD">
          <w:rPr>
            <w:sz w:val="24"/>
            <w:szCs w:val="24"/>
            <w:lang w:val="el-GR"/>
            <w:rPrChange w:id="2737" w:author="GEORGILAS STYLIANOS" w:date="2021-08-06T23:01:00Z">
              <w:rPr>
                <w:sz w:val="24"/>
                <w:szCs w:val="24"/>
              </w:rPr>
            </w:rPrChange>
          </w:rPr>
          <w:t>”</w:t>
        </w:r>
      </w:ins>
      <w:r w:rsidRPr="00F12302">
        <w:rPr>
          <w:sz w:val="24"/>
          <w:szCs w:val="24"/>
          <w:lang w:val="el-GR"/>
        </w:rPr>
        <w:t xml:space="preserve"> (</w:t>
      </w:r>
      <w:r w:rsidR="00CD0CB1" w:rsidRPr="00F12302">
        <w:rPr>
          <w:sz w:val="24"/>
          <w:szCs w:val="24"/>
          <w:lang w:val="el-GR"/>
        </w:rPr>
        <w:fldChar w:fldCharType="begin"/>
      </w:r>
      <w:r w:rsidR="00CD0CB1" w:rsidRPr="00F12302">
        <w:rPr>
          <w:sz w:val="24"/>
          <w:szCs w:val="24"/>
          <w:lang w:val="el-GR"/>
        </w:rPr>
        <w:instrText xml:space="preserve"> REF _Ref78469425 \h </w:instrText>
      </w:r>
      <w:r w:rsidR="00F12302">
        <w:rPr>
          <w:sz w:val="24"/>
          <w:szCs w:val="24"/>
          <w:lang w:val="el-GR"/>
        </w:rPr>
        <w:instrText xml:space="preserve"> \* MERGEFORMAT </w:instrText>
      </w:r>
      <w:r w:rsidR="00CD0CB1" w:rsidRPr="00F12302">
        <w:rPr>
          <w:sz w:val="24"/>
          <w:szCs w:val="24"/>
          <w:lang w:val="el-GR"/>
        </w:rPr>
      </w:r>
      <w:r w:rsidR="00CD0CB1" w:rsidRPr="00F12302">
        <w:rPr>
          <w:sz w:val="24"/>
          <w:szCs w:val="24"/>
          <w:lang w:val="el-GR"/>
        </w:rPr>
        <w:fldChar w:fldCharType="separate"/>
      </w:r>
      <w:r w:rsidR="00CD0CB1" w:rsidRPr="00F12302">
        <w:rPr>
          <w:b/>
          <w:bCs/>
          <w:sz w:val="24"/>
          <w:szCs w:val="24"/>
          <w:lang w:val="el-GR"/>
        </w:rPr>
        <w:t xml:space="preserve">Εικόνα </w:t>
      </w:r>
      <w:r w:rsidR="00CD0CB1" w:rsidRPr="00F12302">
        <w:rPr>
          <w:b/>
          <w:bCs/>
          <w:noProof/>
          <w:sz w:val="24"/>
          <w:szCs w:val="24"/>
          <w:lang w:val="el-GR"/>
        </w:rPr>
        <w:t>6</w:t>
      </w:r>
      <w:r w:rsidR="00CD0CB1" w:rsidRPr="00F12302">
        <w:rPr>
          <w:sz w:val="24"/>
          <w:szCs w:val="24"/>
          <w:lang w:val="el-GR"/>
        </w:rPr>
        <w:fldChar w:fldCharType="end"/>
      </w:r>
      <w:r w:rsidRPr="00F12302">
        <w:rPr>
          <w:sz w:val="24"/>
          <w:szCs w:val="24"/>
          <w:lang w:val="el-GR"/>
        </w:rPr>
        <w:t xml:space="preserve"> και </w:t>
      </w:r>
      <w:r w:rsidR="00CD0CB1" w:rsidRPr="00F12302">
        <w:rPr>
          <w:sz w:val="24"/>
          <w:szCs w:val="24"/>
          <w:lang w:val="el-GR"/>
        </w:rPr>
        <w:fldChar w:fldCharType="begin"/>
      </w:r>
      <w:r w:rsidR="00CD0CB1" w:rsidRPr="00F12302">
        <w:rPr>
          <w:sz w:val="24"/>
          <w:szCs w:val="24"/>
          <w:lang w:val="el-GR"/>
        </w:rPr>
        <w:instrText xml:space="preserve"> REF _Ref78469532 \h </w:instrText>
      </w:r>
      <w:r w:rsidR="00F12302">
        <w:rPr>
          <w:sz w:val="24"/>
          <w:szCs w:val="24"/>
          <w:lang w:val="el-GR"/>
        </w:rPr>
        <w:instrText xml:space="preserve"> \* MERGEFORMAT </w:instrText>
      </w:r>
      <w:r w:rsidR="00CD0CB1" w:rsidRPr="00F12302">
        <w:rPr>
          <w:sz w:val="24"/>
          <w:szCs w:val="24"/>
          <w:lang w:val="el-GR"/>
        </w:rPr>
      </w:r>
      <w:r w:rsidR="00CD0CB1" w:rsidRPr="00F12302">
        <w:rPr>
          <w:sz w:val="24"/>
          <w:szCs w:val="24"/>
          <w:lang w:val="el-GR"/>
        </w:rPr>
        <w:fldChar w:fldCharType="separate"/>
      </w:r>
      <w:r w:rsidR="00CD0CB1" w:rsidRPr="00F12302">
        <w:rPr>
          <w:b/>
          <w:bCs/>
          <w:sz w:val="24"/>
          <w:szCs w:val="24"/>
          <w:lang w:val="el-GR"/>
        </w:rPr>
        <w:t xml:space="preserve">Εικόνα </w:t>
      </w:r>
      <w:r w:rsidR="00CD0CB1" w:rsidRPr="00F12302">
        <w:rPr>
          <w:b/>
          <w:bCs/>
          <w:noProof/>
          <w:sz w:val="24"/>
          <w:szCs w:val="24"/>
          <w:lang w:val="el-GR"/>
        </w:rPr>
        <w:t>19</w:t>
      </w:r>
      <w:r w:rsidR="00CD0CB1" w:rsidRPr="00F12302">
        <w:rPr>
          <w:sz w:val="24"/>
          <w:szCs w:val="24"/>
          <w:lang w:val="el-GR"/>
        </w:rPr>
        <w:fldChar w:fldCharType="end"/>
      </w:r>
      <w:r w:rsidRPr="00F12302">
        <w:rPr>
          <w:sz w:val="24"/>
          <w:szCs w:val="24"/>
          <w:lang w:val="el-GR"/>
        </w:rPr>
        <w:t xml:space="preserve">) ή απλά μία εγγραφή στο συνδετικό πίνακα </w:t>
      </w:r>
      <w:ins w:id="2738" w:author="GEORGILAS STYLIANOS" w:date="2021-08-06T23:01:00Z">
        <w:r w:rsidR="00D351CD" w:rsidRPr="00D351CD">
          <w:rPr>
            <w:sz w:val="24"/>
            <w:szCs w:val="24"/>
            <w:lang w:val="el-GR"/>
            <w:rPrChange w:id="2739" w:author="GEORGILAS STYLIANOS" w:date="2021-08-06T23:01:00Z">
              <w:rPr>
                <w:sz w:val="24"/>
                <w:szCs w:val="24"/>
              </w:rPr>
            </w:rPrChange>
          </w:rPr>
          <w:t>“</w:t>
        </w:r>
      </w:ins>
      <w:r w:rsidRPr="00F12302">
        <w:rPr>
          <w:sz w:val="24"/>
          <w:szCs w:val="24"/>
        </w:rPr>
        <w:t>Media</w:t>
      </w:r>
      <w:r w:rsidRPr="00F12302">
        <w:rPr>
          <w:sz w:val="24"/>
          <w:szCs w:val="24"/>
          <w:lang w:val="el-GR"/>
        </w:rPr>
        <w:t>2</w:t>
      </w:r>
      <w:r w:rsidRPr="00F12302">
        <w:rPr>
          <w:sz w:val="24"/>
          <w:szCs w:val="24"/>
        </w:rPr>
        <w:t>Insta</w:t>
      </w:r>
      <w:ins w:id="2740" w:author="GEORGILAS STYLIANOS" w:date="2021-08-06T23:01:00Z">
        <w:r w:rsidR="00D351CD" w:rsidRPr="00D351CD">
          <w:rPr>
            <w:sz w:val="24"/>
            <w:szCs w:val="24"/>
            <w:lang w:val="el-GR"/>
            <w:rPrChange w:id="2741" w:author="GEORGILAS STYLIANOS" w:date="2021-08-06T23:01:00Z">
              <w:rPr>
                <w:sz w:val="24"/>
                <w:szCs w:val="24"/>
              </w:rPr>
            </w:rPrChange>
          </w:rPr>
          <w:t>”</w:t>
        </w:r>
      </w:ins>
      <w:r w:rsidRPr="00F12302">
        <w:rPr>
          <w:sz w:val="24"/>
          <w:szCs w:val="24"/>
          <w:lang w:val="el-GR"/>
        </w:rPr>
        <w:t>.</w:t>
      </w:r>
    </w:p>
    <w:p w14:paraId="5B9862DF" w14:textId="73965D3D" w:rsidR="00F12302" w:rsidRPr="00F12302" w:rsidRDefault="00F12302" w:rsidP="00F12302">
      <w:pPr>
        <w:jc w:val="center"/>
        <w:rPr>
          <w:sz w:val="24"/>
          <w:szCs w:val="24"/>
          <w:lang w:val="el-GR"/>
        </w:rPr>
      </w:pPr>
      <w:r>
        <w:rPr>
          <w:noProof/>
        </w:rPr>
        <w:drawing>
          <wp:inline distT="0" distB="0" distL="0" distR="0" wp14:anchorId="6A83E44B" wp14:editId="213C5762">
            <wp:extent cx="5943600" cy="270891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2708910"/>
                    </a:xfrm>
                    <a:prstGeom prst="rect">
                      <a:avLst/>
                    </a:prstGeom>
                  </pic:spPr>
                </pic:pic>
              </a:graphicData>
            </a:graphic>
          </wp:inline>
        </w:drawing>
      </w:r>
    </w:p>
    <w:p w14:paraId="6F14200F" w14:textId="6F00B745" w:rsidR="00F64FD0" w:rsidRPr="00C515F0" w:rsidRDefault="00C976BD" w:rsidP="00F12302">
      <w:pPr>
        <w:jc w:val="center"/>
        <w:rPr>
          <w:b/>
          <w:bCs/>
          <w:i/>
          <w:iCs/>
          <w:sz w:val="24"/>
          <w:szCs w:val="24"/>
          <w:lang w:val="el-GR"/>
        </w:rPr>
      </w:pPr>
      <w:bookmarkStart w:id="2742" w:name="_Ref78472706"/>
      <w:bookmarkStart w:id="2743" w:name="_Toc77201378"/>
      <w:bookmarkStart w:id="2744" w:name="_Toc77212434"/>
      <w:bookmarkStart w:id="2745" w:name="_Toc77796841"/>
      <w:bookmarkStart w:id="2746" w:name="_Toc78288022"/>
      <w:bookmarkStart w:id="2747" w:name="_Toc78469332"/>
      <w:bookmarkStart w:id="2748" w:name="_Toc78589218"/>
      <w:bookmarkStart w:id="2749" w:name="_Toc78604308"/>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582156" w:rsidRPr="00582156">
        <w:rPr>
          <w:b/>
          <w:bCs/>
          <w:i/>
          <w:iCs/>
          <w:noProof/>
          <w:sz w:val="24"/>
          <w:szCs w:val="24"/>
          <w:lang w:val="el-GR"/>
        </w:rPr>
        <w:t>61</w:t>
      </w:r>
      <w:r w:rsidRPr="00C515F0">
        <w:rPr>
          <w:b/>
          <w:bCs/>
          <w:i/>
          <w:iCs/>
          <w:sz w:val="24"/>
          <w:szCs w:val="24"/>
        </w:rPr>
        <w:fldChar w:fldCharType="end"/>
      </w:r>
      <w:bookmarkEnd w:id="2742"/>
      <w:r w:rsidRPr="00C515F0">
        <w:rPr>
          <w:b/>
          <w:bCs/>
          <w:i/>
          <w:iCs/>
          <w:sz w:val="24"/>
          <w:szCs w:val="24"/>
          <w:lang w:val="el-GR"/>
        </w:rPr>
        <w:t>:</w:t>
      </w:r>
      <w:r w:rsidR="00F12302">
        <w:rPr>
          <w:b/>
          <w:bCs/>
          <w:i/>
          <w:iCs/>
          <w:sz w:val="24"/>
          <w:szCs w:val="24"/>
          <w:lang w:val="el-GR"/>
        </w:rPr>
        <w:t xml:space="preserve"> </w:t>
      </w:r>
      <w:r w:rsidRPr="00C515F0">
        <w:rPr>
          <w:b/>
          <w:bCs/>
          <w:i/>
          <w:iCs/>
          <w:sz w:val="24"/>
          <w:szCs w:val="24"/>
          <w:lang w:val="el-GR"/>
        </w:rPr>
        <w:t xml:space="preserve">Συνάρτηση </w:t>
      </w:r>
      <w:r w:rsidRPr="00C515F0">
        <w:rPr>
          <w:b/>
          <w:bCs/>
          <w:i/>
          <w:iCs/>
          <w:sz w:val="24"/>
          <w:szCs w:val="24"/>
        </w:rPr>
        <w:t>getpostmedia</w:t>
      </w:r>
      <w:r w:rsidRPr="00C515F0">
        <w:rPr>
          <w:b/>
          <w:bCs/>
          <w:i/>
          <w:iCs/>
          <w:sz w:val="24"/>
          <w:szCs w:val="24"/>
          <w:lang w:val="el-GR"/>
        </w:rPr>
        <w:t xml:space="preserve"> 1</w:t>
      </w:r>
      <w:bookmarkEnd w:id="2743"/>
      <w:bookmarkEnd w:id="2744"/>
      <w:bookmarkEnd w:id="2745"/>
      <w:bookmarkEnd w:id="2746"/>
      <w:bookmarkEnd w:id="2747"/>
      <w:bookmarkEnd w:id="2748"/>
      <w:bookmarkEnd w:id="2749"/>
    </w:p>
    <w:p w14:paraId="3EA9BF9B" w14:textId="4B0009A0" w:rsidR="00F64FD0" w:rsidRPr="00F12302" w:rsidRDefault="00F64FD0" w:rsidP="00F64FD0">
      <w:pPr>
        <w:rPr>
          <w:sz w:val="24"/>
          <w:szCs w:val="24"/>
          <w:lang w:val="el-GR"/>
        </w:rPr>
      </w:pPr>
      <w:r w:rsidRPr="00F12302">
        <w:rPr>
          <w:sz w:val="24"/>
          <w:szCs w:val="24"/>
          <w:lang w:val="el-GR"/>
        </w:rPr>
        <w:t>Αν ο πρώτος έλεγχος αποτύχει, ελέγχουμε για το αν υπάρχει βίντεο στη δημοσίευση (</w:t>
      </w:r>
      <w:r w:rsidR="00CD0CB1" w:rsidRPr="00F12302">
        <w:rPr>
          <w:sz w:val="24"/>
          <w:szCs w:val="24"/>
        </w:rPr>
        <w:fldChar w:fldCharType="begin"/>
      </w:r>
      <w:r w:rsidR="00CD0CB1" w:rsidRPr="00F12302">
        <w:rPr>
          <w:sz w:val="24"/>
          <w:szCs w:val="24"/>
          <w:lang w:val="el-GR"/>
        </w:rPr>
        <w:instrText xml:space="preserve"> REF _Ref78472728 \h </w:instrText>
      </w:r>
      <w:r w:rsidR="00F12302" w:rsidRPr="00F12302">
        <w:rPr>
          <w:sz w:val="24"/>
          <w:szCs w:val="24"/>
          <w:lang w:val="el-GR"/>
        </w:rPr>
        <w:instrText xml:space="preserve"> \* </w:instrText>
      </w:r>
      <w:r w:rsidR="00F12302">
        <w:rPr>
          <w:sz w:val="24"/>
          <w:szCs w:val="24"/>
        </w:rPr>
        <w:instrText>MERGEFORMAT</w:instrText>
      </w:r>
      <w:r w:rsidR="00F12302" w:rsidRPr="00F12302">
        <w:rPr>
          <w:sz w:val="24"/>
          <w:szCs w:val="24"/>
          <w:lang w:val="el-GR"/>
        </w:rPr>
        <w:instrText xml:space="preserve"> </w:instrText>
      </w:r>
      <w:r w:rsidR="00CD0CB1" w:rsidRPr="00F12302">
        <w:rPr>
          <w:sz w:val="24"/>
          <w:szCs w:val="24"/>
        </w:rPr>
      </w:r>
      <w:r w:rsidR="00CD0CB1" w:rsidRPr="00F12302">
        <w:rPr>
          <w:sz w:val="24"/>
          <w:szCs w:val="24"/>
        </w:rPr>
        <w:fldChar w:fldCharType="separate"/>
      </w:r>
      <w:r w:rsidR="00CD0CB1" w:rsidRPr="00F12302">
        <w:rPr>
          <w:b/>
          <w:bCs/>
          <w:i/>
          <w:iCs/>
          <w:sz w:val="24"/>
          <w:szCs w:val="24"/>
          <w:lang w:val="el-GR"/>
        </w:rPr>
        <w:t xml:space="preserve">Εικόνα </w:t>
      </w:r>
      <w:r w:rsidR="00CD0CB1" w:rsidRPr="00F12302">
        <w:rPr>
          <w:b/>
          <w:bCs/>
          <w:i/>
          <w:iCs/>
          <w:noProof/>
          <w:sz w:val="24"/>
          <w:szCs w:val="24"/>
          <w:lang w:val="el-GR"/>
        </w:rPr>
        <w:t>62</w:t>
      </w:r>
      <w:r w:rsidR="00CD0CB1" w:rsidRPr="00F12302">
        <w:rPr>
          <w:sz w:val="24"/>
          <w:szCs w:val="24"/>
        </w:rPr>
        <w:fldChar w:fldCharType="end"/>
      </w:r>
      <w:r w:rsidRPr="00F12302">
        <w:rPr>
          <w:sz w:val="24"/>
          <w:szCs w:val="24"/>
          <w:lang w:val="el-GR"/>
        </w:rPr>
        <w:t>). Αν υπάρχει, ελέγχουμε την ύπαρξη του στη βάση και ακολουθούμε τα ίδια βήματα που ακολουθήσαμε στην προηγούμενη παράγραφο.</w:t>
      </w:r>
    </w:p>
    <w:p w14:paraId="0F940208" w14:textId="77777777" w:rsidR="00C976BD" w:rsidRDefault="00F64FD0" w:rsidP="00F12302">
      <w:pPr>
        <w:keepNext/>
        <w:jc w:val="center"/>
      </w:pPr>
      <w:r>
        <w:rPr>
          <w:noProof/>
        </w:rPr>
        <w:lastRenderedPageBreak/>
        <w:drawing>
          <wp:inline distT="0" distB="0" distL="0" distR="0" wp14:anchorId="6DD2BAEC" wp14:editId="6B9E1324">
            <wp:extent cx="5943600" cy="298132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07E655EC" w14:textId="7629E993" w:rsidR="00F64FD0" w:rsidRPr="00C515F0" w:rsidRDefault="00C976BD" w:rsidP="00F12302">
      <w:pPr>
        <w:jc w:val="center"/>
        <w:rPr>
          <w:b/>
          <w:bCs/>
          <w:i/>
          <w:iCs/>
          <w:sz w:val="24"/>
          <w:szCs w:val="24"/>
          <w:lang w:val="el-GR"/>
        </w:rPr>
      </w:pPr>
      <w:bookmarkStart w:id="2750" w:name="_Ref78472728"/>
      <w:bookmarkStart w:id="2751" w:name="_Toc77201379"/>
      <w:bookmarkStart w:id="2752" w:name="_Toc77212435"/>
      <w:bookmarkStart w:id="2753" w:name="_Toc77796842"/>
      <w:bookmarkStart w:id="2754" w:name="_Toc78288023"/>
      <w:bookmarkStart w:id="2755" w:name="_Toc78469333"/>
      <w:bookmarkStart w:id="2756" w:name="_Toc78589219"/>
      <w:bookmarkStart w:id="2757" w:name="_Toc78604309"/>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582156" w:rsidRPr="00582156">
        <w:rPr>
          <w:b/>
          <w:bCs/>
          <w:i/>
          <w:iCs/>
          <w:noProof/>
          <w:sz w:val="24"/>
          <w:szCs w:val="24"/>
          <w:lang w:val="el-GR"/>
        </w:rPr>
        <w:t>62</w:t>
      </w:r>
      <w:r w:rsidRPr="00C515F0">
        <w:rPr>
          <w:b/>
          <w:bCs/>
          <w:i/>
          <w:iCs/>
          <w:sz w:val="24"/>
          <w:szCs w:val="24"/>
        </w:rPr>
        <w:fldChar w:fldCharType="end"/>
      </w:r>
      <w:bookmarkEnd w:id="2750"/>
      <w:r w:rsidRPr="00C515F0">
        <w:rPr>
          <w:b/>
          <w:bCs/>
          <w:i/>
          <w:iCs/>
          <w:sz w:val="24"/>
          <w:szCs w:val="24"/>
          <w:lang w:val="el-GR"/>
        </w:rPr>
        <w:t>:</w:t>
      </w:r>
      <w:r w:rsidR="00F12302">
        <w:rPr>
          <w:b/>
          <w:bCs/>
          <w:i/>
          <w:iCs/>
          <w:sz w:val="24"/>
          <w:szCs w:val="24"/>
          <w:lang w:val="el-GR"/>
        </w:rPr>
        <w:t xml:space="preserve"> </w:t>
      </w:r>
      <w:r w:rsidRPr="00C515F0">
        <w:rPr>
          <w:b/>
          <w:bCs/>
          <w:i/>
          <w:iCs/>
          <w:sz w:val="24"/>
          <w:szCs w:val="24"/>
          <w:lang w:val="el-GR"/>
        </w:rPr>
        <w:t xml:space="preserve">Συνάρτηση </w:t>
      </w:r>
      <w:r w:rsidRPr="00C515F0">
        <w:rPr>
          <w:b/>
          <w:bCs/>
          <w:i/>
          <w:iCs/>
          <w:sz w:val="24"/>
          <w:szCs w:val="24"/>
        </w:rPr>
        <w:t>getpostmedia</w:t>
      </w:r>
      <w:r w:rsidRPr="00C515F0">
        <w:rPr>
          <w:b/>
          <w:bCs/>
          <w:i/>
          <w:iCs/>
          <w:sz w:val="24"/>
          <w:szCs w:val="24"/>
          <w:lang w:val="el-GR"/>
        </w:rPr>
        <w:t xml:space="preserve"> 2</w:t>
      </w:r>
      <w:bookmarkEnd w:id="2751"/>
      <w:bookmarkEnd w:id="2752"/>
      <w:bookmarkEnd w:id="2753"/>
      <w:bookmarkEnd w:id="2754"/>
      <w:bookmarkEnd w:id="2755"/>
      <w:bookmarkEnd w:id="2756"/>
      <w:bookmarkEnd w:id="2757"/>
    </w:p>
    <w:p w14:paraId="2205C08D" w14:textId="56F4D54E" w:rsidR="00F64FD0" w:rsidRPr="00F12302" w:rsidRDefault="00F64FD0" w:rsidP="00F64FD0">
      <w:pPr>
        <w:rPr>
          <w:sz w:val="24"/>
          <w:szCs w:val="24"/>
          <w:lang w:val="el-GR"/>
        </w:rPr>
      </w:pPr>
      <w:r w:rsidRPr="00F12302">
        <w:rPr>
          <w:sz w:val="24"/>
          <w:szCs w:val="24"/>
          <w:lang w:val="el-GR"/>
        </w:rPr>
        <w:t xml:space="preserve">Τέλος, </w:t>
      </w:r>
      <w:r w:rsidR="00345777" w:rsidRPr="00F12302">
        <w:rPr>
          <w:sz w:val="24"/>
          <w:szCs w:val="24"/>
          <w:lang w:val="el-GR"/>
        </w:rPr>
        <w:t>ελέγχουμε για το αν υπάρχει μόνο μία εικόνα στη δημοσίευση (</w:t>
      </w:r>
      <w:r w:rsidR="00CD0CB1" w:rsidRPr="00F12302">
        <w:rPr>
          <w:sz w:val="24"/>
          <w:szCs w:val="24"/>
          <w:lang w:val="el-GR"/>
        </w:rPr>
        <w:fldChar w:fldCharType="begin"/>
      </w:r>
      <w:r w:rsidR="00CD0CB1" w:rsidRPr="00F12302">
        <w:rPr>
          <w:sz w:val="24"/>
          <w:szCs w:val="24"/>
          <w:lang w:val="el-GR"/>
        </w:rPr>
        <w:instrText xml:space="preserve"> REF _Ref78472740 \h </w:instrText>
      </w:r>
      <w:r w:rsidR="00F12302">
        <w:rPr>
          <w:sz w:val="24"/>
          <w:szCs w:val="24"/>
          <w:lang w:val="el-GR"/>
        </w:rPr>
        <w:instrText xml:space="preserve"> \* MERGEFORMAT </w:instrText>
      </w:r>
      <w:r w:rsidR="00CD0CB1" w:rsidRPr="00F12302">
        <w:rPr>
          <w:sz w:val="24"/>
          <w:szCs w:val="24"/>
          <w:lang w:val="el-GR"/>
        </w:rPr>
      </w:r>
      <w:r w:rsidR="00CD0CB1" w:rsidRPr="00F12302">
        <w:rPr>
          <w:sz w:val="24"/>
          <w:szCs w:val="24"/>
          <w:lang w:val="el-GR"/>
        </w:rPr>
        <w:fldChar w:fldCharType="separate"/>
      </w:r>
      <w:r w:rsidR="00CD0CB1" w:rsidRPr="00F12302">
        <w:rPr>
          <w:b/>
          <w:bCs/>
          <w:i/>
          <w:iCs/>
          <w:sz w:val="24"/>
          <w:szCs w:val="24"/>
          <w:lang w:val="el-GR"/>
        </w:rPr>
        <w:t xml:space="preserve">Εικόνα </w:t>
      </w:r>
      <w:r w:rsidR="00CD0CB1" w:rsidRPr="00F12302">
        <w:rPr>
          <w:b/>
          <w:bCs/>
          <w:i/>
          <w:iCs/>
          <w:noProof/>
          <w:sz w:val="24"/>
          <w:szCs w:val="24"/>
          <w:lang w:val="el-GR"/>
        </w:rPr>
        <w:t>63</w:t>
      </w:r>
      <w:r w:rsidR="00CD0CB1" w:rsidRPr="00F12302">
        <w:rPr>
          <w:sz w:val="24"/>
          <w:szCs w:val="24"/>
          <w:lang w:val="el-GR"/>
        </w:rPr>
        <w:fldChar w:fldCharType="end"/>
      </w:r>
      <w:r w:rsidR="00345777" w:rsidRPr="00F12302">
        <w:rPr>
          <w:sz w:val="24"/>
          <w:szCs w:val="24"/>
          <w:lang w:val="el-GR"/>
        </w:rPr>
        <w:t>). Αν υπάρχει, η συνέχεια είναι παρόμοια με τις προηγούμενες δύο περιπτώσεις.</w:t>
      </w:r>
    </w:p>
    <w:p w14:paraId="270C0EEA" w14:textId="77777777" w:rsidR="00C976BD" w:rsidRDefault="00F64FD0" w:rsidP="00F12302">
      <w:pPr>
        <w:keepNext/>
        <w:jc w:val="center"/>
      </w:pPr>
      <w:r>
        <w:rPr>
          <w:noProof/>
        </w:rPr>
        <w:drawing>
          <wp:inline distT="0" distB="0" distL="0" distR="0" wp14:anchorId="606ABAE3" wp14:editId="49FF2738">
            <wp:extent cx="5943600" cy="284289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38CCC7F4" w14:textId="70B0724E" w:rsidR="00F64FD0" w:rsidRPr="00C515F0" w:rsidRDefault="00C976BD" w:rsidP="00F12302">
      <w:pPr>
        <w:jc w:val="center"/>
        <w:rPr>
          <w:b/>
          <w:bCs/>
          <w:i/>
          <w:iCs/>
          <w:sz w:val="24"/>
          <w:szCs w:val="24"/>
          <w:lang w:val="el-GR"/>
        </w:rPr>
      </w:pPr>
      <w:bookmarkStart w:id="2758" w:name="_Ref78472740"/>
      <w:bookmarkStart w:id="2759" w:name="_Toc77201380"/>
      <w:bookmarkStart w:id="2760" w:name="_Toc77212436"/>
      <w:bookmarkStart w:id="2761" w:name="_Toc77796843"/>
      <w:bookmarkStart w:id="2762" w:name="_Toc78288024"/>
      <w:bookmarkStart w:id="2763" w:name="_Toc78469334"/>
      <w:bookmarkStart w:id="2764" w:name="_Toc78589220"/>
      <w:bookmarkStart w:id="2765" w:name="_Toc78604310"/>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582156" w:rsidRPr="00582156">
        <w:rPr>
          <w:b/>
          <w:bCs/>
          <w:i/>
          <w:iCs/>
          <w:noProof/>
          <w:sz w:val="24"/>
          <w:szCs w:val="24"/>
          <w:lang w:val="el-GR"/>
        </w:rPr>
        <w:t>63</w:t>
      </w:r>
      <w:r w:rsidRPr="00C515F0">
        <w:rPr>
          <w:b/>
          <w:bCs/>
          <w:i/>
          <w:iCs/>
          <w:sz w:val="24"/>
          <w:szCs w:val="24"/>
        </w:rPr>
        <w:fldChar w:fldCharType="end"/>
      </w:r>
      <w:bookmarkEnd w:id="2758"/>
      <w:r w:rsidRPr="00C515F0">
        <w:rPr>
          <w:b/>
          <w:bCs/>
          <w:i/>
          <w:iCs/>
          <w:sz w:val="24"/>
          <w:szCs w:val="24"/>
          <w:lang w:val="el-GR"/>
        </w:rPr>
        <w:t>:</w:t>
      </w:r>
      <w:r w:rsidR="00F12302">
        <w:rPr>
          <w:b/>
          <w:bCs/>
          <w:i/>
          <w:iCs/>
          <w:sz w:val="24"/>
          <w:szCs w:val="24"/>
          <w:lang w:val="el-GR"/>
        </w:rPr>
        <w:t xml:space="preserve"> </w:t>
      </w:r>
      <w:r w:rsidRPr="00C515F0">
        <w:rPr>
          <w:b/>
          <w:bCs/>
          <w:i/>
          <w:iCs/>
          <w:sz w:val="24"/>
          <w:szCs w:val="24"/>
          <w:lang w:val="el-GR"/>
        </w:rPr>
        <w:t xml:space="preserve">Συνάρτηση </w:t>
      </w:r>
      <w:r w:rsidRPr="00C515F0">
        <w:rPr>
          <w:b/>
          <w:bCs/>
          <w:i/>
          <w:iCs/>
          <w:sz w:val="24"/>
          <w:szCs w:val="24"/>
        </w:rPr>
        <w:t>getpostmedia</w:t>
      </w:r>
      <w:r w:rsidRPr="00C515F0">
        <w:rPr>
          <w:b/>
          <w:bCs/>
          <w:i/>
          <w:iCs/>
          <w:sz w:val="24"/>
          <w:szCs w:val="24"/>
          <w:lang w:val="el-GR"/>
        </w:rPr>
        <w:t xml:space="preserve"> 3</w:t>
      </w:r>
      <w:bookmarkEnd w:id="2759"/>
      <w:bookmarkEnd w:id="2760"/>
      <w:bookmarkEnd w:id="2761"/>
      <w:bookmarkEnd w:id="2762"/>
      <w:bookmarkEnd w:id="2763"/>
      <w:bookmarkEnd w:id="2764"/>
      <w:bookmarkEnd w:id="2765"/>
    </w:p>
    <w:p w14:paraId="2084E72A" w14:textId="4FE77878" w:rsidR="003C4F1C" w:rsidRPr="00F12302" w:rsidRDefault="003C4F1C" w:rsidP="003C4F1C">
      <w:pPr>
        <w:rPr>
          <w:sz w:val="24"/>
          <w:szCs w:val="24"/>
          <w:lang w:val="el-GR"/>
        </w:rPr>
      </w:pPr>
      <w:r w:rsidRPr="00F12302">
        <w:rPr>
          <w:sz w:val="24"/>
          <w:szCs w:val="24"/>
          <w:lang w:val="el-GR"/>
        </w:rPr>
        <w:t xml:space="preserve">Για να συλλέξουμε τα </w:t>
      </w:r>
      <w:r w:rsidRPr="00F12302">
        <w:rPr>
          <w:sz w:val="24"/>
          <w:szCs w:val="24"/>
        </w:rPr>
        <w:t>hashtag</w:t>
      </w:r>
      <w:r w:rsidRPr="00F12302">
        <w:rPr>
          <w:sz w:val="24"/>
          <w:szCs w:val="24"/>
          <w:lang w:val="el-GR"/>
        </w:rPr>
        <w:t xml:space="preserve"> της δημοσίευσης χρησιμοποιούμε τη συνάρτηση </w:t>
      </w:r>
      <w:r w:rsidRPr="00F12302">
        <w:rPr>
          <w:sz w:val="24"/>
          <w:szCs w:val="24"/>
        </w:rPr>
        <w:t>getpos</w:t>
      </w:r>
      <w:r w:rsidR="002A62A4" w:rsidRPr="00F12302">
        <w:rPr>
          <w:sz w:val="24"/>
          <w:szCs w:val="24"/>
        </w:rPr>
        <w:t>thashtags</w:t>
      </w:r>
      <w:r w:rsidR="002A62A4" w:rsidRPr="00F12302">
        <w:rPr>
          <w:sz w:val="24"/>
          <w:szCs w:val="24"/>
          <w:lang w:val="el-GR"/>
        </w:rPr>
        <w:t xml:space="preserve">. Επειδή τα </w:t>
      </w:r>
      <w:r w:rsidR="002A62A4" w:rsidRPr="00F12302">
        <w:rPr>
          <w:sz w:val="24"/>
          <w:szCs w:val="24"/>
        </w:rPr>
        <w:t>hashtags</w:t>
      </w:r>
      <w:r w:rsidR="002A62A4" w:rsidRPr="00F12302">
        <w:rPr>
          <w:sz w:val="24"/>
          <w:szCs w:val="24"/>
          <w:lang w:val="el-GR"/>
        </w:rPr>
        <w:t xml:space="preserve"> δεν υπάρχουν στον δυναμικό κώδικα που εξάγαμε και μετατρέψαμε σε </w:t>
      </w:r>
      <w:r w:rsidR="007B027A" w:rsidRPr="00F12302">
        <w:rPr>
          <w:sz w:val="24"/>
          <w:szCs w:val="24"/>
        </w:rPr>
        <w:t>JSON</w:t>
      </w:r>
      <w:r w:rsidR="007B027A" w:rsidRPr="00F12302">
        <w:rPr>
          <w:sz w:val="24"/>
          <w:szCs w:val="24"/>
          <w:lang w:val="el-GR"/>
        </w:rPr>
        <w:t xml:space="preserve"> </w:t>
      </w:r>
      <w:r w:rsidR="002A62A4" w:rsidRPr="00F12302">
        <w:rPr>
          <w:sz w:val="24"/>
          <w:szCs w:val="24"/>
          <w:lang w:val="el-GR"/>
        </w:rPr>
        <w:t xml:space="preserve">αντικείμενο, χρειάζεται μια επιπρόσθετη αναζήτηση στον δυναμικό κώδικα της ιστοσελίδας. Αφού βρούμε τα στοιχεία κώδικα που μας ενδιαφέρουν, τα επεξεργαζόμαστε και κρατάμε μόνο την φράση που υπάρχει σε κάθε </w:t>
      </w:r>
      <w:r w:rsidR="002A62A4" w:rsidRPr="00F12302">
        <w:rPr>
          <w:sz w:val="24"/>
          <w:szCs w:val="24"/>
        </w:rPr>
        <w:t>hashtag</w:t>
      </w:r>
      <w:r w:rsidR="002A62A4" w:rsidRPr="00F12302">
        <w:rPr>
          <w:sz w:val="24"/>
          <w:szCs w:val="24"/>
          <w:lang w:val="el-GR"/>
        </w:rPr>
        <w:t xml:space="preserve"> (</w:t>
      </w:r>
      <w:r w:rsidR="00CD0CB1" w:rsidRPr="00F12302">
        <w:rPr>
          <w:sz w:val="24"/>
          <w:szCs w:val="24"/>
          <w:lang w:val="el-GR"/>
        </w:rPr>
        <w:fldChar w:fldCharType="begin"/>
      </w:r>
      <w:r w:rsidR="00CD0CB1" w:rsidRPr="00F12302">
        <w:rPr>
          <w:sz w:val="24"/>
          <w:szCs w:val="24"/>
          <w:lang w:val="el-GR"/>
        </w:rPr>
        <w:instrText xml:space="preserve"> REF _Ref78472753 \h </w:instrText>
      </w:r>
      <w:r w:rsidR="00F12302">
        <w:rPr>
          <w:sz w:val="24"/>
          <w:szCs w:val="24"/>
          <w:lang w:val="el-GR"/>
        </w:rPr>
        <w:instrText xml:space="preserve"> \* MERGEFORMAT </w:instrText>
      </w:r>
      <w:r w:rsidR="00CD0CB1" w:rsidRPr="00F12302">
        <w:rPr>
          <w:sz w:val="24"/>
          <w:szCs w:val="24"/>
          <w:lang w:val="el-GR"/>
        </w:rPr>
      </w:r>
      <w:r w:rsidR="00CD0CB1" w:rsidRPr="00F12302">
        <w:rPr>
          <w:sz w:val="24"/>
          <w:szCs w:val="24"/>
          <w:lang w:val="el-GR"/>
        </w:rPr>
        <w:fldChar w:fldCharType="separate"/>
      </w:r>
      <w:r w:rsidR="00CD0CB1" w:rsidRPr="00F12302">
        <w:rPr>
          <w:b/>
          <w:bCs/>
          <w:i/>
          <w:iCs/>
          <w:sz w:val="24"/>
          <w:szCs w:val="24"/>
          <w:lang w:val="el-GR"/>
        </w:rPr>
        <w:t xml:space="preserve">Εικόνα </w:t>
      </w:r>
      <w:r w:rsidR="00CD0CB1" w:rsidRPr="00F12302">
        <w:rPr>
          <w:b/>
          <w:bCs/>
          <w:i/>
          <w:iCs/>
          <w:noProof/>
          <w:sz w:val="24"/>
          <w:szCs w:val="24"/>
          <w:lang w:val="el-GR"/>
        </w:rPr>
        <w:t>64</w:t>
      </w:r>
      <w:r w:rsidR="00CD0CB1" w:rsidRPr="00F12302">
        <w:rPr>
          <w:sz w:val="24"/>
          <w:szCs w:val="24"/>
          <w:lang w:val="el-GR"/>
        </w:rPr>
        <w:fldChar w:fldCharType="end"/>
      </w:r>
      <w:r w:rsidR="002A62A4" w:rsidRPr="00F12302">
        <w:rPr>
          <w:sz w:val="24"/>
          <w:szCs w:val="24"/>
          <w:lang w:val="el-GR"/>
        </w:rPr>
        <w:t xml:space="preserve">). </w:t>
      </w:r>
    </w:p>
    <w:p w14:paraId="37B41BD3" w14:textId="77777777" w:rsidR="00C976BD" w:rsidRDefault="003C4F1C" w:rsidP="00F12302">
      <w:pPr>
        <w:keepNext/>
        <w:jc w:val="center"/>
      </w:pPr>
      <w:r>
        <w:rPr>
          <w:noProof/>
          <w:lang w:val="el-GR"/>
        </w:rPr>
        <w:lastRenderedPageBreak/>
        <w:drawing>
          <wp:inline distT="0" distB="0" distL="0" distR="0" wp14:anchorId="7CA9A5FE" wp14:editId="57EB833C">
            <wp:extent cx="5943600" cy="246570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inline>
        </w:drawing>
      </w:r>
    </w:p>
    <w:p w14:paraId="7CEF3A1A" w14:textId="38D48534" w:rsidR="002A62A4" w:rsidRPr="00C515F0" w:rsidRDefault="00C976BD" w:rsidP="00F12302">
      <w:pPr>
        <w:jc w:val="center"/>
        <w:rPr>
          <w:b/>
          <w:bCs/>
          <w:i/>
          <w:iCs/>
          <w:sz w:val="24"/>
          <w:szCs w:val="24"/>
          <w:lang w:val="el-GR"/>
        </w:rPr>
      </w:pPr>
      <w:bookmarkStart w:id="2766" w:name="_Ref78472753"/>
      <w:bookmarkStart w:id="2767" w:name="_Toc77201381"/>
      <w:bookmarkStart w:id="2768" w:name="_Toc77212437"/>
      <w:bookmarkStart w:id="2769" w:name="_Toc77796844"/>
      <w:bookmarkStart w:id="2770" w:name="_Toc78288025"/>
      <w:bookmarkStart w:id="2771" w:name="_Toc78469335"/>
      <w:bookmarkStart w:id="2772" w:name="_Toc78589221"/>
      <w:bookmarkStart w:id="2773" w:name="_Toc78604311"/>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582156" w:rsidRPr="00582156">
        <w:rPr>
          <w:b/>
          <w:bCs/>
          <w:i/>
          <w:iCs/>
          <w:noProof/>
          <w:sz w:val="24"/>
          <w:szCs w:val="24"/>
          <w:lang w:val="el-GR"/>
        </w:rPr>
        <w:t>64</w:t>
      </w:r>
      <w:r w:rsidRPr="00C515F0">
        <w:rPr>
          <w:b/>
          <w:bCs/>
          <w:i/>
          <w:iCs/>
          <w:sz w:val="24"/>
          <w:szCs w:val="24"/>
        </w:rPr>
        <w:fldChar w:fldCharType="end"/>
      </w:r>
      <w:bookmarkEnd w:id="2766"/>
      <w:r w:rsidRPr="00C515F0">
        <w:rPr>
          <w:b/>
          <w:bCs/>
          <w:i/>
          <w:iCs/>
          <w:sz w:val="24"/>
          <w:szCs w:val="24"/>
          <w:lang w:val="el-GR"/>
        </w:rPr>
        <w:t>:</w:t>
      </w:r>
      <w:r w:rsidR="00F12302">
        <w:rPr>
          <w:b/>
          <w:bCs/>
          <w:i/>
          <w:iCs/>
          <w:sz w:val="24"/>
          <w:szCs w:val="24"/>
          <w:lang w:val="el-GR"/>
        </w:rPr>
        <w:t xml:space="preserve"> </w:t>
      </w:r>
      <w:r w:rsidRPr="00C515F0">
        <w:rPr>
          <w:b/>
          <w:bCs/>
          <w:i/>
          <w:iCs/>
          <w:sz w:val="24"/>
          <w:szCs w:val="24"/>
          <w:lang w:val="el-GR"/>
        </w:rPr>
        <w:t xml:space="preserve">Συνάρτηση </w:t>
      </w:r>
      <w:r w:rsidRPr="00C515F0">
        <w:rPr>
          <w:b/>
          <w:bCs/>
          <w:i/>
          <w:iCs/>
          <w:sz w:val="24"/>
          <w:szCs w:val="24"/>
        </w:rPr>
        <w:t>getposthashtags</w:t>
      </w:r>
      <w:bookmarkEnd w:id="2767"/>
      <w:bookmarkEnd w:id="2768"/>
      <w:bookmarkEnd w:id="2769"/>
      <w:bookmarkEnd w:id="2770"/>
      <w:bookmarkEnd w:id="2771"/>
      <w:bookmarkEnd w:id="2772"/>
      <w:bookmarkEnd w:id="2773"/>
    </w:p>
    <w:p w14:paraId="4370BF22" w14:textId="5DD3B604" w:rsidR="002A62A4" w:rsidRPr="00F12302" w:rsidRDefault="002A62A4" w:rsidP="00345777">
      <w:pPr>
        <w:rPr>
          <w:sz w:val="24"/>
          <w:szCs w:val="24"/>
          <w:lang w:val="el-GR"/>
        </w:rPr>
      </w:pPr>
      <w:r w:rsidRPr="00F12302">
        <w:rPr>
          <w:sz w:val="24"/>
          <w:szCs w:val="24"/>
          <w:lang w:val="el-GR"/>
        </w:rPr>
        <w:t xml:space="preserve">Στη συνέχεια ελέγχουμε αν το συγκεκριμένο </w:t>
      </w:r>
      <w:r w:rsidRPr="00F12302">
        <w:rPr>
          <w:sz w:val="24"/>
          <w:szCs w:val="24"/>
        </w:rPr>
        <w:t>hashtag</w:t>
      </w:r>
      <w:r w:rsidRPr="00F12302">
        <w:rPr>
          <w:sz w:val="24"/>
          <w:szCs w:val="24"/>
          <w:lang w:val="el-GR"/>
        </w:rPr>
        <w:t xml:space="preserve"> υπάρχει στη βάση (</w:t>
      </w:r>
      <w:r w:rsidR="00CD0CB1" w:rsidRPr="00F12302">
        <w:rPr>
          <w:sz w:val="24"/>
          <w:szCs w:val="24"/>
          <w:lang w:val="el-GR"/>
        </w:rPr>
        <w:fldChar w:fldCharType="begin"/>
      </w:r>
      <w:r w:rsidR="00CD0CB1" w:rsidRPr="00F12302">
        <w:rPr>
          <w:sz w:val="24"/>
          <w:szCs w:val="24"/>
          <w:lang w:val="el-GR"/>
        </w:rPr>
        <w:instrText xml:space="preserve"> REF _Ref78472761 \h </w:instrText>
      </w:r>
      <w:r w:rsidR="00F12302">
        <w:rPr>
          <w:sz w:val="24"/>
          <w:szCs w:val="24"/>
          <w:lang w:val="el-GR"/>
        </w:rPr>
        <w:instrText xml:space="preserve"> \* MERGEFORMAT </w:instrText>
      </w:r>
      <w:r w:rsidR="00CD0CB1" w:rsidRPr="00F12302">
        <w:rPr>
          <w:sz w:val="24"/>
          <w:szCs w:val="24"/>
          <w:lang w:val="el-GR"/>
        </w:rPr>
      </w:r>
      <w:r w:rsidR="00CD0CB1" w:rsidRPr="00F12302">
        <w:rPr>
          <w:sz w:val="24"/>
          <w:szCs w:val="24"/>
          <w:lang w:val="el-GR"/>
        </w:rPr>
        <w:fldChar w:fldCharType="separate"/>
      </w:r>
      <w:r w:rsidR="00CD0CB1" w:rsidRPr="00F12302">
        <w:rPr>
          <w:b/>
          <w:bCs/>
          <w:i/>
          <w:iCs/>
          <w:sz w:val="24"/>
          <w:szCs w:val="24"/>
          <w:lang w:val="el-GR"/>
        </w:rPr>
        <w:t xml:space="preserve">Εικόνα </w:t>
      </w:r>
      <w:r w:rsidR="00CD0CB1" w:rsidRPr="00F12302">
        <w:rPr>
          <w:b/>
          <w:bCs/>
          <w:i/>
          <w:iCs/>
          <w:noProof/>
          <w:sz w:val="24"/>
          <w:szCs w:val="24"/>
          <w:lang w:val="el-GR"/>
        </w:rPr>
        <w:t>65</w:t>
      </w:r>
      <w:r w:rsidR="00CD0CB1" w:rsidRPr="00F12302">
        <w:rPr>
          <w:sz w:val="24"/>
          <w:szCs w:val="24"/>
          <w:lang w:val="el-GR"/>
        </w:rPr>
        <w:fldChar w:fldCharType="end"/>
      </w:r>
      <w:r w:rsidRPr="00F12302">
        <w:rPr>
          <w:sz w:val="24"/>
          <w:szCs w:val="24"/>
          <w:lang w:val="el-GR"/>
        </w:rPr>
        <w:t>).</w:t>
      </w:r>
      <w:r w:rsidR="00F12302" w:rsidRPr="00F12302">
        <w:rPr>
          <w:sz w:val="24"/>
          <w:szCs w:val="24"/>
          <w:lang w:val="el-GR"/>
        </w:rPr>
        <w:t xml:space="preserve"> </w:t>
      </w:r>
      <w:r w:rsidRPr="00F12302">
        <w:rPr>
          <w:sz w:val="24"/>
          <w:szCs w:val="24"/>
          <w:lang w:val="el-GR"/>
        </w:rPr>
        <w:t>Αν δεν υπάρχει</w:t>
      </w:r>
      <w:r w:rsidR="00F12302" w:rsidRPr="00F12302">
        <w:rPr>
          <w:sz w:val="24"/>
          <w:szCs w:val="24"/>
          <w:lang w:val="el-GR"/>
        </w:rPr>
        <w:t xml:space="preserve">, </w:t>
      </w:r>
      <w:r w:rsidRPr="00F12302">
        <w:rPr>
          <w:sz w:val="24"/>
          <w:szCs w:val="24"/>
          <w:lang w:val="el-GR"/>
        </w:rPr>
        <w:t xml:space="preserve">προσθέτουμε από μία εγγραφή έκαστος στους πίνακες </w:t>
      </w:r>
      <w:ins w:id="2774" w:author="GEORGILAS STYLIANOS" w:date="2021-08-06T23:01:00Z">
        <w:r w:rsidR="00D351CD" w:rsidRPr="00D351CD">
          <w:rPr>
            <w:sz w:val="24"/>
            <w:szCs w:val="24"/>
            <w:lang w:val="el-GR"/>
            <w:rPrChange w:id="2775" w:author="GEORGILAS STYLIANOS" w:date="2021-08-06T23:01:00Z">
              <w:rPr>
                <w:sz w:val="24"/>
                <w:szCs w:val="24"/>
              </w:rPr>
            </w:rPrChange>
          </w:rPr>
          <w:t>“</w:t>
        </w:r>
      </w:ins>
      <w:r w:rsidRPr="00F12302">
        <w:rPr>
          <w:sz w:val="24"/>
          <w:szCs w:val="24"/>
        </w:rPr>
        <w:t>Hashtag</w:t>
      </w:r>
      <w:ins w:id="2776" w:author="GEORGILAS STYLIANOS" w:date="2021-08-06T23:01:00Z">
        <w:r w:rsidR="00D351CD" w:rsidRPr="00D351CD">
          <w:rPr>
            <w:sz w:val="24"/>
            <w:szCs w:val="24"/>
            <w:lang w:val="el-GR"/>
            <w:rPrChange w:id="2777" w:author="GEORGILAS STYLIANOS" w:date="2021-08-06T23:01:00Z">
              <w:rPr>
                <w:sz w:val="24"/>
                <w:szCs w:val="24"/>
              </w:rPr>
            </w:rPrChange>
          </w:rPr>
          <w:t>”</w:t>
        </w:r>
      </w:ins>
      <w:r w:rsidRPr="00F12302">
        <w:rPr>
          <w:sz w:val="24"/>
          <w:szCs w:val="24"/>
          <w:lang w:val="el-GR"/>
        </w:rPr>
        <w:t xml:space="preserve"> και </w:t>
      </w:r>
      <w:ins w:id="2778" w:author="GEORGILAS STYLIANOS" w:date="2021-08-06T23:01:00Z">
        <w:r w:rsidR="00D351CD" w:rsidRPr="00D351CD">
          <w:rPr>
            <w:sz w:val="24"/>
            <w:szCs w:val="24"/>
            <w:lang w:val="el-GR"/>
            <w:rPrChange w:id="2779" w:author="GEORGILAS STYLIANOS" w:date="2021-08-06T23:01:00Z">
              <w:rPr>
                <w:sz w:val="24"/>
                <w:szCs w:val="24"/>
              </w:rPr>
            </w:rPrChange>
          </w:rPr>
          <w:t>“</w:t>
        </w:r>
      </w:ins>
      <w:r w:rsidRPr="00F12302">
        <w:rPr>
          <w:sz w:val="24"/>
          <w:szCs w:val="24"/>
        </w:rPr>
        <w:t>Hash</w:t>
      </w:r>
      <w:r w:rsidRPr="00F12302">
        <w:rPr>
          <w:sz w:val="24"/>
          <w:szCs w:val="24"/>
          <w:lang w:val="el-GR"/>
        </w:rPr>
        <w:t>2</w:t>
      </w:r>
      <w:r w:rsidRPr="00F12302">
        <w:rPr>
          <w:sz w:val="24"/>
          <w:szCs w:val="24"/>
        </w:rPr>
        <w:t>Insta</w:t>
      </w:r>
      <w:ins w:id="2780" w:author="GEORGILAS STYLIANOS" w:date="2021-08-06T23:01:00Z">
        <w:r w:rsidR="00D351CD" w:rsidRPr="00D351CD">
          <w:rPr>
            <w:sz w:val="24"/>
            <w:szCs w:val="24"/>
            <w:lang w:val="el-GR"/>
            <w:rPrChange w:id="2781" w:author="GEORGILAS STYLIANOS" w:date="2021-08-06T23:01:00Z">
              <w:rPr>
                <w:sz w:val="24"/>
                <w:szCs w:val="24"/>
              </w:rPr>
            </w:rPrChange>
          </w:rPr>
          <w:t>”</w:t>
        </w:r>
      </w:ins>
      <w:r w:rsidRPr="00F12302">
        <w:rPr>
          <w:sz w:val="24"/>
          <w:szCs w:val="24"/>
          <w:lang w:val="el-GR"/>
        </w:rPr>
        <w:t xml:space="preserve"> (</w:t>
      </w:r>
      <w:r w:rsidR="00CD0CB1" w:rsidRPr="00F12302">
        <w:rPr>
          <w:sz w:val="24"/>
          <w:szCs w:val="24"/>
          <w:lang w:val="el-GR"/>
        </w:rPr>
        <w:fldChar w:fldCharType="begin"/>
      </w:r>
      <w:r w:rsidR="00CD0CB1" w:rsidRPr="00F12302">
        <w:rPr>
          <w:sz w:val="24"/>
          <w:szCs w:val="24"/>
          <w:lang w:val="el-GR"/>
        </w:rPr>
        <w:instrText xml:space="preserve"> REF _Ref78469434 \h </w:instrText>
      </w:r>
      <w:r w:rsidR="00F12302">
        <w:rPr>
          <w:sz w:val="24"/>
          <w:szCs w:val="24"/>
          <w:lang w:val="el-GR"/>
        </w:rPr>
        <w:instrText xml:space="preserve"> \* MERGEFORMAT </w:instrText>
      </w:r>
      <w:r w:rsidR="00CD0CB1" w:rsidRPr="00F12302">
        <w:rPr>
          <w:sz w:val="24"/>
          <w:szCs w:val="24"/>
          <w:lang w:val="el-GR"/>
        </w:rPr>
      </w:r>
      <w:r w:rsidR="00CD0CB1" w:rsidRPr="00F12302">
        <w:rPr>
          <w:sz w:val="24"/>
          <w:szCs w:val="24"/>
          <w:lang w:val="el-GR"/>
        </w:rPr>
        <w:fldChar w:fldCharType="separate"/>
      </w:r>
      <w:r w:rsidR="00CD0CB1" w:rsidRPr="00F12302">
        <w:rPr>
          <w:b/>
          <w:bCs/>
          <w:i/>
          <w:iCs/>
          <w:sz w:val="24"/>
          <w:szCs w:val="24"/>
          <w:lang w:val="el-GR"/>
        </w:rPr>
        <w:t xml:space="preserve">Εικόνα </w:t>
      </w:r>
      <w:r w:rsidR="00CD0CB1" w:rsidRPr="00F12302">
        <w:rPr>
          <w:b/>
          <w:bCs/>
          <w:i/>
          <w:iCs/>
          <w:noProof/>
          <w:sz w:val="24"/>
          <w:szCs w:val="24"/>
          <w:lang w:val="el-GR"/>
        </w:rPr>
        <w:t>7</w:t>
      </w:r>
      <w:r w:rsidR="00CD0CB1" w:rsidRPr="00F12302">
        <w:rPr>
          <w:sz w:val="24"/>
          <w:szCs w:val="24"/>
          <w:lang w:val="el-GR"/>
        </w:rPr>
        <w:fldChar w:fldCharType="end"/>
      </w:r>
      <w:r w:rsidRPr="00F12302">
        <w:rPr>
          <w:sz w:val="24"/>
          <w:szCs w:val="24"/>
          <w:lang w:val="el-GR"/>
        </w:rPr>
        <w:t xml:space="preserve"> και </w:t>
      </w:r>
      <w:r w:rsidR="00CD0CB1" w:rsidRPr="00F12302">
        <w:rPr>
          <w:sz w:val="24"/>
          <w:szCs w:val="24"/>
          <w:lang w:val="el-GR"/>
        </w:rPr>
        <w:fldChar w:fldCharType="begin"/>
      </w:r>
      <w:r w:rsidR="00CD0CB1" w:rsidRPr="00F12302">
        <w:rPr>
          <w:sz w:val="24"/>
          <w:szCs w:val="24"/>
          <w:lang w:val="el-GR"/>
        </w:rPr>
        <w:instrText xml:space="preserve"> REF _Ref78469539 \h </w:instrText>
      </w:r>
      <w:r w:rsidR="00F12302">
        <w:rPr>
          <w:sz w:val="24"/>
          <w:szCs w:val="24"/>
          <w:lang w:val="el-GR"/>
        </w:rPr>
        <w:instrText xml:space="preserve"> \* MERGEFORMAT </w:instrText>
      </w:r>
      <w:r w:rsidR="00CD0CB1" w:rsidRPr="00F12302">
        <w:rPr>
          <w:sz w:val="24"/>
          <w:szCs w:val="24"/>
          <w:lang w:val="el-GR"/>
        </w:rPr>
      </w:r>
      <w:r w:rsidR="00CD0CB1" w:rsidRPr="00F12302">
        <w:rPr>
          <w:sz w:val="24"/>
          <w:szCs w:val="24"/>
          <w:lang w:val="el-GR"/>
        </w:rPr>
        <w:fldChar w:fldCharType="separate"/>
      </w:r>
      <w:r w:rsidR="00CD0CB1" w:rsidRPr="00F12302">
        <w:rPr>
          <w:b/>
          <w:bCs/>
          <w:sz w:val="24"/>
          <w:szCs w:val="24"/>
          <w:lang w:val="el-GR"/>
        </w:rPr>
        <w:t xml:space="preserve">Εικόνα </w:t>
      </w:r>
      <w:r w:rsidR="00CD0CB1" w:rsidRPr="00F12302">
        <w:rPr>
          <w:b/>
          <w:bCs/>
          <w:noProof/>
          <w:sz w:val="24"/>
          <w:szCs w:val="24"/>
          <w:lang w:val="el-GR"/>
        </w:rPr>
        <w:t>20</w:t>
      </w:r>
      <w:r w:rsidR="00CD0CB1" w:rsidRPr="00F12302">
        <w:rPr>
          <w:sz w:val="24"/>
          <w:szCs w:val="24"/>
          <w:lang w:val="el-GR"/>
        </w:rPr>
        <w:fldChar w:fldCharType="end"/>
      </w:r>
      <w:r w:rsidRPr="00F12302">
        <w:rPr>
          <w:sz w:val="24"/>
          <w:szCs w:val="24"/>
          <w:lang w:val="el-GR"/>
        </w:rPr>
        <w:t>). Διαφορετικά</w:t>
      </w:r>
      <w:r w:rsidR="00F12302" w:rsidRPr="00F12302">
        <w:rPr>
          <w:sz w:val="24"/>
          <w:szCs w:val="24"/>
          <w:lang w:val="el-GR"/>
        </w:rPr>
        <w:t xml:space="preserve">, </w:t>
      </w:r>
      <w:r w:rsidRPr="00F12302">
        <w:rPr>
          <w:sz w:val="24"/>
          <w:szCs w:val="24"/>
          <w:lang w:val="el-GR"/>
        </w:rPr>
        <w:t xml:space="preserve">προσθέτουμε μία εγγραφή στον πίνακα </w:t>
      </w:r>
      <w:ins w:id="2782" w:author="GEORGILAS STYLIANOS" w:date="2021-08-06T23:01:00Z">
        <w:r w:rsidR="00D351CD" w:rsidRPr="0092709A">
          <w:rPr>
            <w:sz w:val="24"/>
            <w:szCs w:val="24"/>
            <w:lang w:val="el-GR"/>
            <w:rPrChange w:id="2783" w:author="GEORGILAS STYLIANOS" w:date="2021-08-07T14:21:00Z">
              <w:rPr>
                <w:sz w:val="24"/>
                <w:szCs w:val="24"/>
              </w:rPr>
            </w:rPrChange>
          </w:rPr>
          <w:t>“</w:t>
        </w:r>
      </w:ins>
      <w:r w:rsidRPr="00F12302">
        <w:rPr>
          <w:sz w:val="24"/>
          <w:szCs w:val="24"/>
        </w:rPr>
        <w:t>Hash</w:t>
      </w:r>
      <w:r w:rsidRPr="00F12302">
        <w:rPr>
          <w:sz w:val="24"/>
          <w:szCs w:val="24"/>
          <w:lang w:val="el-GR"/>
        </w:rPr>
        <w:t>2</w:t>
      </w:r>
      <w:r w:rsidRPr="00F12302">
        <w:rPr>
          <w:sz w:val="24"/>
          <w:szCs w:val="24"/>
        </w:rPr>
        <w:t>Insta</w:t>
      </w:r>
      <w:ins w:id="2784" w:author="GEORGILAS STYLIANOS" w:date="2021-08-06T23:01:00Z">
        <w:r w:rsidR="00D351CD" w:rsidRPr="0092709A">
          <w:rPr>
            <w:sz w:val="24"/>
            <w:szCs w:val="24"/>
            <w:lang w:val="el-GR"/>
            <w:rPrChange w:id="2785" w:author="GEORGILAS STYLIANOS" w:date="2021-08-07T14:21:00Z">
              <w:rPr>
                <w:sz w:val="24"/>
                <w:szCs w:val="24"/>
              </w:rPr>
            </w:rPrChange>
          </w:rPr>
          <w:t>”</w:t>
        </w:r>
      </w:ins>
      <w:r w:rsidRPr="00F12302">
        <w:rPr>
          <w:sz w:val="24"/>
          <w:szCs w:val="24"/>
          <w:lang w:val="el-GR"/>
        </w:rPr>
        <w:t>.</w:t>
      </w:r>
    </w:p>
    <w:p w14:paraId="4950C33F" w14:textId="77777777" w:rsidR="00C976BD" w:rsidRDefault="003C4F1C" w:rsidP="00F12302">
      <w:pPr>
        <w:keepNext/>
        <w:jc w:val="center"/>
      </w:pPr>
      <w:r>
        <w:rPr>
          <w:noProof/>
          <w:lang w:val="el-GR"/>
        </w:rPr>
        <w:drawing>
          <wp:inline distT="0" distB="0" distL="0" distR="0" wp14:anchorId="0FD6A990" wp14:editId="55F82EF1">
            <wp:extent cx="5943600" cy="183832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14:paraId="0DD7D3BA" w14:textId="58F0ADF2" w:rsidR="00CF74B7" w:rsidRPr="00C515F0" w:rsidRDefault="00C976BD" w:rsidP="00F12302">
      <w:pPr>
        <w:jc w:val="center"/>
        <w:rPr>
          <w:b/>
          <w:bCs/>
          <w:i/>
          <w:iCs/>
          <w:sz w:val="24"/>
          <w:szCs w:val="24"/>
          <w:lang w:val="el-GR"/>
        </w:rPr>
      </w:pPr>
      <w:bookmarkStart w:id="2786" w:name="_Ref78472761"/>
      <w:bookmarkStart w:id="2787" w:name="_Toc77201382"/>
      <w:bookmarkStart w:id="2788" w:name="_Toc77212438"/>
      <w:bookmarkStart w:id="2789" w:name="_Toc77796845"/>
      <w:bookmarkStart w:id="2790" w:name="_Toc78288026"/>
      <w:bookmarkStart w:id="2791" w:name="_Toc78469336"/>
      <w:bookmarkStart w:id="2792" w:name="_Toc78589222"/>
      <w:bookmarkStart w:id="2793" w:name="_Toc78604312"/>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582156" w:rsidRPr="00582156">
        <w:rPr>
          <w:b/>
          <w:bCs/>
          <w:i/>
          <w:iCs/>
          <w:noProof/>
          <w:sz w:val="24"/>
          <w:szCs w:val="24"/>
          <w:lang w:val="el-GR"/>
        </w:rPr>
        <w:t>65</w:t>
      </w:r>
      <w:r w:rsidRPr="00C515F0">
        <w:rPr>
          <w:b/>
          <w:bCs/>
          <w:i/>
          <w:iCs/>
          <w:sz w:val="24"/>
          <w:szCs w:val="24"/>
        </w:rPr>
        <w:fldChar w:fldCharType="end"/>
      </w:r>
      <w:bookmarkEnd w:id="2786"/>
      <w:r w:rsidRPr="00C515F0">
        <w:rPr>
          <w:b/>
          <w:bCs/>
          <w:i/>
          <w:iCs/>
          <w:sz w:val="24"/>
          <w:szCs w:val="24"/>
          <w:lang w:val="el-GR"/>
        </w:rPr>
        <w:t>:</w:t>
      </w:r>
      <w:r w:rsidR="00F12302">
        <w:rPr>
          <w:b/>
          <w:bCs/>
          <w:i/>
          <w:iCs/>
          <w:sz w:val="24"/>
          <w:szCs w:val="24"/>
          <w:lang w:val="el-GR"/>
        </w:rPr>
        <w:t xml:space="preserve"> </w:t>
      </w:r>
      <w:r w:rsidRPr="00C515F0">
        <w:rPr>
          <w:b/>
          <w:bCs/>
          <w:i/>
          <w:iCs/>
          <w:sz w:val="24"/>
          <w:szCs w:val="24"/>
          <w:lang w:val="el-GR"/>
        </w:rPr>
        <w:t xml:space="preserve">Συνάρτηση </w:t>
      </w:r>
      <w:r w:rsidRPr="00C515F0">
        <w:rPr>
          <w:b/>
          <w:bCs/>
          <w:i/>
          <w:iCs/>
          <w:sz w:val="24"/>
          <w:szCs w:val="24"/>
        </w:rPr>
        <w:t>getposthashtags</w:t>
      </w:r>
      <w:r w:rsidRPr="00C515F0">
        <w:rPr>
          <w:b/>
          <w:bCs/>
          <w:i/>
          <w:iCs/>
          <w:sz w:val="24"/>
          <w:szCs w:val="24"/>
          <w:lang w:val="el-GR"/>
        </w:rPr>
        <w:t xml:space="preserve"> 2</w:t>
      </w:r>
      <w:bookmarkEnd w:id="2787"/>
      <w:bookmarkEnd w:id="2788"/>
      <w:bookmarkEnd w:id="2789"/>
      <w:bookmarkEnd w:id="2790"/>
      <w:bookmarkEnd w:id="2791"/>
      <w:bookmarkEnd w:id="2792"/>
      <w:bookmarkEnd w:id="2793"/>
    </w:p>
    <w:p w14:paraId="293C4C45" w14:textId="77777777" w:rsidR="006318ED" w:rsidRDefault="006318ED">
      <w:pPr>
        <w:rPr>
          <w:ins w:id="2794" w:author="Razis" w:date="2021-08-01T12:47:00Z"/>
          <w:rFonts w:eastAsiaTheme="majorEastAsia" w:cstheme="majorBidi"/>
          <w:b/>
          <w:bCs/>
          <w:sz w:val="40"/>
          <w:szCs w:val="40"/>
          <w:lang w:val="el-GR"/>
        </w:rPr>
      </w:pPr>
      <w:bookmarkStart w:id="2795" w:name="_Toc78286856"/>
      <w:bookmarkStart w:id="2796" w:name="_Toc78469144"/>
      <w:bookmarkStart w:id="2797" w:name="_Ref78496608"/>
      <w:ins w:id="2798" w:author="Razis" w:date="2021-08-01T12:47:00Z">
        <w:r>
          <w:rPr>
            <w:b/>
            <w:bCs/>
            <w:sz w:val="40"/>
            <w:szCs w:val="40"/>
            <w:lang w:val="el-GR"/>
          </w:rPr>
          <w:br w:type="page"/>
        </w:r>
      </w:ins>
    </w:p>
    <w:p w14:paraId="37F13F07" w14:textId="5288FC09" w:rsidR="00490C5E" w:rsidRDefault="00520D68" w:rsidP="00C515F0">
      <w:pPr>
        <w:pStyle w:val="Heading1"/>
        <w:spacing w:after="240"/>
        <w:rPr>
          <w:rFonts w:asciiTheme="minorHAnsi" w:hAnsiTheme="minorHAnsi"/>
          <w:b/>
          <w:bCs/>
          <w:color w:val="auto"/>
          <w:sz w:val="40"/>
          <w:szCs w:val="40"/>
          <w:lang w:val="el-GR"/>
        </w:rPr>
      </w:pPr>
      <w:r w:rsidRPr="00520D68">
        <w:rPr>
          <w:rFonts w:asciiTheme="minorHAnsi" w:hAnsiTheme="minorHAnsi"/>
          <w:b/>
          <w:bCs/>
          <w:color w:val="auto"/>
          <w:sz w:val="40"/>
          <w:szCs w:val="40"/>
          <w:lang w:val="el-GR"/>
        </w:rPr>
        <w:lastRenderedPageBreak/>
        <w:t>Ενότητα 5</w:t>
      </w:r>
      <w:r w:rsidR="00F12302">
        <w:rPr>
          <w:rFonts w:asciiTheme="minorHAnsi" w:hAnsiTheme="minorHAnsi"/>
          <w:b/>
          <w:bCs/>
          <w:color w:val="auto"/>
          <w:sz w:val="40"/>
          <w:szCs w:val="40"/>
          <w:lang w:val="el-GR"/>
        </w:rPr>
        <w:t xml:space="preserve">. </w:t>
      </w:r>
      <w:del w:id="2799" w:author="GEORGILAS STYLIANOS" w:date="2021-08-06T19:40:00Z">
        <w:r w:rsidR="00F12302" w:rsidDel="004508FB">
          <w:rPr>
            <w:rFonts w:asciiTheme="minorHAnsi" w:hAnsiTheme="minorHAnsi"/>
            <w:b/>
            <w:bCs/>
            <w:color w:val="auto"/>
            <w:sz w:val="40"/>
            <w:szCs w:val="40"/>
            <w:lang w:val="el-GR"/>
          </w:rPr>
          <w:delText xml:space="preserve"> </w:delText>
        </w:r>
      </w:del>
      <w:r w:rsidR="00CF74B7" w:rsidRPr="00520D68">
        <w:rPr>
          <w:rFonts w:asciiTheme="minorHAnsi" w:hAnsiTheme="minorHAnsi"/>
          <w:b/>
          <w:bCs/>
          <w:color w:val="auto"/>
          <w:sz w:val="40"/>
          <w:szCs w:val="40"/>
          <w:lang w:val="el-GR"/>
        </w:rPr>
        <w:t xml:space="preserve">Πειράματα και </w:t>
      </w:r>
      <w:del w:id="2800" w:author="Razis" w:date="2021-08-01T13:22:00Z">
        <w:r w:rsidR="00CF74B7" w:rsidRPr="00520D68" w:rsidDel="00072FC0">
          <w:rPr>
            <w:rFonts w:asciiTheme="minorHAnsi" w:hAnsiTheme="minorHAnsi"/>
            <w:b/>
            <w:bCs/>
            <w:color w:val="auto"/>
            <w:sz w:val="40"/>
            <w:szCs w:val="40"/>
            <w:lang w:val="el-GR"/>
          </w:rPr>
          <w:delText>συμπεράσματα</w:delText>
        </w:r>
      </w:del>
      <w:bookmarkEnd w:id="2795"/>
      <w:bookmarkEnd w:id="2796"/>
      <w:bookmarkEnd w:id="2797"/>
      <w:ins w:id="2801" w:author="Razis" w:date="2021-08-01T13:22:00Z">
        <w:r w:rsidR="00072FC0">
          <w:rPr>
            <w:rFonts w:asciiTheme="minorHAnsi" w:hAnsiTheme="minorHAnsi"/>
            <w:b/>
            <w:bCs/>
            <w:color w:val="auto"/>
            <w:sz w:val="40"/>
            <w:szCs w:val="40"/>
            <w:lang w:val="el-GR"/>
          </w:rPr>
          <w:t>αποτ</w:t>
        </w:r>
      </w:ins>
      <w:ins w:id="2802" w:author="GEORGILAS STYLIANOS" w:date="2021-08-06T23:03:00Z">
        <w:r w:rsidR="00BE71AF">
          <w:rPr>
            <w:rFonts w:asciiTheme="minorHAnsi" w:hAnsiTheme="minorHAnsi"/>
            <w:b/>
            <w:bCs/>
            <w:color w:val="auto"/>
            <w:sz w:val="40"/>
            <w:szCs w:val="40"/>
            <w:lang w:val="el-GR"/>
          </w:rPr>
          <w:t>ε</w:t>
        </w:r>
      </w:ins>
      <w:ins w:id="2803" w:author="Razis" w:date="2021-08-01T13:22:00Z">
        <w:r w:rsidR="00072FC0">
          <w:rPr>
            <w:rFonts w:asciiTheme="minorHAnsi" w:hAnsiTheme="minorHAnsi"/>
            <w:b/>
            <w:bCs/>
            <w:color w:val="auto"/>
            <w:sz w:val="40"/>
            <w:szCs w:val="40"/>
            <w:lang w:val="el-GR"/>
          </w:rPr>
          <w:t>λέσματα</w:t>
        </w:r>
      </w:ins>
    </w:p>
    <w:p w14:paraId="13E20FF1" w14:textId="6D33303D" w:rsidR="00490C5E" w:rsidRPr="00F12302" w:rsidRDefault="00E17DD7" w:rsidP="00490C5E">
      <w:pPr>
        <w:rPr>
          <w:sz w:val="24"/>
          <w:szCs w:val="24"/>
          <w:lang w:val="el-GR"/>
        </w:rPr>
      </w:pPr>
      <w:r w:rsidRPr="00F12302">
        <w:rPr>
          <w:sz w:val="24"/>
          <w:szCs w:val="24"/>
          <w:lang w:val="el-GR"/>
        </w:rPr>
        <w:t xml:space="preserve">Σε αυτή την ενότητα θα αναλύσουμε τα πειράματα τα οποία πραγματοποιήθηκαν πάνω στα δεδομένα που συλλέξαμε και αποθηκεύσαμε στη </w:t>
      </w:r>
      <w:del w:id="2804" w:author="GEORGILAS STYLIANOS" w:date="2021-08-07T14:22:00Z">
        <w:r w:rsidRPr="00F12302" w:rsidDel="0092709A">
          <w:rPr>
            <w:sz w:val="24"/>
            <w:szCs w:val="24"/>
            <w:lang w:val="el-GR"/>
          </w:rPr>
          <w:delText>βάση δεδομένων</w:delText>
        </w:r>
      </w:del>
      <w:ins w:id="2805" w:author="GEORGILAS STYLIANOS" w:date="2021-08-07T14:22:00Z">
        <w:r w:rsidR="0092709A">
          <w:rPr>
            <w:sz w:val="24"/>
            <w:szCs w:val="24"/>
            <w:lang w:val="el-GR"/>
          </w:rPr>
          <w:t>ΒΔ</w:t>
        </w:r>
      </w:ins>
      <w:r w:rsidRPr="00F12302">
        <w:rPr>
          <w:sz w:val="24"/>
          <w:szCs w:val="24"/>
          <w:lang w:val="el-GR"/>
        </w:rPr>
        <w:t xml:space="preserve"> μας.</w:t>
      </w:r>
    </w:p>
    <w:p w14:paraId="4D2D1597" w14:textId="393630D1" w:rsidR="00A84EA1" w:rsidRPr="00C515F0" w:rsidRDefault="005A6464" w:rsidP="00575B54">
      <w:pPr>
        <w:pStyle w:val="Heading2"/>
        <w:rPr>
          <w:rFonts w:asciiTheme="minorHAnsi" w:hAnsiTheme="minorHAnsi"/>
          <w:b/>
          <w:bCs/>
          <w:color w:val="auto"/>
          <w:sz w:val="36"/>
          <w:szCs w:val="36"/>
          <w:lang w:val="el-GR"/>
        </w:rPr>
      </w:pPr>
      <w:bookmarkStart w:id="2806" w:name="_Toc78286857"/>
      <w:bookmarkStart w:id="2807" w:name="_Toc78469145"/>
      <w:r w:rsidRPr="00C515F0">
        <w:rPr>
          <w:rFonts w:asciiTheme="minorHAnsi" w:hAnsiTheme="minorHAnsi"/>
          <w:b/>
          <w:bCs/>
          <w:color w:val="auto"/>
          <w:sz w:val="36"/>
          <w:szCs w:val="36"/>
          <w:lang w:val="el-GR"/>
        </w:rPr>
        <w:t>5.1</w:t>
      </w:r>
      <w:r w:rsidR="00F12302">
        <w:rPr>
          <w:rFonts w:asciiTheme="minorHAnsi" w:hAnsiTheme="minorHAnsi"/>
          <w:b/>
          <w:bCs/>
          <w:color w:val="auto"/>
          <w:sz w:val="36"/>
          <w:szCs w:val="36"/>
          <w:lang w:val="el-GR"/>
        </w:rPr>
        <w:t xml:space="preserve">. </w:t>
      </w:r>
      <w:del w:id="2808" w:author="GEORGILAS STYLIANOS" w:date="2021-08-06T19:40:00Z">
        <w:r w:rsidR="00F12302" w:rsidDel="004508FB">
          <w:rPr>
            <w:rFonts w:asciiTheme="minorHAnsi" w:hAnsiTheme="minorHAnsi"/>
            <w:b/>
            <w:bCs/>
            <w:color w:val="auto"/>
            <w:sz w:val="36"/>
            <w:szCs w:val="36"/>
            <w:lang w:val="el-GR"/>
          </w:rPr>
          <w:delText xml:space="preserve"> </w:delText>
        </w:r>
      </w:del>
      <w:r w:rsidR="00CF74B7" w:rsidRPr="00C515F0">
        <w:rPr>
          <w:rFonts w:asciiTheme="minorHAnsi" w:hAnsiTheme="minorHAnsi"/>
          <w:b/>
          <w:bCs/>
          <w:color w:val="auto"/>
          <w:sz w:val="36"/>
          <w:szCs w:val="36"/>
          <w:lang w:val="el-GR"/>
        </w:rPr>
        <w:t>Ανάλυση πειραμάτων</w:t>
      </w:r>
      <w:bookmarkEnd w:id="2806"/>
      <w:bookmarkEnd w:id="2807"/>
    </w:p>
    <w:p w14:paraId="274EE4C1" w14:textId="0498EA10" w:rsidR="00E17DD7" w:rsidRPr="00F12302" w:rsidDel="00E701B8" w:rsidRDefault="00E17DD7" w:rsidP="00490C5E">
      <w:pPr>
        <w:rPr>
          <w:del w:id="2809" w:author="Razis" w:date="2021-08-01T13:52:00Z"/>
          <w:sz w:val="24"/>
          <w:szCs w:val="24"/>
          <w:lang w:val="el-GR"/>
        </w:rPr>
      </w:pPr>
      <w:r w:rsidRPr="00F12302">
        <w:rPr>
          <w:sz w:val="24"/>
          <w:szCs w:val="24"/>
          <w:lang w:val="el-GR"/>
        </w:rPr>
        <w:t xml:space="preserve">Θα ξεκινήσουμε την ενότητα με την ανάλυση των πειραμάτων πάνω στα </w:t>
      </w:r>
      <w:r w:rsidRPr="00F12302">
        <w:rPr>
          <w:sz w:val="24"/>
          <w:szCs w:val="24"/>
        </w:rPr>
        <w:t>hashtags</w:t>
      </w:r>
      <w:r w:rsidRPr="00F12302">
        <w:rPr>
          <w:sz w:val="24"/>
          <w:szCs w:val="24"/>
          <w:lang w:val="el-GR"/>
        </w:rPr>
        <w:t>.</w:t>
      </w:r>
      <w:ins w:id="2810" w:author="Razis" w:date="2021-08-01T13:52:00Z">
        <w:r w:rsidR="00E701B8">
          <w:rPr>
            <w:sz w:val="24"/>
            <w:szCs w:val="24"/>
            <w:lang w:val="el-GR"/>
          </w:rPr>
          <w:t xml:space="preserve"> </w:t>
        </w:r>
      </w:ins>
    </w:p>
    <w:p w14:paraId="4B249614" w14:textId="2FE4ACAE" w:rsidR="0099085B" w:rsidRDefault="00E17DD7" w:rsidP="006F3A88">
      <w:pPr>
        <w:rPr>
          <w:ins w:id="2811" w:author="GEORGILAS STYLIANOS" w:date="2021-08-07T19:57:00Z"/>
          <w:sz w:val="24"/>
          <w:szCs w:val="24"/>
          <w:lang w:val="el-GR"/>
        </w:rPr>
      </w:pPr>
      <w:bookmarkStart w:id="2812" w:name="_Toc78288027"/>
      <w:r w:rsidRPr="00F12302">
        <w:rPr>
          <w:sz w:val="24"/>
          <w:szCs w:val="24"/>
          <w:lang w:val="el-GR"/>
        </w:rPr>
        <w:t>Αρχικά</w:t>
      </w:r>
      <w:r w:rsidR="00F12302" w:rsidRPr="00F12302">
        <w:rPr>
          <w:sz w:val="24"/>
          <w:szCs w:val="24"/>
          <w:lang w:val="el-GR"/>
        </w:rPr>
        <w:t xml:space="preserve">, </w:t>
      </w:r>
      <w:r w:rsidR="00E57FE3" w:rsidRPr="00F12302">
        <w:rPr>
          <w:sz w:val="24"/>
          <w:szCs w:val="24"/>
          <w:lang w:val="el-GR"/>
        </w:rPr>
        <w:t xml:space="preserve">θελήσαμε να </w:t>
      </w:r>
      <w:del w:id="2813" w:author="Razis" w:date="2021-08-01T13:23:00Z">
        <w:r w:rsidR="00E57FE3" w:rsidRPr="00F12302" w:rsidDel="007A2DB0">
          <w:rPr>
            <w:sz w:val="24"/>
            <w:szCs w:val="24"/>
            <w:lang w:val="el-GR"/>
          </w:rPr>
          <w:delText>δούμε την συμπεριφορά των</w:delText>
        </w:r>
      </w:del>
      <w:ins w:id="2814" w:author="Razis" w:date="2021-08-01T13:23:00Z">
        <w:r w:rsidR="007A2DB0">
          <w:rPr>
            <w:sz w:val="24"/>
            <w:szCs w:val="24"/>
            <w:lang w:val="el-GR"/>
          </w:rPr>
          <w:t xml:space="preserve">αποτυπώσουμε </w:t>
        </w:r>
      </w:ins>
      <w:ins w:id="2815" w:author="Razis" w:date="2021-08-01T13:24:00Z">
        <w:r w:rsidR="007A2DB0">
          <w:rPr>
            <w:sz w:val="24"/>
            <w:szCs w:val="24"/>
            <w:lang w:val="el-GR"/>
          </w:rPr>
          <w:t>μέσω</w:t>
        </w:r>
      </w:ins>
      <w:r w:rsidR="00E57FE3" w:rsidRPr="00F12302">
        <w:rPr>
          <w:sz w:val="24"/>
          <w:szCs w:val="24"/>
          <w:lang w:val="el-GR"/>
        </w:rPr>
        <w:t xml:space="preserve"> γραφημάτων </w:t>
      </w:r>
      <w:del w:id="2816" w:author="Razis" w:date="2021-08-01T13:24:00Z">
        <w:r w:rsidR="00E57FE3" w:rsidRPr="00F12302" w:rsidDel="007A2DB0">
          <w:rPr>
            <w:sz w:val="24"/>
            <w:szCs w:val="24"/>
            <w:lang w:val="el-GR"/>
          </w:rPr>
          <w:delText xml:space="preserve">που απεικονίζουν </w:delText>
        </w:r>
      </w:del>
      <w:r w:rsidR="00E57FE3" w:rsidRPr="00F12302">
        <w:rPr>
          <w:sz w:val="24"/>
          <w:szCs w:val="24"/>
          <w:lang w:val="el-GR"/>
        </w:rPr>
        <w:t xml:space="preserve">τα </w:t>
      </w:r>
      <w:r w:rsidR="00E57FE3" w:rsidRPr="00F12302">
        <w:rPr>
          <w:sz w:val="24"/>
          <w:szCs w:val="24"/>
        </w:rPr>
        <w:t>hashtags</w:t>
      </w:r>
      <w:r w:rsidR="00E57FE3" w:rsidRPr="00F12302">
        <w:rPr>
          <w:sz w:val="24"/>
          <w:szCs w:val="24"/>
          <w:lang w:val="el-GR"/>
        </w:rPr>
        <w:t xml:space="preserve"> στα τρία </w:t>
      </w:r>
      <w:del w:id="2817" w:author="GEORGILAS STYLIANOS" w:date="2021-08-07T14:19:00Z">
        <w:r w:rsidR="00FB196E" w:rsidDel="0092709A">
          <w:rPr>
            <w:rFonts w:ascii="Calibri" w:eastAsia="Calibri" w:hAnsi="Calibri" w:cs="Calibri"/>
            <w:bCs/>
            <w:sz w:val="24"/>
            <w:szCs w:val="24"/>
            <w:lang w:val="el-GR"/>
          </w:rPr>
          <w:delText>Κ.Δ.</w:delText>
        </w:r>
      </w:del>
      <w:ins w:id="2818" w:author="GEORGILAS STYLIANOS" w:date="2021-08-07T14:19:00Z">
        <w:r w:rsidR="0092709A">
          <w:rPr>
            <w:rFonts w:ascii="Calibri" w:eastAsia="Calibri" w:hAnsi="Calibri" w:cs="Calibri"/>
            <w:bCs/>
            <w:sz w:val="24"/>
            <w:szCs w:val="24"/>
            <w:lang w:val="el-GR"/>
          </w:rPr>
          <w:t>ΚΔ</w:t>
        </w:r>
      </w:ins>
      <w:r w:rsidR="00FB196E">
        <w:rPr>
          <w:rFonts w:ascii="Calibri" w:eastAsia="Calibri" w:hAnsi="Calibri" w:cs="Calibri"/>
          <w:bCs/>
          <w:sz w:val="24"/>
          <w:szCs w:val="24"/>
          <w:lang w:val="el-GR"/>
        </w:rPr>
        <w:t xml:space="preserve"> </w:t>
      </w:r>
      <w:r w:rsidR="00E57FE3" w:rsidRPr="00F12302">
        <w:rPr>
          <w:sz w:val="24"/>
          <w:szCs w:val="24"/>
          <w:lang w:val="el-GR"/>
        </w:rPr>
        <w:t xml:space="preserve">Για κάθε μία περίπτωση επιλέξαμε τα </w:t>
      </w:r>
      <w:ins w:id="2819" w:author="Razis" w:date="2021-08-01T13:24:00Z">
        <w:r w:rsidR="007A2DB0">
          <w:rPr>
            <w:sz w:val="24"/>
            <w:szCs w:val="24"/>
            <w:lang w:val="el-GR"/>
          </w:rPr>
          <w:t>κορυφαία</w:t>
        </w:r>
      </w:ins>
      <w:ins w:id="2820" w:author="Razis" w:date="2021-08-01T13:25:00Z">
        <w:r w:rsidR="007A2DB0">
          <w:rPr>
            <w:sz w:val="24"/>
            <w:szCs w:val="24"/>
            <w:lang w:val="el-GR"/>
          </w:rPr>
          <w:t xml:space="preserve"> </w:t>
        </w:r>
      </w:ins>
      <w:r w:rsidR="00E57FE3" w:rsidRPr="00F12302">
        <w:rPr>
          <w:sz w:val="24"/>
          <w:szCs w:val="24"/>
          <w:lang w:val="el-GR"/>
        </w:rPr>
        <w:t xml:space="preserve">100 </w:t>
      </w:r>
      <w:r w:rsidR="00E57FE3" w:rsidRPr="00F12302">
        <w:rPr>
          <w:sz w:val="24"/>
          <w:szCs w:val="24"/>
        </w:rPr>
        <w:t>hashtags</w:t>
      </w:r>
      <w:r w:rsidR="00E57FE3" w:rsidRPr="00F12302">
        <w:rPr>
          <w:sz w:val="24"/>
          <w:szCs w:val="24"/>
          <w:lang w:val="el-GR"/>
        </w:rPr>
        <w:t xml:space="preserve"> με τις περισσότερες εμφανίσεις στη βάση μας</w:t>
      </w:r>
      <w:r w:rsidR="0099085B" w:rsidRPr="00F12302">
        <w:rPr>
          <w:sz w:val="24"/>
          <w:szCs w:val="24"/>
          <w:lang w:val="el-GR"/>
        </w:rPr>
        <w:t xml:space="preserve"> (</w:t>
      </w:r>
      <w:r w:rsidR="00C550B3" w:rsidRPr="00F12302">
        <w:rPr>
          <w:sz w:val="24"/>
          <w:szCs w:val="24"/>
        </w:rPr>
        <w:fldChar w:fldCharType="begin"/>
      </w:r>
      <w:r w:rsidR="00C550B3" w:rsidRPr="00F12302">
        <w:rPr>
          <w:sz w:val="24"/>
          <w:szCs w:val="24"/>
          <w:lang w:val="el-GR"/>
        </w:rPr>
        <w:instrText xml:space="preserve"> REF _Ref78472793 \h </w:instrText>
      </w:r>
      <w:r w:rsidR="00F12302" w:rsidRPr="00F12302">
        <w:rPr>
          <w:sz w:val="24"/>
          <w:szCs w:val="24"/>
          <w:lang w:val="el-GR"/>
        </w:rPr>
        <w:instrText xml:space="preserve"> \* </w:instrText>
      </w:r>
      <w:r w:rsidR="00F12302">
        <w:rPr>
          <w:sz w:val="24"/>
          <w:szCs w:val="24"/>
        </w:rPr>
        <w:instrText>MERGEFORMAT</w:instrText>
      </w:r>
      <w:r w:rsidR="00F12302" w:rsidRPr="00F12302">
        <w:rPr>
          <w:sz w:val="24"/>
          <w:szCs w:val="24"/>
          <w:lang w:val="el-GR"/>
        </w:rPr>
        <w:instrText xml:space="preserve"> </w:instrText>
      </w:r>
      <w:r w:rsidR="00C550B3" w:rsidRPr="00F12302">
        <w:rPr>
          <w:sz w:val="24"/>
          <w:szCs w:val="24"/>
        </w:rPr>
      </w:r>
      <w:r w:rsidR="00C550B3" w:rsidRPr="00F12302">
        <w:rPr>
          <w:sz w:val="24"/>
          <w:szCs w:val="24"/>
        </w:rPr>
        <w:fldChar w:fldCharType="separate"/>
      </w:r>
      <w:r w:rsidR="00C550B3" w:rsidRPr="00F12302">
        <w:rPr>
          <w:b/>
          <w:bCs/>
          <w:sz w:val="24"/>
          <w:szCs w:val="24"/>
          <w:lang w:val="el-GR"/>
        </w:rPr>
        <w:t xml:space="preserve">Εικόνα </w:t>
      </w:r>
      <w:r w:rsidR="00C550B3" w:rsidRPr="00F12302">
        <w:rPr>
          <w:b/>
          <w:bCs/>
          <w:noProof/>
          <w:sz w:val="24"/>
          <w:szCs w:val="24"/>
          <w:lang w:val="el-GR"/>
        </w:rPr>
        <w:t>66</w:t>
      </w:r>
      <w:r w:rsidR="00C550B3" w:rsidRPr="00F12302">
        <w:rPr>
          <w:sz w:val="24"/>
          <w:szCs w:val="24"/>
        </w:rPr>
        <w:fldChar w:fldCharType="end"/>
      </w:r>
      <w:r w:rsidR="0099085B" w:rsidRPr="00F12302">
        <w:rPr>
          <w:sz w:val="24"/>
          <w:szCs w:val="24"/>
          <w:lang w:val="el-GR"/>
        </w:rPr>
        <w:t>,</w:t>
      </w:r>
      <w:r w:rsidR="00C550B3" w:rsidRPr="00F12302">
        <w:rPr>
          <w:sz w:val="24"/>
          <w:szCs w:val="24"/>
          <w:lang w:val="el-GR"/>
        </w:rPr>
        <w:t xml:space="preserve"> </w:t>
      </w:r>
      <w:r w:rsidR="00C550B3" w:rsidRPr="00F12302">
        <w:rPr>
          <w:sz w:val="24"/>
          <w:szCs w:val="24"/>
          <w:lang w:val="el-GR"/>
        </w:rPr>
        <w:fldChar w:fldCharType="begin"/>
      </w:r>
      <w:r w:rsidR="00C550B3" w:rsidRPr="00F12302">
        <w:rPr>
          <w:sz w:val="24"/>
          <w:szCs w:val="24"/>
          <w:lang w:val="el-GR"/>
        </w:rPr>
        <w:instrText xml:space="preserve"> REF _Ref78472801 \h </w:instrText>
      </w:r>
      <w:r w:rsidR="00F12302">
        <w:rPr>
          <w:sz w:val="24"/>
          <w:szCs w:val="24"/>
          <w:lang w:val="el-GR"/>
        </w:rPr>
        <w:instrText xml:space="preserve"> \* MERGEFORMAT </w:instrText>
      </w:r>
      <w:r w:rsidR="00C550B3" w:rsidRPr="00F12302">
        <w:rPr>
          <w:sz w:val="24"/>
          <w:szCs w:val="24"/>
          <w:lang w:val="el-GR"/>
        </w:rPr>
      </w:r>
      <w:r w:rsidR="00C550B3" w:rsidRPr="00F12302">
        <w:rPr>
          <w:sz w:val="24"/>
          <w:szCs w:val="24"/>
          <w:lang w:val="el-GR"/>
        </w:rPr>
        <w:fldChar w:fldCharType="separate"/>
      </w:r>
      <w:r w:rsidR="00C550B3" w:rsidRPr="00F12302">
        <w:rPr>
          <w:b/>
          <w:bCs/>
          <w:sz w:val="24"/>
          <w:szCs w:val="24"/>
          <w:lang w:val="el-GR"/>
        </w:rPr>
        <w:t xml:space="preserve">Εικόνα </w:t>
      </w:r>
      <w:r w:rsidR="00C550B3" w:rsidRPr="00F12302">
        <w:rPr>
          <w:b/>
          <w:bCs/>
          <w:noProof/>
          <w:sz w:val="24"/>
          <w:szCs w:val="24"/>
          <w:lang w:val="el-GR"/>
        </w:rPr>
        <w:t>67</w:t>
      </w:r>
      <w:r w:rsidR="00C550B3" w:rsidRPr="00F12302">
        <w:rPr>
          <w:sz w:val="24"/>
          <w:szCs w:val="24"/>
          <w:lang w:val="el-GR"/>
        </w:rPr>
        <w:fldChar w:fldCharType="end"/>
      </w:r>
      <w:r w:rsidR="0099085B" w:rsidRPr="00F12302">
        <w:rPr>
          <w:sz w:val="24"/>
          <w:szCs w:val="24"/>
          <w:lang w:val="el-GR"/>
        </w:rPr>
        <w:t xml:space="preserve"> και </w:t>
      </w:r>
      <w:r w:rsidR="00C550B3" w:rsidRPr="00F12302">
        <w:rPr>
          <w:sz w:val="24"/>
          <w:szCs w:val="24"/>
          <w:lang w:val="el-GR"/>
        </w:rPr>
        <w:fldChar w:fldCharType="begin"/>
      </w:r>
      <w:r w:rsidR="00C550B3" w:rsidRPr="00F12302">
        <w:rPr>
          <w:sz w:val="24"/>
          <w:szCs w:val="24"/>
          <w:lang w:val="el-GR"/>
        </w:rPr>
        <w:instrText xml:space="preserve"> REF _Ref78472811 \h </w:instrText>
      </w:r>
      <w:r w:rsidR="00F12302">
        <w:rPr>
          <w:sz w:val="24"/>
          <w:szCs w:val="24"/>
          <w:lang w:val="el-GR"/>
        </w:rPr>
        <w:instrText xml:space="preserve"> \* MERGEFORMAT </w:instrText>
      </w:r>
      <w:r w:rsidR="00C550B3" w:rsidRPr="00F12302">
        <w:rPr>
          <w:sz w:val="24"/>
          <w:szCs w:val="24"/>
          <w:lang w:val="el-GR"/>
        </w:rPr>
      </w:r>
      <w:r w:rsidR="00C550B3" w:rsidRPr="00F12302">
        <w:rPr>
          <w:sz w:val="24"/>
          <w:szCs w:val="24"/>
          <w:lang w:val="el-GR"/>
        </w:rPr>
        <w:fldChar w:fldCharType="separate"/>
      </w:r>
      <w:r w:rsidR="00C550B3" w:rsidRPr="00F12302">
        <w:rPr>
          <w:b/>
          <w:bCs/>
          <w:sz w:val="24"/>
          <w:szCs w:val="24"/>
          <w:lang w:val="el-GR"/>
        </w:rPr>
        <w:t xml:space="preserve">Εικόνα </w:t>
      </w:r>
      <w:r w:rsidR="00C550B3" w:rsidRPr="00F12302">
        <w:rPr>
          <w:b/>
          <w:bCs/>
          <w:noProof/>
          <w:sz w:val="24"/>
          <w:szCs w:val="24"/>
          <w:lang w:val="el-GR"/>
        </w:rPr>
        <w:t>68</w:t>
      </w:r>
      <w:r w:rsidR="00C550B3" w:rsidRPr="00F12302">
        <w:rPr>
          <w:sz w:val="24"/>
          <w:szCs w:val="24"/>
          <w:lang w:val="el-GR"/>
        </w:rPr>
        <w:fldChar w:fldCharType="end"/>
      </w:r>
      <w:r w:rsidR="0099085B" w:rsidRPr="00F12302">
        <w:rPr>
          <w:sz w:val="24"/>
          <w:szCs w:val="24"/>
          <w:lang w:val="el-GR"/>
        </w:rPr>
        <w:t>).</w:t>
      </w:r>
      <w:ins w:id="2821" w:author="Razis" w:date="2021-08-01T13:25:00Z">
        <w:r w:rsidR="007A2DB0">
          <w:rPr>
            <w:sz w:val="24"/>
            <w:szCs w:val="24"/>
            <w:lang w:val="el-GR"/>
          </w:rPr>
          <w:t xml:space="preserve"> </w:t>
        </w:r>
        <w:commentRangeStart w:id="2822"/>
        <w:commentRangeStart w:id="2823"/>
        <w:r w:rsidR="007A2DB0">
          <w:rPr>
            <w:sz w:val="24"/>
            <w:szCs w:val="24"/>
            <w:lang w:val="el-GR"/>
          </w:rPr>
          <w:t>++</w:t>
        </w:r>
      </w:ins>
      <w:commentRangeEnd w:id="2822"/>
      <w:ins w:id="2824" w:author="Razis" w:date="2021-08-01T13:26:00Z">
        <w:r w:rsidR="007A2DB0">
          <w:rPr>
            <w:rStyle w:val="CommentReference"/>
          </w:rPr>
          <w:commentReference w:id="2822"/>
        </w:r>
      </w:ins>
      <w:commentRangeEnd w:id="2823"/>
      <w:r w:rsidR="00185E0B">
        <w:rPr>
          <w:rStyle w:val="CommentReference"/>
        </w:rPr>
        <w:commentReference w:id="2823"/>
      </w:r>
      <w:ins w:id="2825" w:author="GEORGILAS STYLIANOS" w:date="2021-08-07T19:54:00Z">
        <w:r w:rsidR="00185E0B">
          <w:rPr>
            <w:sz w:val="24"/>
            <w:szCs w:val="24"/>
            <w:lang w:val="el-GR"/>
          </w:rPr>
          <w:t xml:space="preserve"> Στον κάθετο άξονα απεικονίζεται το πλήθος των </w:t>
        </w:r>
      </w:ins>
      <w:ins w:id="2826" w:author="GEORGILAS STYLIANOS" w:date="2021-08-07T19:55:00Z">
        <w:r w:rsidR="00185E0B">
          <w:rPr>
            <w:sz w:val="24"/>
            <w:szCs w:val="24"/>
          </w:rPr>
          <w:t>h</w:t>
        </w:r>
      </w:ins>
      <w:ins w:id="2827" w:author="GEORGILAS STYLIANOS" w:date="2021-08-07T19:54:00Z">
        <w:r w:rsidR="00185E0B">
          <w:rPr>
            <w:sz w:val="24"/>
            <w:szCs w:val="24"/>
          </w:rPr>
          <w:t>ashtags</w:t>
        </w:r>
        <w:r w:rsidR="00185E0B">
          <w:rPr>
            <w:sz w:val="24"/>
            <w:szCs w:val="24"/>
            <w:lang w:val="el-GR"/>
          </w:rPr>
          <w:t xml:space="preserve">, ενώ στον οριζόντιο άξονα απεικονίζονται τα 100 κορυφαία </w:t>
        </w:r>
      </w:ins>
      <w:ins w:id="2828" w:author="GEORGILAS STYLIANOS" w:date="2021-08-07T19:55:00Z">
        <w:r w:rsidR="00185E0B">
          <w:rPr>
            <w:sz w:val="24"/>
            <w:szCs w:val="24"/>
          </w:rPr>
          <w:t>hashtags</w:t>
        </w:r>
        <w:r w:rsidR="00185E0B" w:rsidRPr="00185E0B">
          <w:rPr>
            <w:sz w:val="24"/>
            <w:szCs w:val="24"/>
            <w:lang w:val="el-GR"/>
            <w:rPrChange w:id="2829" w:author="GEORGILAS STYLIANOS" w:date="2021-08-07T19:55:00Z">
              <w:rPr>
                <w:sz w:val="24"/>
                <w:szCs w:val="24"/>
              </w:rPr>
            </w:rPrChange>
          </w:rPr>
          <w:t xml:space="preserve">. </w:t>
        </w:r>
        <w:r w:rsidR="00185E0B">
          <w:rPr>
            <w:sz w:val="24"/>
            <w:szCs w:val="24"/>
            <w:lang w:val="el-GR"/>
          </w:rPr>
          <w:t xml:space="preserve">Με τη μπλε γραμμή απεικονίζονται τα πλήθη των </w:t>
        </w:r>
        <w:r w:rsidR="00185E0B">
          <w:rPr>
            <w:sz w:val="24"/>
            <w:szCs w:val="24"/>
          </w:rPr>
          <w:t>hashtags</w:t>
        </w:r>
        <w:r w:rsidR="00185E0B">
          <w:rPr>
            <w:sz w:val="24"/>
            <w:szCs w:val="24"/>
            <w:lang w:val="el-GR"/>
          </w:rPr>
          <w:t>, ενώ με την μαύρη διακεκομ</w:t>
        </w:r>
      </w:ins>
      <w:ins w:id="2830" w:author="GEORGILAS STYLIANOS" w:date="2021-08-07T19:56:00Z">
        <w:r w:rsidR="00185E0B">
          <w:rPr>
            <w:sz w:val="24"/>
            <w:szCs w:val="24"/>
            <w:lang w:val="el-GR"/>
          </w:rPr>
          <w:t>μ</w:t>
        </w:r>
      </w:ins>
      <w:ins w:id="2831" w:author="GEORGILAS STYLIANOS" w:date="2021-08-07T19:55:00Z">
        <w:r w:rsidR="00185E0B">
          <w:rPr>
            <w:sz w:val="24"/>
            <w:szCs w:val="24"/>
            <w:lang w:val="el-GR"/>
          </w:rPr>
          <w:t>έν</w:t>
        </w:r>
      </w:ins>
      <w:ins w:id="2832" w:author="GEORGILAS STYLIANOS" w:date="2021-08-07T19:56:00Z">
        <w:r w:rsidR="00185E0B">
          <w:rPr>
            <w:sz w:val="24"/>
            <w:szCs w:val="24"/>
            <w:lang w:val="el-GR"/>
          </w:rPr>
          <w:t>η γραμμή απεικονίζεται η κατανομή νόμου δύναμης</w:t>
        </w:r>
      </w:ins>
      <w:ins w:id="2833" w:author="GEORGILAS STYLIANOS" w:date="2021-08-07T19:57:00Z">
        <w:r w:rsidR="00185E0B">
          <w:rPr>
            <w:sz w:val="24"/>
            <w:szCs w:val="24"/>
            <w:lang w:val="el-GR"/>
          </w:rPr>
          <w:t>.</w:t>
        </w:r>
      </w:ins>
    </w:p>
    <w:p w14:paraId="000A935B" w14:textId="77777777" w:rsidR="00185E0B" w:rsidRDefault="00185E0B" w:rsidP="00185E0B">
      <w:pPr>
        <w:rPr>
          <w:ins w:id="2834" w:author="GEORGILAS STYLIANOS" w:date="2021-08-07T19:57:00Z"/>
          <w:sz w:val="24"/>
          <w:szCs w:val="24"/>
          <w:lang w:val="el-GR"/>
        </w:rPr>
      </w:pPr>
      <w:commentRangeStart w:id="2835"/>
      <w:commentRangeStart w:id="2836"/>
      <w:ins w:id="2837" w:author="GEORGILAS STYLIANOS" w:date="2021-08-07T19:57:00Z">
        <w:r w:rsidRPr="00F12302">
          <w:rPr>
            <w:sz w:val="24"/>
            <w:szCs w:val="24"/>
            <w:lang w:val="el-GR"/>
          </w:rPr>
          <w:t xml:space="preserve">Παρατηρούμε </w:t>
        </w:r>
        <w:commentRangeEnd w:id="2835"/>
        <w:r>
          <w:rPr>
            <w:rStyle w:val="CommentReference"/>
          </w:rPr>
          <w:commentReference w:id="2835"/>
        </w:r>
        <w:commentRangeEnd w:id="2836"/>
        <w:r>
          <w:rPr>
            <w:rStyle w:val="CommentReference"/>
          </w:rPr>
          <w:commentReference w:id="2836"/>
        </w:r>
        <w:r w:rsidRPr="00F12302">
          <w:rPr>
            <w:sz w:val="24"/>
            <w:szCs w:val="24"/>
            <w:lang w:val="el-GR"/>
          </w:rPr>
          <w:t xml:space="preserve">πως και τα τρία γραφήματα ακολουθούν κατανομή δυνάμεων, με το γράφημα του </w:t>
        </w:r>
        <w:r w:rsidRPr="00F12302">
          <w:rPr>
            <w:sz w:val="24"/>
            <w:szCs w:val="24"/>
          </w:rPr>
          <w:t>Instagram</w:t>
        </w:r>
        <w:r w:rsidRPr="00F12302">
          <w:rPr>
            <w:sz w:val="24"/>
            <w:szCs w:val="24"/>
            <w:lang w:val="el-GR"/>
          </w:rPr>
          <w:t xml:space="preserve"> να μην </w:t>
        </w:r>
        <w:r>
          <w:rPr>
            <w:sz w:val="24"/>
            <w:szCs w:val="24"/>
            <w:lang w:val="el-GR"/>
          </w:rPr>
          <w:t>ακολουθεί</w:t>
        </w:r>
        <w:r w:rsidRPr="00F12302">
          <w:rPr>
            <w:sz w:val="24"/>
            <w:szCs w:val="24"/>
            <w:lang w:val="el-GR"/>
          </w:rPr>
          <w:t xml:space="preserve"> πλήρως </w:t>
        </w:r>
        <w:r>
          <w:rPr>
            <w:sz w:val="24"/>
            <w:szCs w:val="24"/>
            <w:lang w:val="el-GR"/>
          </w:rPr>
          <w:t>αυτήν την τάση στις υψηλές τιμές</w:t>
        </w:r>
        <w:r w:rsidRPr="00F12302">
          <w:rPr>
            <w:sz w:val="24"/>
            <w:szCs w:val="24"/>
            <w:lang w:val="el-GR"/>
          </w:rPr>
          <w:t>.</w:t>
        </w:r>
      </w:ins>
    </w:p>
    <w:p w14:paraId="72C16347" w14:textId="77777777" w:rsidR="00185E0B" w:rsidRPr="00185E0B" w:rsidRDefault="00185E0B" w:rsidP="006F3A88">
      <w:pPr>
        <w:rPr>
          <w:sz w:val="24"/>
          <w:szCs w:val="24"/>
          <w:lang w:val="el-GR"/>
        </w:rPr>
      </w:pPr>
    </w:p>
    <w:p w14:paraId="3C60B09F" w14:textId="77777777" w:rsidR="00A35BD6" w:rsidRDefault="00A35BD6" w:rsidP="00F12302">
      <w:pPr>
        <w:keepNext/>
        <w:spacing w:after="0" w:line="240" w:lineRule="auto"/>
        <w:jc w:val="center"/>
      </w:pPr>
      <w:r w:rsidRPr="00A35BD6">
        <w:rPr>
          <w:noProof/>
          <w:sz w:val="28"/>
          <w:szCs w:val="28"/>
          <w:lang w:val="el-GR"/>
        </w:rPr>
        <w:drawing>
          <wp:inline distT="0" distB="0" distL="0" distR="0" wp14:anchorId="3043F05D" wp14:editId="00E47EB5">
            <wp:extent cx="5943600" cy="3792220"/>
            <wp:effectExtent l="0" t="0" r="0" b="0"/>
            <wp:docPr id="1" name="Picture 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792220"/>
                    </a:xfrm>
                    <a:prstGeom prst="rect">
                      <a:avLst/>
                    </a:prstGeom>
                    <a:noFill/>
                    <a:ln>
                      <a:noFill/>
                    </a:ln>
                  </pic:spPr>
                </pic:pic>
              </a:graphicData>
            </a:graphic>
          </wp:inline>
        </w:drawing>
      </w:r>
    </w:p>
    <w:p w14:paraId="3968E52B" w14:textId="2BD128E4" w:rsidR="00A35BD6" w:rsidRPr="00A35BD6" w:rsidRDefault="00A35BD6" w:rsidP="00F12302">
      <w:pPr>
        <w:pStyle w:val="Caption"/>
        <w:jc w:val="center"/>
        <w:rPr>
          <w:rFonts w:ascii="Times New Roman" w:eastAsia="Times New Roman" w:hAnsi="Times New Roman" w:cs="Times New Roman"/>
          <w:b/>
          <w:bCs/>
          <w:color w:val="auto"/>
          <w:sz w:val="24"/>
          <w:szCs w:val="24"/>
        </w:rPr>
      </w:pPr>
      <w:bookmarkStart w:id="2838" w:name="_Ref78472793"/>
      <w:bookmarkStart w:id="2839" w:name="_Toc78469337"/>
      <w:bookmarkStart w:id="2840" w:name="_Toc78589223"/>
      <w:bookmarkStart w:id="2841" w:name="_Toc78604313"/>
      <w:r w:rsidRPr="00A35BD6">
        <w:rPr>
          <w:b/>
          <w:bCs/>
          <w:color w:val="auto"/>
          <w:sz w:val="24"/>
          <w:szCs w:val="24"/>
        </w:rPr>
        <w:t xml:space="preserve">Εικόνα </w:t>
      </w:r>
      <w:r w:rsidRPr="00A35BD6">
        <w:rPr>
          <w:b/>
          <w:bCs/>
          <w:color w:val="auto"/>
          <w:sz w:val="24"/>
          <w:szCs w:val="24"/>
        </w:rPr>
        <w:fldChar w:fldCharType="begin"/>
      </w:r>
      <w:r w:rsidRPr="00A35BD6">
        <w:rPr>
          <w:b/>
          <w:bCs/>
          <w:color w:val="auto"/>
          <w:sz w:val="24"/>
          <w:szCs w:val="24"/>
        </w:rPr>
        <w:instrText xml:space="preserve"> SEQ Εικόνα \* ARABIC </w:instrText>
      </w:r>
      <w:r w:rsidRPr="00A35BD6">
        <w:rPr>
          <w:b/>
          <w:bCs/>
          <w:color w:val="auto"/>
          <w:sz w:val="24"/>
          <w:szCs w:val="24"/>
        </w:rPr>
        <w:fldChar w:fldCharType="separate"/>
      </w:r>
      <w:r w:rsidR="00582156">
        <w:rPr>
          <w:b/>
          <w:bCs/>
          <w:noProof/>
          <w:color w:val="auto"/>
          <w:sz w:val="24"/>
          <w:szCs w:val="24"/>
        </w:rPr>
        <w:t>66</w:t>
      </w:r>
      <w:r w:rsidRPr="00A35BD6">
        <w:rPr>
          <w:b/>
          <w:bCs/>
          <w:color w:val="auto"/>
          <w:sz w:val="24"/>
          <w:szCs w:val="24"/>
        </w:rPr>
        <w:fldChar w:fldCharType="end"/>
      </w:r>
      <w:bookmarkEnd w:id="2838"/>
      <w:r w:rsidRPr="00A35BD6">
        <w:rPr>
          <w:b/>
          <w:bCs/>
          <w:color w:val="auto"/>
          <w:sz w:val="24"/>
          <w:szCs w:val="24"/>
        </w:rPr>
        <w:t>: Hashtags - Twitter</w:t>
      </w:r>
      <w:bookmarkEnd w:id="2839"/>
      <w:bookmarkEnd w:id="2840"/>
      <w:bookmarkEnd w:id="2841"/>
    </w:p>
    <w:p w14:paraId="6B0C62C4" w14:textId="77777777" w:rsidR="00A35BD6" w:rsidRPr="0099085B" w:rsidRDefault="00A35BD6" w:rsidP="006F3A88">
      <w:pPr>
        <w:rPr>
          <w:sz w:val="28"/>
          <w:szCs w:val="28"/>
          <w:lang w:val="el-GR"/>
        </w:rPr>
      </w:pPr>
    </w:p>
    <w:bookmarkEnd w:id="2812"/>
    <w:p w14:paraId="1AF73953" w14:textId="77777777" w:rsidR="00A35BD6" w:rsidRDefault="00A35BD6" w:rsidP="00F12302">
      <w:pPr>
        <w:keepNext/>
        <w:spacing w:after="0" w:line="240" w:lineRule="auto"/>
        <w:jc w:val="center"/>
      </w:pPr>
      <w:r w:rsidRPr="00A35BD6">
        <w:rPr>
          <w:rFonts w:ascii="Times New Roman" w:eastAsia="Times New Roman" w:hAnsi="Times New Roman" w:cs="Times New Roman"/>
          <w:noProof/>
          <w:sz w:val="24"/>
          <w:szCs w:val="24"/>
        </w:rPr>
        <w:drawing>
          <wp:inline distT="0" distB="0" distL="0" distR="0" wp14:anchorId="06400F83" wp14:editId="494CA88C">
            <wp:extent cx="5943600" cy="4050665"/>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050665"/>
                    </a:xfrm>
                    <a:prstGeom prst="rect">
                      <a:avLst/>
                    </a:prstGeom>
                    <a:noFill/>
                    <a:ln>
                      <a:noFill/>
                    </a:ln>
                  </pic:spPr>
                </pic:pic>
              </a:graphicData>
            </a:graphic>
          </wp:inline>
        </w:drawing>
      </w:r>
    </w:p>
    <w:p w14:paraId="629FCB49" w14:textId="505EE9A1" w:rsidR="00A35BD6" w:rsidRPr="00A35BD6" w:rsidRDefault="00A35BD6" w:rsidP="00F12302">
      <w:pPr>
        <w:pStyle w:val="Caption"/>
        <w:jc w:val="center"/>
        <w:rPr>
          <w:rFonts w:ascii="Times New Roman" w:eastAsia="Times New Roman" w:hAnsi="Times New Roman" w:cs="Times New Roman"/>
          <w:b/>
          <w:bCs/>
          <w:color w:val="auto"/>
          <w:sz w:val="24"/>
          <w:szCs w:val="24"/>
          <w:lang w:val="el-GR"/>
        </w:rPr>
      </w:pPr>
      <w:bookmarkStart w:id="2842" w:name="_Ref78472801"/>
      <w:bookmarkStart w:id="2843" w:name="_Toc78469338"/>
      <w:bookmarkStart w:id="2844" w:name="_Toc78589224"/>
      <w:bookmarkStart w:id="2845" w:name="_Toc78604314"/>
      <w:r w:rsidRPr="00A35BD6">
        <w:rPr>
          <w:b/>
          <w:bCs/>
          <w:color w:val="auto"/>
          <w:sz w:val="24"/>
          <w:szCs w:val="24"/>
          <w:lang w:val="el-GR"/>
        </w:rPr>
        <w:t xml:space="preserve">Εικόνα </w:t>
      </w:r>
      <w:r w:rsidRPr="00A35BD6">
        <w:rPr>
          <w:b/>
          <w:bCs/>
          <w:color w:val="auto"/>
          <w:sz w:val="24"/>
          <w:szCs w:val="24"/>
        </w:rPr>
        <w:fldChar w:fldCharType="begin"/>
      </w:r>
      <w:r w:rsidRPr="00A35BD6">
        <w:rPr>
          <w:b/>
          <w:bCs/>
          <w:color w:val="auto"/>
          <w:sz w:val="24"/>
          <w:szCs w:val="24"/>
          <w:lang w:val="el-GR"/>
        </w:rPr>
        <w:instrText xml:space="preserve"> </w:instrText>
      </w:r>
      <w:r w:rsidRPr="00A35BD6">
        <w:rPr>
          <w:b/>
          <w:bCs/>
          <w:color w:val="auto"/>
          <w:sz w:val="24"/>
          <w:szCs w:val="24"/>
        </w:rPr>
        <w:instrText>SEQ</w:instrText>
      </w:r>
      <w:r w:rsidRPr="00A35BD6">
        <w:rPr>
          <w:b/>
          <w:bCs/>
          <w:color w:val="auto"/>
          <w:sz w:val="24"/>
          <w:szCs w:val="24"/>
          <w:lang w:val="el-GR"/>
        </w:rPr>
        <w:instrText xml:space="preserve"> Εικόνα \* </w:instrText>
      </w:r>
      <w:r w:rsidRPr="00A35BD6">
        <w:rPr>
          <w:b/>
          <w:bCs/>
          <w:color w:val="auto"/>
          <w:sz w:val="24"/>
          <w:szCs w:val="24"/>
        </w:rPr>
        <w:instrText>ARABIC</w:instrText>
      </w:r>
      <w:r w:rsidRPr="00A35BD6">
        <w:rPr>
          <w:b/>
          <w:bCs/>
          <w:color w:val="auto"/>
          <w:sz w:val="24"/>
          <w:szCs w:val="24"/>
          <w:lang w:val="el-GR"/>
        </w:rPr>
        <w:instrText xml:space="preserve"> </w:instrText>
      </w:r>
      <w:r w:rsidRPr="00A35BD6">
        <w:rPr>
          <w:b/>
          <w:bCs/>
          <w:color w:val="auto"/>
          <w:sz w:val="24"/>
          <w:szCs w:val="24"/>
        </w:rPr>
        <w:fldChar w:fldCharType="separate"/>
      </w:r>
      <w:r w:rsidR="00582156" w:rsidRPr="00582156">
        <w:rPr>
          <w:b/>
          <w:bCs/>
          <w:noProof/>
          <w:color w:val="auto"/>
          <w:sz w:val="24"/>
          <w:szCs w:val="24"/>
          <w:lang w:val="el-GR"/>
        </w:rPr>
        <w:t>67</w:t>
      </w:r>
      <w:r w:rsidRPr="00A35BD6">
        <w:rPr>
          <w:b/>
          <w:bCs/>
          <w:color w:val="auto"/>
          <w:sz w:val="24"/>
          <w:szCs w:val="24"/>
        </w:rPr>
        <w:fldChar w:fldCharType="end"/>
      </w:r>
      <w:bookmarkEnd w:id="2842"/>
      <w:r w:rsidRPr="00A35BD6">
        <w:rPr>
          <w:b/>
          <w:bCs/>
          <w:color w:val="auto"/>
          <w:sz w:val="24"/>
          <w:szCs w:val="24"/>
          <w:lang w:val="el-GR"/>
        </w:rPr>
        <w:t xml:space="preserve">: </w:t>
      </w:r>
      <w:r w:rsidRPr="00A35BD6">
        <w:rPr>
          <w:b/>
          <w:bCs/>
          <w:color w:val="auto"/>
          <w:sz w:val="24"/>
          <w:szCs w:val="24"/>
        </w:rPr>
        <w:t>Hashtags</w:t>
      </w:r>
      <w:r w:rsidRPr="00A35BD6">
        <w:rPr>
          <w:b/>
          <w:bCs/>
          <w:color w:val="auto"/>
          <w:sz w:val="24"/>
          <w:szCs w:val="24"/>
          <w:lang w:val="el-GR"/>
        </w:rPr>
        <w:t xml:space="preserve"> - </w:t>
      </w:r>
      <w:r w:rsidRPr="00A35BD6">
        <w:rPr>
          <w:b/>
          <w:bCs/>
          <w:color w:val="auto"/>
          <w:sz w:val="24"/>
          <w:szCs w:val="24"/>
        </w:rPr>
        <w:t>Facebook</w:t>
      </w:r>
      <w:bookmarkEnd w:id="2843"/>
      <w:bookmarkEnd w:id="2844"/>
      <w:bookmarkEnd w:id="2845"/>
    </w:p>
    <w:p w14:paraId="0E6D909A" w14:textId="43B7D9D0" w:rsidR="00A35BD6" w:rsidRPr="00A35BD6" w:rsidRDefault="00A35BD6" w:rsidP="00A35BD6">
      <w:pPr>
        <w:spacing w:after="0" w:line="240" w:lineRule="auto"/>
        <w:rPr>
          <w:rFonts w:ascii="Times New Roman" w:eastAsia="Times New Roman" w:hAnsi="Times New Roman" w:cs="Times New Roman"/>
          <w:sz w:val="24"/>
          <w:szCs w:val="24"/>
          <w:lang w:val="el-GR"/>
        </w:rPr>
      </w:pPr>
    </w:p>
    <w:p w14:paraId="610E3E29" w14:textId="2CC580A3" w:rsidR="00541E07" w:rsidDel="00185E0B" w:rsidRDefault="00A84EA1" w:rsidP="006F3A88">
      <w:pPr>
        <w:rPr>
          <w:del w:id="2846" w:author="GEORGILAS STYLIANOS" w:date="2021-08-07T19:57:00Z"/>
          <w:sz w:val="24"/>
          <w:szCs w:val="24"/>
          <w:lang w:val="el-GR"/>
        </w:rPr>
      </w:pPr>
      <w:commentRangeStart w:id="2847"/>
      <w:del w:id="2848" w:author="GEORGILAS STYLIANOS" w:date="2021-08-07T19:57:00Z">
        <w:r w:rsidRPr="00F12302" w:rsidDel="00185E0B">
          <w:rPr>
            <w:sz w:val="24"/>
            <w:szCs w:val="24"/>
            <w:lang w:val="el-GR"/>
          </w:rPr>
          <w:delText xml:space="preserve">Παρατηρούμε </w:delText>
        </w:r>
        <w:commentRangeEnd w:id="2847"/>
        <w:r w:rsidR="007A2DB0" w:rsidDel="00185E0B">
          <w:rPr>
            <w:rStyle w:val="CommentReference"/>
          </w:rPr>
          <w:commentReference w:id="2847"/>
        </w:r>
        <w:r w:rsidRPr="00F12302" w:rsidDel="00185E0B">
          <w:rPr>
            <w:sz w:val="24"/>
            <w:szCs w:val="24"/>
            <w:lang w:val="el-GR"/>
          </w:rPr>
          <w:delText xml:space="preserve">πως και τα τρία γραφήματα ακολουθούν κατανομή δυνάμεων, με το γράφημα του </w:delText>
        </w:r>
        <w:r w:rsidRPr="00F12302" w:rsidDel="00185E0B">
          <w:rPr>
            <w:sz w:val="24"/>
            <w:szCs w:val="24"/>
          </w:rPr>
          <w:delText>Instagram</w:delText>
        </w:r>
        <w:r w:rsidRPr="00F12302" w:rsidDel="00185E0B">
          <w:rPr>
            <w:sz w:val="24"/>
            <w:szCs w:val="24"/>
            <w:lang w:val="el-GR"/>
          </w:rPr>
          <w:delText xml:space="preserve"> να μην πατάει </w:delText>
        </w:r>
      </w:del>
      <w:ins w:id="2849" w:author="Razis" w:date="2021-08-01T13:27:00Z">
        <w:del w:id="2850" w:author="GEORGILAS STYLIANOS" w:date="2021-08-07T19:57:00Z">
          <w:r w:rsidR="0012398D" w:rsidDel="00185E0B">
            <w:rPr>
              <w:sz w:val="24"/>
              <w:szCs w:val="24"/>
              <w:lang w:val="el-GR"/>
            </w:rPr>
            <w:delText>ακολουθεί</w:delText>
          </w:r>
          <w:r w:rsidR="0012398D" w:rsidRPr="00F12302" w:rsidDel="00185E0B">
            <w:rPr>
              <w:sz w:val="24"/>
              <w:szCs w:val="24"/>
              <w:lang w:val="el-GR"/>
            </w:rPr>
            <w:delText xml:space="preserve"> </w:delText>
          </w:r>
        </w:del>
      </w:ins>
      <w:del w:id="2851" w:author="GEORGILAS STYLIANOS" w:date="2021-08-07T19:57:00Z">
        <w:r w:rsidRPr="00F12302" w:rsidDel="00185E0B">
          <w:rPr>
            <w:sz w:val="24"/>
            <w:szCs w:val="24"/>
            <w:lang w:val="el-GR"/>
          </w:rPr>
          <w:delText>πλήρως σε αυτό το πρότυπο</w:delText>
        </w:r>
      </w:del>
      <w:ins w:id="2852" w:author="Razis" w:date="2021-08-01T13:27:00Z">
        <w:del w:id="2853" w:author="GEORGILAS STYLIANOS" w:date="2021-08-07T19:57:00Z">
          <w:r w:rsidR="0012398D" w:rsidDel="00185E0B">
            <w:rPr>
              <w:sz w:val="24"/>
              <w:szCs w:val="24"/>
              <w:lang w:val="el-GR"/>
            </w:rPr>
            <w:delText>αυτήν την τάση στις υψηλές τιμές</w:delText>
          </w:r>
        </w:del>
      </w:ins>
      <w:del w:id="2854" w:author="GEORGILAS STYLIANOS" w:date="2021-08-07T19:57:00Z">
        <w:r w:rsidRPr="00F12302" w:rsidDel="00185E0B">
          <w:rPr>
            <w:sz w:val="24"/>
            <w:szCs w:val="24"/>
            <w:lang w:val="el-GR"/>
          </w:rPr>
          <w:delText>.</w:delText>
        </w:r>
      </w:del>
    </w:p>
    <w:p w14:paraId="205CA60A" w14:textId="33988D9D" w:rsidR="00F12302" w:rsidRPr="00F12302" w:rsidRDefault="00F12302" w:rsidP="00F12302">
      <w:pPr>
        <w:rPr>
          <w:sz w:val="24"/>
          <w:szCs w:val="24"/>
          <w:lang w:val="el-GR"/>
        </w:rPr>
      </w:pPr>
      <w:r w:rsidRPr="00A35BD6">
        <w:rPr>
          <w:noProof/>
          <w:lang w:val="el-GR"/>
        </w:rPr>
        <w:lastRenderedPageBreak/>
        <w:drawing>
          <wp:inline distT="0" distB="0" distL="0" distR="0" wp14:anchorId="17877397" wp14:editId="513CEAB3">
            <wp:extent cx="5943600" cy="3418840"/>
            <wp:effectExtent l="0" t="0" r="0" b="0"/>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418840"/>
                    </a:xfrm>
                    <a:prstGeom prst="rect">
                      <a:avLst/>
                    </a:prstGeom>
                    <a:noFill/>
                    <a:ln>
                      <a:noFill/>
                    </a:ln>
                  </pic:spPr>
                </pic:pic>
              </a:graphicData>
            </a:graphic>
          </wp:inline>
        </w:drawing>
      </w:r>
    </w:p>
    <w:p w14:paraId="1A8356AC" w14:textId="6D0BC70B" w:rsidR="00A35BD6" w:rsidRPr="00A35BD6" w:rsidRDefault="00A35BD6" w:rsidP="00F12302">
      <w:pPr>
        <w:pStyle w:val="Caption"/>
        <w:ind w:left="2160" w:firstLine="720"/>
        <w:rPr>
          <w:rFonts w:ascii="Times New Roman" w:eastAsia="Times New Roman" w:hAnsi="Times New Roman" w:cs="Times New Roman"/>
          <w:b/>
          <w:bCs/>
          <w:color w:val="auto"/>
          <w:sz w:val="24"/>
          <w:szCs w:val="24"/>
          <w:lang w:val="el-GR"/>
        </w:rPr>
      </w:pPr>
      <w:bookmarkStart w:id="2855" w:name="_Ref78472811"/>
      <w:bookmarkStart w:id="2856" w:name="_Toc78469339"/>
      <w:bookmarkStart w:id="2857" w:name="_Toc78589225"/>
      <w:bookmarkStart w:id="2858" w:name="_Toc78604315"/>
      <w:r w:rsidRPr="00A35BD6">
        <w:rPr>
          <w:b/>
          <w:bCs/>
          <w:color w:val="auto"/>
          <w:sz w:val="24"/>
          <w:szCs w:val="24"/>
          <w:lang w:val="el-GR"/>
        </w:rPr>
        <w:t xml:space="preserve">Εικόνα </w:t>
      </w:r>
      <w:r w:rsidRPr="00A35BD6">
        <w:rPr>
          <w:b/>
          <w:bCs/>
          <w:color w:val="auto"/>
          <w:sz w:val="24"/>
          <w:szCs w:val="24"/>
        </w:rPr>
        <w:fldChar w:fldCharType="begin"/>
      </w:r>
      <w:r w:rsidRPr="00A35BD6">
        <w:rPr>
          <w:b/>
          <w:bCs/>
          <w:color w:val="auto"/>
          <w:sz w:val="24"/>
          <w:szCs w:val="24"/>
          <w:lang w:val="el-GR"/>
        </w:rPr>
        <w:instrText xml:space="preserve"> </w:instrText>
      </w:r>
      <w:r w:rsidRPr="00A35BD6">
        <w:rPr>
          <w:b/>
          <w:bCs/>
          <w:color w:val="auto"/>
          <w:sz w:val="24"/>
          <w:szCs w:val="24"/>
        </w:rPr>
        <w:instrText>SEQ</w:instrText>
      </w:r>
      <w:r w:rsidRPr="00A35BD6">
        <w:rPr>
          <w:b/>
          <w:bCs/>
          <w:color w:val="auto"/>
          <w:sz w:val="24"/>
          <w:szCs w:val="24"/>
          <w:lang w:val="el-GR"/>
        </w:rPr>
        <w:instrText xml:space="preserve"> Εικόνα \* </w:instrText>
      </w:r>
      <w:r w:rsidRPr="00A35BD6">
        <w:rPr>
          <w:b/>
          <w:bCs/>
          <w:color w:val="auto"/>
          <w:sz w:val="24"/>
          <w:szCs w:val="24"/>
        </w:rPr>
        <w:instrText>ARABIC</w:instrText>
      </w:r>
      <w:r w:rsidRPr="00A35BD6">
        <w:rPr>
          <w:b/>
          <w:bCs/>
          <w:color w:val="auto"/>
          <w:sz w:val="24"/>
          <w:szCs w:val="24"/>
          <w:lang w:val="el-GR"/>
        </w:rPr>
        <w:instrText xml:space="preserve"> </w:instrText>
      </w:r>
      <w:r w:rsidRPr="00A35BD6">
        <w:rPr>
          <w:b/>
          <w:bCs/>
          <w:color w:val="auto"/>
          <w:sz w:val="24"/>
          <w:szCs w:val="24"/>
        </w:rPr>
        <w:fldChar w:fldCharType="separate"/>
      </w:r>
      <w:r w:rsidR="00582156" w:rsidRPr="00582156">
        <w:rPr>
          <w:b/>
          <w:bCs/>
          <w:noProof/>
          <w:color w:val="auto"/>
          <w:sz w:val="24"/>
          <w:szCs w:val="24"/>
          <w:lang w:val="el-GR"/>
        </w:rPr>
        <w:t>68</w:t>
      </w:r>
      <w:r w:rsidRPr="00A35BD6">
        <w:rPr>
          <w:b/>
          <w:bCs/>
          <w:color w:val="auto"/>
          <w:sz w:val="24"/>
          <w:szCs w:val="24"/>
        </w:rPr>
        <w:fldChar w:fldCharType="end"/>
      </w:r>
      <w:bookmarkEnd w:id="2855"/>
      <w:r w:rsidRPr="00A35BD6">
        <w:rPr>
          <w:b/>
          <w:bCs/>
          <w:color w:val="auto"/>
          <w:sz w:val="24"/>
          <w:szCs w:val="24"/>
          <w:lang w:val="el-GR"/>
        </w:rPr>
        <w:t xml:space="preserve">: </w:t>
      </w:r>
      <w:r w:rsidRPr="00A35BD6">
        <w:rPr>
          <w:b/>
          <w:bCs/>
          <w:color w:val="auto"/>
          <w:sz w:val="24"/>
          <w:szCs w:val="24"/>
        </w:rPr>
        <w:t>Hashtags</w:t>
      </w:r>
      <w:r w:rsidRPr="00A35BD6">
        <w:rPr>
          <w:b/>
          <w:bCs/>
          <w:color w:val="auto"/>
          <w:sz w:val="24"/>
          <w:szCs w:val="24"/>
          <w:lang w:val="el-GR"/>
        </w:rPr>
        <w:t xml:space="preserve"> - </w:t>
      </w:r>
      <w:r w:rsidRPr="00A35BD6">
        <w:rPr>
          <w:b/>
          <w:bCs/>
          <w:color w:val="auto"/>
          <w:sz w:val="24"/>
          <w:szCs w:val="24"/>
        </w:rPr>
        <w:t>Instagram</w:t>
      </w:r>
      <w:bookmarkEnd w:id="2856"/>
      <w:bookmarkEnd w:id="2857"/>
      <w:bookmarkEnd w:id="2858"/>
    </w:p>
    <w:p w14:paraId="17C9944A" w14:textId="3FDC6496" w:rsidR="00527B4F" w:rsidRDefault="00527B4F" w:rsidP="00527B4F">
      <w:pPr>
        <w:rPr>
          <w:ins w:id="2859" w:author="GEORGILAS STYLIANOS" w:date="2021-08-07T19:58:00Z"/>
          <w:sz w:val="24"/>
          <w:szCs w:val="24"/>
          <w:lang w:val="el-GR"/>
        </w:rPr>
      </w:pPr>
      <w:r w:rsidRPr="00F12302">
        <w:rPr>
          <w:sz w:val="24"/>
          <w:szCs w:val="24"/>
          <w:lang w:val="el-GR"/>
        </w:rPr>
        <w:t xml:space="preserve">Την ίδια κατανομή ακολουθούν και τα ακόλουθα </w:t>
      </w:r>
      <w:del w:id="2860" w:author="Razis" w:date="2021-08-01T13:28:00Z">
        <w:r w:rsidRPr="00F12302" w:rsidDel="0012398D">
          <w:rPr>
            <w:sz w:val="24"/>
            <w:szCs w:val="24"/>
            <w:lang w:val="el-GR"/>
          </w:rPr>
          <w:delText xml:space="preserve">3 </w:delText>
        </w:r>
      </w:del>
      <w:ins w:id="2861" w:author="Razis" w:date="2021-08-01T13:28:00Z">
        <w:r w:rsidR="0012398D">
          <w:rPr>
            <w:sz w:val="24"/>
            <w:szCs w:val="24"/>
            <w:lang w:val="el-GR"/>
          </w:rPr>
          <w:t>τρία</w:t>
        </w:r>
        <w:r w:rsidR="0012398D" w:rsidRPr="00F12302">
          <w:rPr>
            <w:sz w:val="24"/>
            <w:szCs w:val="24"/>
            <w:lang w:val="el-GR"/>
          </w:rPr>
          <w:t xml:space="preserve"> </w:t>
        </w:r>
      </w:ins>
      <w:r w:rsidRPr="00F12302">
        <w:rPr>
          <w:sz w:val="24"/>
          <w:szCs w:val="24"/>
          <w:lang w:val="el-GR"/>
        </w:rPr>
        <w:t xml:space="preserve">γραφήματα </w:t>
      </w:r>
      <w:r w:rsidR="00C550B3" w:rsidRPr="00F12302">
        <w:rPr>
          <w:sz w:val="24"/>
          <w:szCs w:val="24"/>
          <w:lang w:val="el-GR"/>
        </w:rPr>
        <w:t>(</w:t>
      </w:r>
      <w:r w:rsidR="00C550B3" w:rsidRPr="00F12302">
        <w:rPr>
          <w:sz w:val="24"/>
          <w:szCs w:val="24"/>
        </w:rPr>
        <w:fldChar w:fldCharType="begin"/>
      </w:r>
      <w:r w:rsidR="00C550B3" w:rsidRPr="00F12302">
        <w:rPr>
          <w:sz w:val="24"/>
          <w:szCs w:val="24"/>
          <w:lang w:val="el-GR"/>
        </w:rPr>
        <w:instrText xml:space="preserve"> REF _Ref78472838 \h </w:instrText>
      </w:r>
      <w:r w:rsidR="00F12302" w:rsidRPr="00F12302">
        <w:rPr>
          <w:sz w:val="24"/>
          <w:szCs w:val="24"/>
          <w:lang w:val="el-GR"/>
        </w:rPr>
        <w:instrText xml:space="preserve"> \* </w:instrText>
      </w:r>
      <w:r w:rsidR="00F12302">
        <w:rPr>
          <w:sz w:val="24"/>
          <w:szCs w:val="24"/>
        </w:rPr>
        <w:instrText>MERGEFORMAT</w:instrText>
      </w:r>
      <w:r w:rsidR="00F12302" w:rsidRPr="00F12302">
        <w:rPr>
          <w:sz w:val="24"/>
          <w:szCs w:val="24"/>
          <w:lang w:val="el-GR"/>
        </w:rPr>
        <w:instrText xml:space="preserve"> </w:instrText>
      </w:r>
      <w:r w:rsidR="00C550B3" w:rsidRPr="00F12302">
        <w:rPr>
          <w:sz w:val="24"/>
          <w:szCs w:val="24"/>
        </w:rPr>
      </w:r>
      <w:r w:rsidR="00C550B3" w:rsidRPr="00F12302">
        <w:rPr>
          <w:sz w:val="24"/>
          <w:szCs w:val="24"/>
        </w:rPr>
        <w:fldChar w:fldCharType="separate"/>
      </w:r>
      <w:r w:rsidR="00C550B3" w:rsidRPr="00F12302">
        <w:rPr>
          <w:b/>
          <w:bCs/>
          <w:sz w:val="24"/>
          <w:szCs w:val="24"/>
          <w:lang w:val="el-GR"/>
        </w:rPr>
        <w:t xml:space="preserve">Εικόνα </w:t>
      </w:r>
      <w:r w:rsidR="00C550B3" w:rsidRPr="00F12302">
        <w:rPr>
          <w:b/>
          <w:bCs/>
          <w:noProof/>
          <w:sz w:val="24"/>
          <w:szCs w:val="24"/>
          <w:lang w:val="el-GR"/>
        </w:rPr>
        <w:t>69</w:t>
      </w:r>
      <w:r w:rsidR="00C550B3" w:rsidRPr="00F12302">
        <w:rPr>
          <w:sz w:val="24"/>
          <w:szCs w:val="24"/>
        </w:rPr>
        <w:fldChar w:fldCharType="end"/>
      </w:r>
      <w:r w:rsidRPr="00F12302">
        <w:rPr>
          <w:sz w:val="24"/>
          <w:szCs w:val="24"/>
          <w:lang w:val="el-GR"/>
        </w:rPr>
        <w:t xml:space="preserve">, </w:t>
      </w:r>
      <w:r w:rsidR="00C550B3" w:rsidRPr="00F12302">
        <w:rPr>
          <w:sz w:val="24"/>
          <w:szCs w:val="24"/>
          <w:lang w:val="el-GR"/>
        </w:rPr>
        <w:fldChar w:fldCharType="begin"/>
      </w:r>
      <w:r w:rsidR="00C550B3" w:rsidRPr="00F12302">
        <w:rPr>
          <w:sz w:val="24"/>
          <w:szCs w:val="24"/>
          <w:lang w:val="el-GR"/>
        </w:rPr>
        <w:instrText xml:space="preserve"> REF _Ref78472844 \h </w:instrText>
      </w:r>
      <w:r w:rsidR="00F12302">
        <w:rPr>
          <w:sz w:val="24"/>
          <w:szCs w:val="24"/>
          <w:lang w:val="el-GR"/>
        </w:rPr>
        <w:instrText xml:space="preserve"> \* MERGEFORMAT </w:instrText>
      </w:r>
      <w:r w:rsidR="00C550B3" w:rsidRPr="00F12302">
        <w:rPr>
          <w:sz w:val="24"/>
          <w:szCs w:val="24"/>
          <w:lang w:val="el-GR"/>
        </w:rPr>
      </w:r>
      <w:r w:rsidR="00C550B3" w:rsidRPr="00F12302">
        <w:rPr>
          <w:sz w:val="24"/>
          <w:szCs w:val="24"/>
          <w:lang w:val="el-GR"/>
        </w:rPr>
        <w:fldChar w:fldCharType="separate"/>
      </w:r>
      <w:r w:rsidR="00C550B3" w:rsidRPr="00F12302">
        <w:rPr>
          <w:b/>
          <w:bCs/>
          <w:sz w:val="24"/>
          <w:szCs w:val="24"/>
          <w:lang w:val="el-GR"/>
        </w:rPr>
        <w:t xml:space="preserve">Εικόνα </w:t>
      </w:r>
      <w:r w:rsidR="00C550B3" w:rsidRPr="00F12302">
        <w:rPr>
          <w:b/>
          <w:bCs/>
          <w:noProof/>
          <w:sz w:val="24"/>
          <w:szCs w:val="24"/>
          <w:lang w:val="el-GR"/>
        </w:rPr>
        <w:t>70</w:t>
      </w:r>
      <w:r w:rsidR="00C550B3" w:rsidRPr="00F12302">
        <w:rPr>
          <w:sz w:val="24"/>
          <w:szCs w:val="24"/>
          <w:lang w:val="el-GR"/>
        </w:rPr>
        <w:fldChar w:fldCharType="end"/>
      </w:r>
      <w:r w:rsidRPr="00F12302">
        <w:rPr>
          <w:sz w:val="24"/>
          <w:szCs w:val="24"/>
          <w:lang w:val="el-GR"/>
        </w:rPr>
        <w:t xml:space="preserve"> και </w:t>
      </w:r>
      <w:r w:rsidR="00C550B3" w:rsidRPr="00F12302">
        <w:rPr>
          <w:sz w:val="24"/>
          <w:szCs w:val="24"/>
          <w:lang w:val="el-GR"/>
        </w:rPr>
        <w:fldChar w:fldCharType="begin"/>
      </w:r>
      <w:r w:rsidR="00C550B3" w:rsidRPr="00F12302">
        <w:rPr>
          <w:sz w:val="24"/>
          <w:szCs w:val="24"/>
          <w:lang w:val="el-GR"/>
        </w:rPr>
        <w:instrText xml:space="preserve"> REF _Ref78472853 \h </w:instrText>
      </w:r>
      <w:r w:rsidR="00F12302">
        <w:rPr>
          <w:sz w:val="24"/>
          <w:szCs w:val="24"/>
          <w:lang w:val="el-GR"/>
        </w:rPr>
        <w:instrText xml:space="preserve"> \* MERGEFORMAT </w:instrText>
      </w:r>
      <w:r w:rsidR="00C550B3" w:rsidRPr="00F12302">
        <w:rPr>
          <w:sz w:val="24"/>
          <w:szCs w:val="24"/>
          <w:lang w:val="el-GR"/>
        </w:rPr>
      </w:r>
      <w:r w:rsidR="00C550B3" w:rsidRPr="00F12302">
        <w:rPr>
          <w:sz w:val="24"/>
          <w:szCs w:val="24"/>
          <w:lang w:val="el-GR"/>
        </w:rPr>
        <w:fldChar w:fldCharType="separate"/>
      </w:r>
      <w:r w:rsidR="00C550B3" w:rsidRPr="00F12302">
        <w:rPr>
          <w:b/>
          <w:bCs/>
          <w:sz w:val="24"/>
          <w:szCs w:val="24"/>
          <w:lang w:val="el-GR"/>
        </w:rPr>
        <w:t xml:space="preserve">Εικόνα </w:t>
      </w:r>
      <w:r w:rsidR="00C550B3" w:rsidRPr="00F12302">
        <w:rPr>
          <w:b/>
          <w:bCs/>
          <w:noProof/>
          <w:sz w:val="24"/>
          <w:szCs w:val="24"/>
          <w:lang w:val="el-GR"/>
        </w:rPr>
        <w:t>71</w:t>
      </w:r>
      <w:r w:rsidR="00C550B3" w:rsidRPr="00F12302">
        <w:rPr>
          <w:sz w:val="24"/>
          <w:szCs w:val="24"/>
          <w:lang w:val="el-GR"/>
        </w:rPr>
        <w:fldChar w:fldCharType="end"/>
      </w:r>
      <w:r w:rsidR="00C550B3" w:rsidRPr="00F12302">
        <w:rPr>
          <w:sz w:val="24"/>
          <w:szCs w:val="24"/>
          <w:lang w:val="el-GR"/>
        </w:rPr>
        <w:t>)</w:t>
      </w:r>
      <w:r w:rsidRPr="00F12302">
        <w:rPr>
          <w:sz w:val="24"/>
          <w:szCs w:val="24"/>
          <w:lang w:val="el-GR"/>
        </w:rPr>
        <w:t xml:space="preserve">. Σε αυτή την περίπτωση τα πειράματα γίνονται γύρω από τους χρήστες που δημιούργησαν τα </w:t>
      </w:r>
      <w:r w:rsidRPr="00F12302">
        <w:rPr>
          <w:sz w:val="24"/>
          <w:szCs w:val="24"/>
        </w:rPr>
        <w:t>hashtags</w:t>
      </w:r>
      <w:r w:rsidRPr="00F12302">
        <w:rPr>
          <w:sz w:val="24"/>
          <w:szCs w:val="24"/>
          <w:lang w:val="el-GR"/>
        </w:rPr>
        <w:t xml:space="preserve">. Για κάθε </w:t>
      </w:r>
      <w:del w:id="2862" w:author="GEORGILAS STYLIANOS" w:date="2021-08-07T14:19:00Z">
        <w:r w:rsidR="002309C0" w:rsidDel="0092709A">
          <w:rPr>
            <w:rFonts w:ascii="Calibri" w:eastAsia="Calibri" w:hAnsi="Calibri" w:cs="Calibri"/>
            <w:bCs/>
            <w:sz w:val="24"/>
            <w:szCs w:val="24"/>
            <w:lang w:val="el-GR"/>
          </w:rPr>
          <w:delText>Κ.Δ.</w:delText>
        </w:r>
      </w:del>
      <w:ins w:id="2863" w:author="GEORGILAS STYLIANOS" w:date="2021-08-07T14:19:00Z">
        <w:r w:rsidR="0092709A">
          <w:rPr>
            <w:rFonts w:ascii="Calibri" w:eastAsia="Calibri" w:hAnsi="Calibri" w:cs="Calibri"/>
            <w:bCs/>
            <w:sz w:val="24"/>
            <w:szCs w:val="24"/>
            <w:lang w:val="el-GR"/>
          </w:rPr>
          <w:t>ΚΔ</w:t>
        </w:r>
      </w:ins>
      <w:r w:rsidR="002309C0" w:rsidRPr="0059548D">
        <w:rPr>
          <w:rFonts w:ascii="Calibri" w:eastAsia="Calibri" w:hAnsi="Calibri" w:cs="Calibri"/>
          <w:bCs/>
          <w:sz w:val="24"/>
          <w:szCs w:val="24"/>
          <w:lang w:val="el-GR"/>
        </w:rPr>
        <w:t xml:space="preserve"> </w:t>
      </w:r>
      <w:r w:rsidRPr="00F12302">
        <w:rPr>
          <w:sz w:val="24"/>
          <w:szCs w:val="24"/>
          <w:lang w:val="el-GR"/>
        </w:rPr>
        <w:t xml:space="preserve">τους κατατάξαμε με βάση τον αριθμό των </w:t>
      </w:r>
      <w:r w:rsidRPr="00F12302">
        <w:rPr>
          <w:sz w:val="24"/>
          <w:szCs w:val="24"/>
        </w:rPr>
        <w:t>hashtags</w:t>
      </w:r>
      <w:r w:rsidRPr="00F12302">
        <w:rPr>
          <w:sz w:val="24"/>
          <w:szCs w:val="24"/>
          <w:lang w:val="el-GR"/>
        </w:rPr>
        <w:t xml:space="preserve"> που σχετίζονται με </w:t>
      </w:r>
      <w:del w:id="2864" w:author="GEORGILAS STYLIANOS" w:date="2021-08-07T15:01:00Z">
        <w:r w:rsidRPr="00F12302" w:rsidDel="006A65D5">
          <w:rPr>
            <w:sz w:val="24"/>
            <w:szCs w:val="24"/>
            <w:lang w:val="el-GR"/>
          </w:rPr>
          <w:delText xml:space="preserve">τα </w:delText>
        </w:r>
        <w:r w:rsidRPr="00F12302" w:rsidDel="006A65D5">
          <w:rPr>
            <w:sz w:val="24"/>
            <w:szCs w:val="24"/>
          </w:rPr>
          <w:delText>posts</w:delText>
        </w:r>
        <w:r w:rsidRPr="00F12302" w:rsidDel="006A65D5">
          <w:rPr>
            <w:sz w:val="24"/>
            <w:szCs w:val="24"/>
            <w:lang w:val="el-GR"/>
          </w:rPr>
          <w:delText xml:space="preserve"> τους.</w:delText>
        </w:r>
      </w:del>
      <w:ins w:id="2865" w:author="GEORGILAS STYLIANOS" w:date="2021-08-07T15:01:00Z">
        <w:r w:rsidR="006A65D5">
          <w:rPr>
            <w:sz w:val="24"/>
            <w:szCs w:val="24"/>
            <w:lang w:val="el-GR"/>
          </w:rPr>
          <w:t xml:space="preserve">τις δημοσιεύσεις </w:t>
        </w:r>
      </w:ins>
      <w:ins w:id="2866" w:author="GEORGILAS STYLIANOS" w:date="2021-08-07T15:02:00Z">
        <w:r w:rsidR="006A65D5">
          <w:rPr>
            <w:sz w:val="24"/>
            <w:szCs w:val="24"/>
            <w:lang w:val="el-GR"/>
          </w:rPr>
          <w:t>τους.</w:t>
        </w:r>
      </w:ins>
      <w:del w:id="2867" w:author="GEORGILAS STYLIANOS" w:date="2021-08-07T15:02:00Z">
        <w:r w:rsidRPr="00F12302" w:rsidDel="006A65D5">
          <w:rPr>
            <w:sz w:val="24"/>
            <w:szCs w:val="24"/>
            <w:lang w:val="el-GR"/>
          </w:rPr>
          <w:delText xml:space="preserve"> </w:delText>
        </w:r>
      </w:del>
    </w:p>
    <w:p w14:paraId="2ABE7CA1" w14:textId="47E62962" w:rsidR="00185E0B" w:rsidRDefault="00185E0B" w:rsidP="00185E0B">
      <w:pPr>
        <w:spacing w:after="0" w:line="240" w:lineRule="auto"/>
        <w:rPr>
          <w:ins w:id="2868" w:author="GEORGILAS STYLIANOS" w:date="2021-08-07T20:35:00Z"/>
          <w:sz w:val="24"/>
          <w:szCs w:val="24"/>
          <w:lang w:val="el-GR"/>
        </w:rPr>
      </w:pPr>
      <w:moveToRangeStart w:id="2869" w:author="GEORGILAS STYLIANOS" w:date="2021-08-07T19:58:00Z" w:name="move79258731"/>
      <w:moveTo w:id="2870" w:author="GEORGILAS STYLIANOS" w:date="2021-08-07T19:58:00Z">
        <w:r w:rsidRPr="00F12302">
          <w:rPr>
            <w:sz w:val="24"/>
            <w:szCs w:val="24"/>
            <w:lang w:val="el-GR"/>
          </w:rPr>
          <w:t xml:space="preserve">Αξιοπρόσεκτο είναι το γεγονός πως οι τάσεις των δεδομένων είναι παρόμοιες, παρόλο που το μέγεθος των δεδομένων στο </w:t>
        </w:r>
        <w:r w:rsidRPr="00F12302">
          <w:rPr>
            <w:sz w:val="24"/>
            <w:szCs w:val="24"/>
          </w:rPr>
          <w:t>Facebook</w:t>
        </w:r>
        <w:r w:rsidRPr="00F12302">
          <w:rPr>
            <w:sz w:val="24"/>
            <w:szCs w:val="24"/>
            <w:lang w:val="el-GR"/>
          </w:rPr>
          <w:t xml:space="preserve"> και στο </w:t>
        </w:r>
        <w:r w:rsidRPr="00F12302">
          <w:rPr>
            <w:sz w:val="24"/>
            <w:szCs w:val="24"/>
          </w:rPr>
          <w:t>Instagram</w:t>
        </w:r>
        <w:r w:rsidRPr="00F12302">
          <w:rPr>
            <w:sz w:val="24"/>
            <w:szCs w:val="24"/>
            <w:lang w:val="el-GR"/>
          </w:rPr>
          <w:t xml:space="preserve"> είναι σαφώς λιγότερο.</w:t>
        </w:r>
      </w:moveTo>
    </w:p>
    <w:p w14:paraId="4310739C" w14:textId="77777777" w:rsidR="00145C75" w:rsidRDefault="00145C75">
      <w:pPr>
        <w:keepNext/>
        <w:spacing w:after="0" w:line="240" w:lineRule="auto"/>
        <w:jc w:val="center"/>
        <w:rPr>
          <w:ins w:id="2871" w:author="GEORGILAS STYLIANOS" w:date="2021-08-07T20:35:00Z"/>
        </w:rPr>
        <w:pPrChange w:id="2872" w:author="GEORGILAS STYLIANOS" w:date="2021-08-07T20:35:00Z">
          <w:pPr>
            <w:spacing w:after="0" w:line="240" w:lineRule="auto"/>
          </w:pPr>
        </w:pPrChange>
      </w:pPr>
      <w:ins w:id="2873" w:author="GEORGILAS STYLIANOS" w:date="2021-08-07T20:35:00Z">
        <w:r w:rsidRPr="00145C75">
          <w:rPr>
            <w:noProof/>
            <w:sz w:val="24"/>
            <w:szCs w:val="24"/>
            <w:lang w:val="el-GR"/>
          </w:rPr>
          <w:lastRenderedPageBreak/>
          <w:drawing>
            <wp:inline distT="0" distB="0" distL="0" distR="0" wp14:anchorId="7A902D76" wp14:editId="5F748CD3">
              <wp:extent cx="5943600" cy="441833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18330"/>
                      </a:xfrm>
                      <a:prstGeom prst="rect">
                        <a:avLst/>
                      </a:prstGeom>
                      <a:noFill/>
                      <a:ln>
                        <a:noFill/>
                      </a:ln>
                    </pic:spPr>
                  </pic:pic>
                </a:graphicData>
              </a:graphic>
            </wp:inline>
          </w:drawing>
        </w:r>
      </w:ins>
    </w:p>
    <w:p w14:paraId="082CF498" w14:textId="1BDC5015" w:rsidR="00145C75" w:rsidRPr="00145C75" w:rsidRDefault="00145C75">
      <w:pPr>
        <w:pStyle w:val="Caption"/>
        <w:jc w:val="center"/>
        <w:rPr>
          <w:ins w:id="2874" w:author="GEORGILAS STYLIANOS" w:date="2021-08-07T20:35:00Z"/>
          <w:rFonts w:ascii="Times New Roman" w:eastAsia="Times New Roman" w:hAnsi="Times New Roman" w:cs="Times New Roman"/>
          <w:b/>
          <w:bCs/>
          <w:sz w:val="24"/>
          <w:szCs w:val="24"/>
          <w:rPrChange w:id="2875" w:author="GEORGILAS STYLIANOS" w:date="2021-08-07T20:35:00Z">
            <w:rPr>
              <w:ins w:id="2876" w:author="GEORGILAS STYLIANOS" w:date="2021-08-07T20:35:00Z"/>
              <w:rFonts w:ascii="Times New Roman" w:eastAsia="Times New Roman" w:hAnsi="Times New Roman" w:cs="Times New Roman"/>
              <w:sz w:val="24"/>
              <w:szCs w:val="24"/>
            </w:rPr>
          </w:rPrChange>
        </w:rPr>
        <w:pPrChange w:id="2877" w:author="GEORGILAS STYLIANOS" w:date="2021-08-07T20:35:00Z">
          <w:pPr>
            <w:spacing w:after="0" w:line="240" w:lineRule="auto"/>
          </w:pPr>
        </w:pPrChange>
      </w:pPr>
      <w:ins w:id="2878" w:author="GEORGILAS STYLIANOS" w:date="2021-08-07T20:35:00Z">
        <w:r w:rsidRPr="00145C75">
          <w:rPr>
            <w:b/>
            <w:bCs/>
            <w:color w:val="auto"/>
            <w:sz w:val="24"/>
            <w:szCs w:val="24"/>
            <w:rPrChange w:id="2879" w:author="GEORGILAS STYLIANOS" w:date="2021-08-07T20:35:00Z">
              <w:rPr/>
            </w:rPrChange>
          </w:rPr>
          <w:t xml:space="preserve">Εικόνα </w:t>
        </w:r>
        <w:r w:rsidRPr="00145C75">
          <w:rPr>
            <w:b/>
            <w:bCs/>
            <w:color w:val="auto"/>
            <w:sz w:val="24"/>
            <w:szCs w:val="24"/>
            <w:rPrChange w:id="2880" w:author="GEORGILAS STYLIANOS" w:date="2021-08-07T20:35:00Z">
              <w:rPr/>
            </w:rPrChange>
          </w:rPr>
          <w:fldChar w:fldCharType="begin"/>
        </w:r>
        <w:r w:rsidRPr="00145C75">
          <w:rPr>
            <w:b/>
            <w:bCs/>
            <w:color w:val="auto"/>
            <w:sz w:val="24"/>
            <w:szCs w:val="24"/>
            <w:rPrChange w:id="2881" w:author="GEORGILAS STYLIANOS" w:date="2021-08-07T20:35:00Z">
              <w:rPr/>
            </w:rPrChange>
          </w:rPr>
          <w:instrText xml:space="preserve"> SEQ Εικόνα \* ARABIC </w:instrText>
        </w:r>
      </w:ins>
      <w:r w:rsidRPr="00145C75">
        <w:rPr>
          <w:b/>
          <w:bCs/>
          <w:color w:val="auto"/>
          <w:sz w:val="24"/>
          <w:szCs w:val="24"/>
          <w:rPrChange w:id="2882" w:author="GEORGILAS STYLIANOS" w:date="2021-08-07T20:35:00Z">
            <w:rPr/>
          </w:rPrChange>
        </w:rPr>
        <w:fldChar w:fldCharType="separate"/>
      </w:r>
      <w:ins w:id="2883" w:author="GEORGILAS STYLIANOS" w:date="2021-08-07T20:35:00Z">
        <w:r w:rsidRPr="00145C75">
          <w:rPr>
            <w:b/>
            <w:bCs/>
            <w:noProof/>
            <w:color w:val="auto"/>
            <w:sz w:val="24"/>
            <w:szCs w:val="24"/>
            <w:rPrChange w:id="2884" w:author="GEORGILAS STYLIANOS" w:date="2021-08-07T20:35:00Z">
              <w:rPr>
                <w:noProof/>
              </w:rPr>
            </w:rPrChange>
          </w:rPr>
          <w:t>69</w:t>
        </w:r>
        <w:r w:rsidRPr="00145C75">
          <w:rPr>
            <w:b/>
            <w:bCs/>
            <w:color w:val="auto"/>
            <w:sz w:val="24"/>
            <w:szCs w:val="24"/>
            <w:rPrChange w:id="2885" w:author="GEORGILAS STYLIANOS" w:date="2021-08-07T20:35:00Z">
              <w:rPr/>
            </w:rPrChange>
          </w:rPr>
          <w:fldChar w:fldCharType="end"/>
        </w:r>
        <w:r w:rsidRPr="00145C75">
          <w:rPr>
            <w:b/>
            <w:bCs/>
            <w:color w:val="auto"/>
            <w:sz w:val="24"/>
            <w:szCs w:val="24"/>
            <w:rPrChange w:id="2886" w:author="GEORGILAS STYLIANOS" w:date="2021-08-07T20:35:00Z">
              <w:rPr/>
            </w:rPrChange>
          </w:rPr>
          <w:t>: Hashtags Per User - Twitter</w:t>
        </w:r>
      </w:ins>
    </w:p>
    <w:p w14:paraId="63CE73D5" w14:textId="77777777" w:rsidR="00145C75" w:rsidRDefault="00145C75" w:rsidP="00185E0B">
      <w:pPr>
        <w:spacing w:after="0" w:line="240" w:lineRule="auto"/>
        <w:rPr>
          <w:moveTo w:id="2887" w:author="GEORGILAS STYLIANOS" w:date="2021-08-07T19:58:00Z"/>
          <w:sz w:val="24"/>
          <w:szCs w:val="24"/>
          <w:lang w:val="el-GR"/>
        </w:rPr>
      </w:pPr>
    </w:p>
    <w:moveToRangeEnd w:id="2869"/>
    <w:p w14:paraId="050BA4D0" w14:textId="77777777" w:rsidR="00185E0B" w:rsidRDefault="00185E0B" w:rsidP="00527B4F">
      <w:pPr>
        <w:rPr>
          <w:sz w:val="24"/>
          <w:szCs w:val="24"/>
          <w:lang w:val="el-GR"/>
        </w:rPr>
      </w:pPr>
    </w:p>
    <w:p w14:paraId="168D022C" w14:textId="6627831F" w:rsidR="00F12302" w:rsidRDefault="00F12302" w:rsidP="00F12302">
      <w:pPr>
        <w:jc w:val="center"/>
        <w:rPr>
          <w:b/>
          <w:bCs/>
          <w:sz w:val="24"/>
          <w:szCs w:val="24"/>
          <w:lang w:val="el-GR"/>
        </w:rPr>
      </w:pPr>
      <w:del w:id="2888" w:author="GEORGILAS STYLIANOS" w:date="2021-08-07T20:35:00Z">
        <w:r w:rsidRPr="00A35BD6" w:rsidDel="00145C75">
          <w:rPr>
            <w:rFonts w:ascii="Times New Roman" w:eastAsia="Times New Roman" w:hAnsi="Times New Roman" w:cs="Times New Roman"/>
            <w:noProof/>
            <w:sz w:val="24"/>
            <w:szCs w:val="24"/>
          </w:rPr>
          <w:drawing>
            <wp:inline distT="0" distB="0" distL="0" distR="0" wp14:anchorId="00948C35" wp14:editId="14DE2889">
              <wp:extent cx="5943120" cy="2775005"/>
              <wp:effectExtent l="0" t="0" r="0" b="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51146" cy="2778753"/>
                      </a:xfrm>
                      <a:prstGeom prst="rect">
                        <a:avLst/>
                      </a:prstGeom>
                      <a:noFill/>
                      <a:ln>
                        <a:noFill/>
                      </a:ln>
                    </pic:spPr>
                  </pic:pic>
                </a:graphicData>
              </a:graphic>
            </wp:inline>
          </w:drawing>
        </w:r>
      </w:del>
      <w:bookmarkStart w:id="2889" w:name="_Ref78472838"/>
      <w:bookmarkStart w:id="2890" w:name="_Toc78469340"/>
      <w:bookmarkStart w:id="2891" w:name="_Toc78589226"/>
    </w:p>
    <w:p w14:paraId="6468218E" w14:textId="4818454D" w:rsidR="00A35BD6" w:rsidRPr="00E071F9" w:rsidDel="00145C75" w:rsidRDefault="00A35BD6" w:rsidP="00F12302">
      <w:pPr>
        <w:jc w:val="center"/>
        <w:rPr>
          <w:del w:id="2892" w:author="GEORGILAS STYLIANOS" w:date="2021-08-07T20:35:00Z"/>
          <w:sz w:val="24"/>
          <w:szCs w:val="24"/>
          <w:lang w:val="el-GR"/>
        </w:rPr>
      </w:pPr>
      <w:bookmarkStart w:id="2893" w:name="_Toc78604316"/>
      <w:commentRangeStart w:id="2894"/>
      <w:commentRangeStart w:id="2895"/>
      <w:del w:id="2896" w:author="GEORGILAS STYLIANOS" w:date="2021-08-07T20:35:00Z">
        <w:r w:rsidRPr="00A35BD6" w:rsidDel="00145C75">
          <w:rPr>
            <w:b/>
            <w:bCs/>
            <w:sz w:val="24"/>
            <w:szCs w:val="24"/>
            <w:lang w:val="el-GR"/>
          </w:rPr>
          <w:lastRenderedPageBreak/>
          <w:delText>Εικόνα</w:delText>
        </w:r>
        <w:r w:rsidRPr="00E071F9" w:rsidDel="00145C75">
          <w:rPr>
            <w:b/>
            <w:bCs/>
            <w:sz w:val="24"/>
            <w:szCs w:val="24"/>
            <w:lang w:val="el-GR"/>
          </w:rPr>
          <w:delText xml:space="preserve"> </w:delText>
        </w:r>
        <w:commentRangeEnd w:id="2894"/>
        <w:r w:rsidR="0012398D" w:rsidDel="00145C75">
          <w:rPr>
            <w:rStyle w:val="CommentReference"/>
          </w:rPr>
          <w:commentReference w:id="2894"/>
        </w:r>
      </w:del>
      <w:commentRangeEnd w:id="2895"/>
      <w:r w:rsidR="00145C75">
        <w:rPr>
          <w:rStyle w:val="CommentReference"/>
        </w:rPr>
        <w:commentReference w:id="2895"/>
      </w:r>
      <w:del w:id="2897" w:author="GEORGILAS STYLIANOS" w:date="2021-08-07T20:35:00Z">
        <w:r w:rsidRPr="00A35BD6" w:rsidDel="00145C75">
          <w:rPr>
            <w:b/>
            <w:bCs/>
            <w:sz w:val="24"/>
            <w:szCs w:val="24"/>
          </w:rPr>
          <w:fldChar w:fldCharType="begin"/>
        </w:r>
        <w:r w:rsidRPr="00E071F9" w:rsidDel="00145C75">
          <w:rPr>
            <w:b/>
            <w:bCs/>
            <w:sz w:val="24"/>
            <w:szCs w:val="24"/>
            <w:lang w:val="el-GR"/>
          </w:rPr>
          <w:delInstrText xml:space="preserve"> </w:delInstrText>
        </w:r>
        <w:r w:rsidRPr="00A35BD6" w:rsidDel="00145C75">
          <w:rPr>
            <w:b/>
            <w:bCs/>
            <w:sz w:val="24"/>
            <w:szCs w:val="24"/>
          </w:rPr>
          <w:delInstrText>SEQ</w:delInstrText>
        </w:r>
        <w:r w:rsidRPr="00E071F9" w:rsidDel="00145C75">
          <w:rPr>
            <w:b/>
            <w:bCs/>
            <w:sz w:val="24"/>
            <w:szCs w:val="24"/>
            <w:lang w:val="el-GR"/>
          </w:rPr>
          <w:delInstrText xml:space="preserve"> </w:delInstrText>
        </w:r>
        <w:r w:rsidRPr="00A35BD6" w:rsidDel="00145C75">
          <w:rPr>
            <w:b/>
            <w:bCs/>
            <w:sz w:val="24"/>
            <w:szCs w:val="24"/>
            <w:lang w:val="el-GR"/>
          </w:rPr>
          <w:delInstrText>Εικόνα</w:delInstrText>
        </w:r>
        <w:r w:rsidRPr="00E071F9" w:rsidDel="00145C75">
          <w:rPr>
            <w:b/>
            <w:bCs/>
            <w:sz w:val="24"/>
            <w:szCs w:val="24"/>
            <w:lang w:val="el-GR"/>
          </w:rPr>
          <w:delInstrText xml:space="preserve"> \* </w:delInstrText>
        </w:r>
        <w:r w:rsidRPr="00A35BD6" w:rsidDel="00145C75">
          <w:rPr>
            <w:b/>
            <w:bCs/>
            <w:sz w:val="24"/>
            <w:szCs w:val="24"/>
          </w:rPr>
          <w:delInstrText>ARABIC</w:delInstrText>
        </w:r>
        <w:r w:rsidRPr="00E071F9" w:rsidDel="00145C75">
          <w:rPr>
            <w:b/>
            <w:bCs/>
            <w:sz w:val="24"/>
            <w:szCs w:val="24"/>
            <w:lang w:val="el-GR"/>
          </w:rPr>
          <w:delInstrText xml:space="preserve"> </w:delInstrText>
        </w:r>
        <w:r w:rsidRPr="00A35BD6" w:rsidDel="00145C75">
          <w:rPr>
            <w:b/>
            <w:bCs/>
            <w:sz w:val="24"/>
            <w:szCs w:val="24"/>
          </w:rPr>
          <w:fldChar w:fldCharType="separate"/>
        </w:r>
        <w:r w:rsidR="00582156" w:rsidRPr="00E071F9" w:rsidDel="00145C75">
          <w:rPr>
            <w:b/>
            <w:bCs/>
            <w:noProof/>
            <w:sz w:val="24"/>
            <w:szCs w:val="24"/>
            <w:lang w:val="el-GR"/>
          </w:rPr>
          <w:delText>69</w:delText>
        </w:r>
        <w:r w:rsidRPr="00A35BD6" w:rsidDel="00145C75">
          <w:rPr>
            <w:b/>
            <w:bCs/>
            <w:sz w:val="24"/>
            <w:szCs w:val="24"/>
          </w:rPr>
          <w:fldChar w:fldCharType="end"/>
        </w:r>
        <w:bookmarkEnd w:id="2889"/>
        <w:r w:rsidRPr="00E071F9" w:rsidDel="00145C75">
          <w:rPr>
            <w:b/>
            <w:bCs/>
            <w:sz w:val="24"/>
            <w:szCs w:val="24"/>
            <w:lang w:val="el-GR"/>
          </w:rPr>
          <w:delText xml:space="preserve">: </w:delText>
        </w:r>
        <w:r w:rsidRPr="00A35BD6" w:rsidDel="00145C75">
          <w:rPr>
            <w:b/>
            <w:bCs/>
            <w:sz w:val="24"/>
            <w:szCs w:val="24"/>
          </w:rPr>
          <w:delText>Hashtags</w:delText>
        </w:r>
        <w:r w:rsidRPr="00E071F9" w:rsidDel="00145C75">
          <w:rPr>
            <w:b/>
            <w:bCs/>
            <w:sz w:val="24"/>
            <w:szCs w:val="24"/>
            <w:lang w:val="el-GR"/>
          </w:rPr>
          <w:delText xml:space="preserve"> </w:delText>
        </w:r>
        <w:r w:rsidRPr="00A35BD6" w:rsidDel="00145C75">
          <w:rPr>
            <w:b/>
            <w:bCs/>
            <w:sz w:val="24"/>
            <w:szCs w:val="24"/>
          </w:rPr>
          <w:delText>Per</w:delText>
        </w:r>
        <w:r w:rsidRPr="00E071F9" w:rsidDel="00145C75">
          <w:rPr>
            <w:b/>
            <w:bCs/>
            <w:sz w:val="24"/>
            <w:szCs w:val="24"/>
            <w:lang w:val="el-GR"/>
          </w:rPr>
          <w:delText xml:space="preserve"> </w:delText>
        </w:r>
        <w:r w:rsidRPr="00A35BD6" w:rsidDel="00145C75">
          <w:rPr>
            <w:b/>
            <w:bCs/>
            <w:sz w:val="24"/>
            <w:szCs w:val="24"/>
          </w:rPr>
          <w:delText>User</w:delText>
        </w:r>
        <w:r w:rsidRPr="00E071F9" w:rsidDel="00145C75">
          <w:rPr>
            <w:b/>
            <w:bCs/>
            <w:sz w:val="24"/>
            <w:szCs w:val="24"/>
            <w:lang w:val="el-GR"/>
          </w:rPr>
          <w:delText xml:space="preserve"> - </w:delText>
        </w:r>
        <w:r w:rsidRPr="00A35BD6" w:rsidDel="00145C75">
          <w:rPr>
            <w:b/>
            <w:bCs/>
            <w:sz w:val="24"/>
            <w:szCs w:val="24"/>
          </w:rPr>
          <w:delText>Twitter</w:delText>
        </w:r>
        <w:bookmarkEnd w:id="2890"/>
        <w:bookmarkEnd w:id="2891"/>
        <w:bookmarkEnd w:id="2893"/>
      </w:del>
    </w:p>
    <w:p w14:paraId="627B219D" w14:textId="28B26E31" w:rsidR="00E17DD7" w:rsidRDefault="00A84EA1" w:rsidP="00E17DD7">
      <w:pPr>
        <w:spacing w:after="0" w:line="240" w:lineRule="auto"/>
        <w:rPr>
          <w:moveFrom w:id="2898" w:author="GEORGILAS STYLIANOS" w:date="2021-08-07T19:58:00Z"/>
          <w:sz w:val="24"/>
          <w:szCs w:val="24"/>
          <w:lang w:val="el-GR"/>
        </w:rPr>
      </w:pPr>
      <w:moveFromRangeStart w:id="2899" w:author="GEORGILAS STYLIANOS" w:date="2021-08-07T19:58:00Z" w:name="move79258731"/>
      <w:moveFrom w:id="2900" w:author="GEORGILAS STYLIANOS" w:date="2021-08-07T19:58:00Z">
        <w:r w:rsidRPr="00F12302" w:rsidDel="00185E0B">
          <w:rPr>
            <w:sz w:val="24"/>
            <w:szCs w:val="24"/>
            <w:lang w:val="el-GR"/>
          </w:rPr>
          <w:t xml:space="preserve">Αξιοπρόσεκτο είναι το γεγονός πως οι τάσεις των δεδομένων είναι παρόμοιες, παρόλο που το μέγεθος των δεδομένων στο </w:t>
        </w:r>
        <w:r w:rsidRPr="00F12302" w:rsidDel="00185E0B">
          <w:rPr>
            <w:sz w:val="24"/>
            <w:szCs w:val="24"/>
          </w:rPr>
          <w:t>Facebook</w:t>
        </w:r>
        <w:r w:rsidRPr="00F12302" w:rsidDel="00185E0B">
          <w:rPr>
            <w:sz w:val="24"/>
            <w:szCs w:val="24"/>
            <w:lang w:val="el-GR"/>
          </w:rPr>
          <w:t xml:space="preserve"> και στο </w:t>
        </w:r>
        <w:r w:rsidRPr="00F12302" w:rsidDel="00185E0B">
          <w:rPr>
            <w:sz w:val="24"/>
            <w:szCs w:val="24"/>
          </w:rPr>
          <w:t>Instagram</w:t>
        </w:r>
        <w:r w:rsidRPr="00F12302" w:rsidDel="00185E0B">
          <w:rPr>
            <w:sz w:val="24"/>
            <w:szCs w:val="24"/>
            <w:lang w:val="el-GR"/>
          </w:rPr>
          <w:t xml:space="preserve"> είναι σαφώς λιγότερο.</w:t>
        </w:r>
      </w:moveFrom>
    </w:p>
    <w:moveFromRangeEnd w:id="2899"/>
    <w:p w14:paraId="7D8F339C" w14:textId="77777777" w:rsidR="00145C75" w:rsidRDefault="00145C75">
      <w:pPr>
        <w:keepNext/>
        <w:spacing w:after="0" w:line="240" w:lineRule="auto"/>
        <w:jc w:val="center"/>
        <w:rPr>
          <w:ins w:id="2901" w:author="GEORGILAS STYLIANOS" w:date="2021-08-07T20:36:00Z"/>
        </w:rPr>
        <w:pPrChange w:id="2902" w:author="GEORGILAS STYLIANOS" w:date="2021-08-07T20:36:00Z">
          <w:pPr>
            <w:spacing w:after="0" w:line="240" w:lineRule="auto"/>
          </w:pPr>
        </w:pPrChange>
      </w:pPr>
      <w:ins w:id="2903" w:author="GEORGILAS STYLIANOS" w:date="2021-08-07T20:36:00Z">
        <w:r w:rsidRPr="00145C75">
          <w:rPr>
            <w:noProof/>
            <w:sz w:val="24"/>
            <w:szCs w:val="24"/>
            <w:lang w:val="el-GR"/>
          </w:rPr>
          <w:drawing>
            <wp:inline distT="0" distB="0" distL="0" distR="0" wp14:anchorId="7F80E51A" wp14:editId="1FC9E100">
              <wp:extent cx="5943600" cy="3860165"/>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60165"/>
                      </a:xfrm>
                      <a:prstGeom prst="rect">
                        <a:avLst/>
                      </a:prstGeom>
                      <a:noFill/>
                      <a:ln>
                        <a:noFill/>
                      </a:ln>
                    </pic:spPr>
                  </pic:pic>
                </a:graphicData>
              </a:graphic>
            </wp:inline>
          </w:drawing>
        </w:r>
      </w:ins>
    </w:p>
    <w:p w14:paraId="0EE20F29" w14:textId="640BEC0A" w:rsidR="00145C75" w:rsidRPr="00145C75" w:rsidRDefault="00145C75">
      <w:pPr>
        <w:pStyle w:val="Caption"/>
        <w:jc w:val="center"/>
        <w:rPr>
          <w:ins w:id="2904" w:author="GEORGILAS STYLIANOS" w:date="2021-08-07T20:36:00Z"/>
          <w:rFonts w:ascii="Times New Roman" w:eastAsia="Times New Roman" w:hAnsi="Times New Roman" w:cs="Times New Roman"/>
          <w:b/>
          <w:bCs/>
          <w:sz w:val="24"/>
          <w:szCs w:val="24"/>
          <w:rPrChange w:id="2905" w:author="GEORGILAS STYLIANOS" w:date="2021-08-07T20:36:00Z">
            <w:rPr>
              <w:ins w:id="2906" w:author="GEORGILAS STYLIANOS" w:date="2021-08-07T20:36:00Z"/>
              <w:rFonts w:ascii="Times New Roman" w:eastAsia="Times New Roman" w:hAnsi="Times New Roman" w:cs="Times New Roman"/>
              <w:sz w:val="24"/>
              <w:szCs w:val="24"/>
            </w:rPr>
          </w:rPrChange>
        </w:rPr>
        <w:pPrChange w:id="2907" w:author="GEORGILAS STYLIANOS" w:date="2021-08-07T20:36:00Z">
          <w:pPr>
            <w:spacing w:after="0" w:line="240" w:lineRule="auto"/>
          </w:pPr>
        </w:pPrChange>
      </w:pPr>
      <w:ins w:id="2908" w:author="GEORGILAS STYLIANOS" w:date="2021-08-07T20:36:00Z">
        <w:r w:rsidRPr="00145C75">
          <w:rPr>
            <w:b/>
            <w:bCs/>
            <w:color w:val="auto"/>
            <w:sz w:val="24"/>
            <w:szCs w:val="24"/>
            <w:rPrChange w:id="2909" w:author="GEORGILAS STYLIANOS" w:date="2021-08-07T20:36:00Z">
              <w:rPr/>
            </w:rPrChange>
          </w:rPr>
          <w:t xml:space="preserve">Εικόνα </w:t>
        </w:r>
        <w:r w:rsidRPr="00145C75">
          <w:rPr>
            <w:b/>
            <w:bCs/>
            <w:color w:val="auto"/>
            <w:sz w:val="24"/>
            <w:szCs w:val="24"/>
            <w:rPrChange w:id="2910" w:author="GEORGILAS STYLIANOS" w:date="2021-08-07T20:36:00Z">
              <w:rPr/>
            </w:rPrChange>
          </w:rPr>
          <w:fldChar w:fldCharType="begin"/>
        </w:r>
        <w:r w:rsidRPr="00145C75">
          <w:rPr>
            <w:b/>
            <w:bCs/>
            <w:color w:val="auto"/>
            <w:sz w:val="24"/>
            <w:szCs w:val="24"/>
            <w:rPrChange w:id="2911" w:author="GEORGILAS STYLIANOS" w:date="2021-08-07T20:36:00Z">
              <w:rPr/>
            </w:rPrChange>
          </w:rPr>
          <w:instrText xml:space="preserve"> SEQ Εικόνα \* ARABIC </w:instrText>
        </w:r>
      </w:ins>
      <w:r w:rsidRPr="00145C75">
        <w:rPr>
          <w:b/>
          <w:bCs/>
          <w:color w:val="auto"/>
          <w:sz w:val="24"/>
          <w:szCs w:val="24"/>
          <w:rPrChange w:id="2912" w:author="GEORGILAS STYLIANOS" w:date="2021-08-07T20:36:00Z">
            <w:rPr/>
          </w:rPrChange>
        </w:rPr>
        <w:fldChar w:fldCharType="separate"/>
      </w:r>
      <w:ins w:id="2913" w:author="GEORGILAS STYLIANOS" w:date="2021-08-07T20:36:00Z">
        <w:r w:rsidRPr="00145C75">
          <w:rPr>
            <w:b/>
            <w:bCs/>
            <w:noProof/>
            <w:color w:val="auto"/>
            <w:sz w:val="24"/>
            <w:szCs w:val="24"/>
            <w:rPrChange w:id="2914" w:author="GEORGILAS STYLIANOS" w:date="2021-08-07T20:36:00Z">
              <w:rPr>
                <w:noProof/>
              </w:rPr>
            </w:rPrChange>
          </w:rPr>
          <w:t>70</w:t>
        </w:r>
        <w:r w:rsidRPr="00145C75">
          <w:rPr>
            <w:b/>
            <w:bCs/>
            <w:color w:val="auto"/>
            <w:sz w:val="24"/>
            <w:szCs w:val="24"/>
            <w:rPrChange w:id="2915" w:author="GEORGILAS STYLIANOS" w:date="2021-08-07T20:36:00Z">
              <w:rPr/>
            </w:rPrChange>
          </w:rPr>
          <w:fldChar w:fldCharType="end"/>
        </w:r>
        <w:r w:rsidRPr="00145C75">
          <w:rPr>
            <w:b/>
            <w:bCs/>
            <w:color w:val="auto"/>
            <w:sz w:val="24"/>
            <w:szCs w:val="24"/>
            <w:rPrChange w:id="2916" w:author="GEORGILAS STYLIANOS" w:date="2021-08-07T20:36:00Z">
              <w:rPr/>
            </w:rPrChange>
          </w:rPr>
          <w:t>: Hashtags Per User – Facebook</w:t>
        </w:r>
      </w:ins>
    </w:p>
    <w:p w14:paraId="603A15CE" w14:textId="77777777" w:rsidR="00145C75" w:rsidDel="00185E0B" w:rsidRDefault="00145C75" w:rsidP="00E17DD7">
      <w:pPr>
        <w:spacing w:after="0" w:line="240" w:lineRule="auto"/>
        <w:rPr>
          <w:ins w:id="2917" w:author="GEORGILAS STYLIANOS" w:date="2021-08-07T20:36:00Z"/>
          <w:sz w:val="24"/>
          <w:szCs w:val="24"/>
          <w:lang w:val="el-GR"/>
        </w:rPr>
      </w:pPr>
    </w:p>
    <w:p w14:paraId="7F211E1C" w14:textId="77777777" w:rsidR="00F12302" w:rsidRPr="00F12302" w:rsidRDefault="00F12302" w:rsidP="00E17DD7">
      <w:pPr>
        <w:spacing w:after="0" w:line="240" w:lineRule="auto"/>
        <w:rPr>
          <w:rFonts w:ascii="Times New Roman" w:eastAsia="Times New Roman" w:hAnsi="Times New Roman" w:cs="Times New Roman"/>
          <w:sz w:val="24"/>
          <w:szCs w:val="24"/>
          <w:lang w:val="el-GR"/>
        </w:rPr>
      </w:pPr>
    </w:p>
    <w:p w14:paraId="783C1980" w14:textId="1AFA3808" w:rsidR="00A35BD6" w:rsidRDefault="00A35BD6" w:rsidP="00F12302">
      <w:pPr>
        <w:keepNext/>
        <w:spacing w:after="0" w:line="240" w:lineRule="auto"/>
        <w:jc w:val="center"/>
      </w:pPr>
      <w:del w:id="2918" w:author="GEORGILAS STYLIANOS" w:date="2021-08-07T20:36:00Z">
        <w:r w:rsidRPr="00A35BD6" w:rsidDel="00145C75">
          <w:rPr>
            <w:noProof/>
          </w:rPr>
          <w:lastRenderedPageBreak/>
          <w:drawing>
            <wp:inline distT="0" distB="0" distL="0" distR="0" wp14:anchorId="2878260C" wp14:editId="0C443EC3">
              <wp:extent cx="5942897" cy="3506525"/>
              <wp:effectExtent l="0" t="0" r="0" b="0"/>
              <wp:docPr id="110" name="Picture 1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abl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50819" cy="3511199"/>
                      </a:xfrm>
                      <a:prstGeom prst="rect">
                        <a:avLst/>
                      </a:prstGeom>
                      <a:noFill/>
                      <a:ln>
                        <a:noFill/>
                      </a:ln>
                    </pic:spPr>
                  </pic:pic>
                </a:graphicData>
              </a:graphic>
            </wp:inline>
          </w:drawing>
        </w:r>
      </w:del>
    </w:p>
    <w:p w14:paraId="2458733A" w14:textId="0E974E6E" w:rsidR="00A35BD6" w:rsidDel="00145C75" w:rsidRDefault="00A35BD6" w:rsidP="00F12302">
      <w:pPr>
        <w:pStyle w:val="Caption"/>
        <w:jc w:val="center"/>
        <w:rPr>
          <w:del w:id="2919" w:author="GEORGILAS STYLIANOS" w:date="2021-08-07T20:36:00Z"/>
          <w:b/>
          <w:bCs/>
          <w:color w:val="auto"/>
          <w:sz w:val="24"/>
          <w:szCs w:val="24"/>
        </w:rPr>
      </w:pPr>
      <w:bookmarkStart w:id="2920" w:name="_Ref78472844"/>
      <w:bookmarkStart w:id="2921" w:name="_Toc78469341"/>
      <w:bookmarkStart w:id="2922" w:name="_Toc78589227"/>
      <w:bookmarkStart w:id="2923" w:name="_Toc78604317"/>
      <w:commentRangeStart w:id="2924"/>
      <w:commentRangeStart w:id="2925"/>
      <w:del w:id="2926" w:author="GEORGILAS STYLIANOS" w:date="2021-08-07T20:36:00Z">
        <w:r w:rsidRPr="00A35BD6" w:rsidDel="00145C75">
          <w:rPr>
            <w:b/>
            <w:bCs/>
            <w:color w:val="auto"/>
            <w:sz w:val="24"/>
            <w:szCs w:val="24"/>
          </w:rPr>
          <w:delText xml:space="preserve">Εικόνα </w:delText>
        </w:r>
        <w:commentRangeEnd w:id="2924"/>
        <w:r w:rsidR="0012398D" w:rsidDel="00145C75">
          <w:rPr>
            <w:rStyle w:val="CommentReference"/>
            <w:i w:val="0"/>
            <w:iCs w:val="0"/>
            <w:color w:val="auto"/>
          </w:rPr>
          <w:commentReference w:id="2924"/>
        </w:r>
      </w:del>
      <w:commentRangeEnd w:id="2925"/>
      <w:r w:rsidR="00145C75">
        <w:rPr>
          <w:rStyle w:val="CommentReference"/>
          <w:i w:val="0"/>
          <w:iCs w:val="0"/>
          <w:color w:val="auto"/>
        </w:rPr>
        <w:commentReference w:id="2925"/>
      </w:r>
      <w:del w:id="2927" w:author="GEORGILAS STYLIANOS" w:date="2021-08-07T20:36:00Z">
        <w:r w:rsidRPr="00A35BD6" w:rsidDel="00145C75">
          <w:rPr>
            <w:b/>
            <w:bCs/>
            <w:sz w:val="24"/>
            <w:szCs w:val="24"/>
          </w:rPr>
          <w:fldChar w:fldCharType="begin"/>
        </w:r>
        <w:r w:rsidRPr="00A35BD6" w:rsidDel="00145C75">
          <w:rPr>
            <w:b/>
            <w:bCs/>
            <w:color w:val="auto"/>
            <w:sz w:val="24"/>
            <w:szCs w:val="24"/>
          </w:rPr>
          <w:delInstrText xml:space="preserve"> SEQ Εικόνα \* ARABIC </w:delInstrText>
        </w:r>
        <w:r w:rsidRPr="00A35BD6" w:rsidDel="00145C75">
          <w:rPr>
            <w:b/>
            <w:bCs/>
            <w:sz w:val="24"/>
            <w:szCs w:val="24"/>
          </w:rPr>
          <w:fldChar w:fldCharType="separate"/>
        </w:r>
        <w:r w:rsidR="00582156" w:rsidDel="00145C75">
          <w:rPr>
            <w:b/>
            <w:bCs/>
            <w:noProof/>
            <w:color w:val="auto"/>
            <w:sz w:val="24"/>
            <w:szCs w:val="24"/>
          </w:rPr>
          <w:delText>70</w:delText>
        </w:r>
        <w:r w:rsidRPr="00A35BD6" w:rsidDel="00145C75">
          <w:rPr>
            <w:b/>
            <w:bCs/>
            <w:sz w:val="24"/>
            <w:szCs w:val="24"/>
          </w:rPr>
          <w:fldChar w:fldCharType="end"/>
        </w:r>
        <w:bookmarkEnd w:id="2920"/>
        <w:r w:rsidRPr="00A35BD6" w:rsidDel="00145C75">
          <w:rPr>
            <w:b/>
            <w:bCs/>
            <w:color w:val="auto"/>
            <w:sz w:val="24"/>
            <w:szCs w:val="24"/>
          </w:rPr>
          <w:delText xml:space="preserve">: Hashtags Per User </w:delText>
        </w:r>
        <w:r w:rsidR="00F12302" w:rsidDel="00145C75">
          <w:rPr>
            <w:b/>
            <w:bCs/>
            <w:color w:val="auto"/>
            <w:sz w:val="24"/>
            <w:szCs w:val="24"/>
          </w:rPr>
          <w:delText>–</w:delText>
        </w:r>
        <w:r w:rsidRPr="00A35BD6" w:rsidDel="00145C75">
          <w:rPr>
            <w:b/>
            <w:bCs/>
            <w:color w:val="auto"/>
            <w:sz w:val="24"/>
            <w:szCs w:val="24"/>
          </w:rPr>
          <w:delText xml:space="preserve"> Facebook</w:delText>
        </w:r>
        <w:bookmarkEnd w:id="2921"/>
        <w:bookmarkEnd w:id="2922"/>
        <w:bookmarkEnd w:id="2923"/>
      </w:del>
    </w:p>
    <w:p w14:paraId="7B9C6CB2" w14:textId="77777777" w:rsidR="00145C75" w:rsidRDefault="00145C75">
      <w:pPr>
        <w:keepNext/>
        <w:spacing w:after="0" w:line="240" w:lineRule="auto"/>
        <w:jc w:val="center"/>
        <w:rPr>
          <w:ins w:id="2928" w:author="GEORGILAS STYLIANOS" w:date="2021-08-07T20:37:00Z"/>
        </w:rPr>
        <w:pPrChange w:id="2929" w:author="GEORGILAS STYLIANOS" w:date="2021-08-07T20:37:00Z">
          <w:pPr>
            <w:spacing w:after="0" w:line="240" w:lineRule="auto"/>
          </w:pPr>
        </w:pPrChange>
      </w:pPr>
      <w:ins w:id="2930" w:author="GEORGILAS STYLIANOS" w:date="2021-08-07T20:37:00Z">
        <w:r w:rsidRPr="00145C75">
          <w:rPr>
            <w:noProof/>
          </w:rPr>
          <w:drawing>
            <wp:inline distT="0" distB="0" distL="0" distR="0" wp14:anchorId="44A06711" wp14:editId="5B55D3D2">
              <wp:extent cx="5943600" cy="3696970"/>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696970"/>
                      </a:xfrm>
                      <a:prstGeom prst="rect">
                        <a:avLst/>
                      </a:prstGeom>
                      <a:noFill/>
                      <a:ln>
                        <a:noFill/>
                      </a:ln>
                    </pic:spPr>
                  </pic:pic>
                </a:graphicData>
              </a:graphic>
            </wp:inline>
          </w:drawing>
        </w:r>
      </w:ins>
    </w:p>
    <w:p w14:paraId="589EE1B9" w14:textId="40747419" w:rsidR="00145C75" w:rsidRPr="00145C75" w:rsidRDefault="00145C75">
      <w:pPr>
        <w:pStyle w:val="Caption"/>
        <w:jc w:val="center"/>
        <w:rPr>
          <w:ins w:id="2931" w:author="GEORGILAS STYLIANOS" w:date="2021-08-07T20:37:00Z"/>
          <w:rFonts w:ascii="Times New Roman" w:eastAsia="Times New Roman" w:hAnsi="Times New Roman" w:cs="Times New Roman"/>
          <w:b/>
          <w:bCs/>
          <w:sz w:val="24"/>
          <w:szCs w:val="24"/>
          <w:rPrChange w:id="2932" w:author="GEORGILAS STYLIANOS" w:date="2021-08-07T20:37:00Z">
            <w:rPr>
              <w:ins w:id="2933" w:author="GEORGILAS STYLIANOS" w:date="2021-08-07T20:37:00Z"/>
              <w:rFonts w:ascii="Times New Roman" w:eastAsia="Times New Roman" w:hAnsi="Times New Roman" w:cs="Times New Roman"/>
              <w:sz w:val="24"/>
              <w:szCs w:val="24"/>
            </w:rPr>
          </w:rPrChange>
        </w:rPr>
        <w:pPrChange w:id="2934" w:author="GEORGILAS STYLIANOS" w:date="2021-08-07T20:37:00Z">
          <w:pPr>
            <w:spacing w:after="0" w:line="240" w:lineRule="auto"/>
          </w:pPr>
        </w:pPrChange>
      </w:pPr>
      <w:ins w:id="2935" w:author="GEORGILAS STYLIANOS" w:date="2021-08-07T20:37:00Z">
        <w:r w:rsidRPr="00145C75">
          <w:rPr>
            <w:b/>
            <w:bCs/>
            <w:color w:val="auto"/>
            <w:sz w:val="24"/>
            <w:szCs w:val="24"/>
            <w:rPrChange w:id="2936" w:author="GEORGILAS STYLIANOS" w:date="2021-08-07T20:37:00Z">
              <w:rPr/>
            </w:rPrChange>
          </w:rPr>
          <w:t xml:space="preserve">Εικόνα </w:t>
        </w:r>
        <w:r w:rsidRPr="00145C75">
          <w:rPr>
            <w:b/>
            <w:bCs/>
            <w:color w:val="auto"/>
            <w:sz w:val="24"/>
            <w:szCs w:val="24"/>
            <w:rPrChange w:id="2937" w:author="GEORGILAS STYLIANOS" w:date="2021-08-07T20:37:00Z">
              <w:rPr/>
            </w:rPrChange>
          </w:rPr>
          <w:fldChar w:fldCharType="begin"/>
        </w:r>
        <w:r w:rsidRPr="00145C75">
          <w:rPr>
            <w:b/>
            <w:bCs/>
            <w:color w:val="auto"/>
            <w:sz w:val="24"/>
            <w:szCs w:val="24"/>
            <w:rPrChange w:id="2938" w:author="GEORGILAS STYLIANOS" w:date="2021-08-07T20:37:00Z">
              <w:rPr/>
            </w:rPrChange>
          </w:rPr>
          <w:instrText xml:space="preserve"> SEQ Εικόνα \* ARABIC </w:instrText>
        </w:r>
      </w:ins>
      <w:r w:rsidRPr="00145C75">
        <w:rPr>
          <w:b/>
          <w:bCs/>
          <w:color w:val="auto"/>
          <w:sz w:val="24"/>
          <w:szCs w:val="24"/>
          <w:rPrChange w:id="2939" w:author="GEORGILAS STYLIANOS" w:date="2021-08-07T20:37:00Z">
            <w:rPr/>
          </w:rPrChange>
        </w:rPr>
        <w:fldChar w:fldCharType="separate"/>
      </w:r>
      <w:ins w:id="2940" w:author="GEORGILAS STYLIANOS" w:date="2021-08-07T20:37:00Z">
        <w:r w:rsidRPr="00145C75">
          <w:rPr>
            <w:b/>
            <w:bCs/>
            <w:noProof/>
            <w:color w:val="auto"/>
            <w:sz w:val="24"/>
            <w:szCs w:val="24"/>
            <w:rPrChange w:id="2941" w:author="GEORGILAS STYLIANOS" w:date="2021-08-07T20:37:00Z">
              <w:rPr>
                <w:noProof/>
              </w:rPr>
            </w:rPrChange>
          </w:rPr>
          <w:t>71</w:t>
        </w:r>
        <w:r w:rsidRPr="00145C75">
          <w:rPr>
            <w:b/>
            <w:bCs/>
            <w:color w:val="auto"/>
            <w:sz w:val="24"/>
            <w:szCs w:val="24"/>
            <w:rPrChange w:id="2942" w:author="GEORGILAS STYLIANOS" w:date="2021-08-07T20:37:00Z">
              <w:rPr/>
            </w:rPrChange>
          </w:rPr>
          <w:fldChar w:fldCharType="end"/>
        </w:r>
        <w:r w:rsidRPr="00145C75">
          <w:rPr>
            <w:b/>
            <w:bCs/>
            <w:color w:val="auto"/>
            <w:sz w:val="24"/>
            <w:szCs w:val="24"/>
            <w:rPrChange w:id="2943" w:author="GEORGILAS STYLIANOS" w:date="2021-08-07T20:37:00Z">
              <w:rPr/>
            </w:rPrChange>
          </w:rPr>
          <w:t>: Hashtags Per User - Instagram</w:t>
        </w:r>
      </w:ins>
    </w:p>
    <w:p w14:paraId="5DA8789F" w14:textId="77777777" w:rsidR="00145C75" w:rsidRPr="00145C75" w:rsidRDefault="00145C75">
      <w:pPr>
        <w:rPr>
          <w:ins w:id="2944" w:author="GEORGILAS STYLIANOS" w:date="2021-08-07T20:37:00Z"/>
          <w:rPrChange w:id="2945" w:author="GEORGILAS STYLIANOS" w:date="2021-08-07T20:37:00Z">
            <w:rPr>
              <w:ins w:id="2946" w:author="GEORGILAS STYLIANOS" w:date="2021-08-07T20:37:00Z"/>
              <w:b/>
              <w:bCs/>
              <w:color w:val="auto"/>
              <w:sz w:val="24"/>
              <w:szCs w:val="24"/>
            </w:rPr>
          </w:rPrChange>
        </w:rPr>
        <w:pPrChange w:id="2947" w:author="GEORGILAS STYLIANOS" w:date="2021-08-07T20:37:00Z">
          <w:pPr>
            <w:pStyle w:val="Caption"/>
            <w:jc w:val="center"/>
          </w:pPr>
        </w:pPrChange>
      </w:pPr>
    </w:p>
    <w:p w14:paraId="44D1D766" w14:textId="6A603E7F" w:rsidR="00F12302" w:rsidRPr="00F12302" w:rsidRDefault="00F12302" w:rsidP="00F12302">
      <w:pPr>
        <w:jc w:val="center"/>
      </w:pPr>
      <w:del w:id="2948" w:author="GEORGILAS STYLIANOS" w:date="2021-08-07T20:37:00Z">
        <w:r w:rsidRPr="00A35BD6" w:rsidDel="00145C75">
          <w:rPr>
            <w:noProof/>
          </w:rPr>
          <w:lastRenderedPageBreak/>
          <w:drawing>
            <wp:inline distT="0" distB="0" distL="0" distR="0" wp14:anchorId="41BE19DE" wp14:editId="094A6D60">
              <wp:extent cx="5943600" cy="3243580"/>
              <wp:effectExtent l="0" t="0" r="0" b="0"/>
              <wp:docPr id="111" name="Picture 1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line char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43580"/>
                      </a:xfrm>
                      <a:prstGeom prst="rect">
                        <a:avLst/>
                      </a:prstGeom>
                      <a:noFill/>
                      <a:ln>
                        <a:noFill/>
                      </a:ln>
                    </pic:spPr>
                  </pic:pic>
                </a:graphicData>
              </a:graphic>
            </wp:inline>
          </w:drawing>
        </w:r>
      </w:del>
    </w:p>
    <w:p w14:paraId="2FD17173" w14:textId="6EAFD3E1" w:rsidR="00A35BD6" w:rsidRPr="0040295B" w:rsidDel="00145C75" w:rsidRDefault="00A35BD6" w:rsidP="00F12302">
      <w:pPr>
        <w:pStyle w:val="Caption"/>
        <w:jc w:val="center"/>
        <w:rPr>
          <w:del w:id="2949" w:author="GEORGILAS STYLIANOS" w:date="2021-08-07T20:37:00Z"/>
          <w:rFonts w:ascii="Times New Roman" w:eastAsia="Times New Roman" w:hAnsi="Times New Roman" w:cs="Times New Roman"/>
          <w:b/>
          <w:bCs/>
          <w:color w:val="auto"/>
          <w:sz w:val="24"/>
          <w:szCs w:val="24"/>
          <w:rPrChange w:id="2950" w:author="GEORGILAS STYLIANOS" w:date="2021-08-07T19:07:00Z">
            <w:rPr>
              <w:del w:id="2951" w:author="GEORGILAS STYLIANOS" w:date="2021-08-07T20:37:00Z"/>
              <w:rFonts w:ascii="Times New Roman" w:eastAsia="Times New Roman" w:hAnsi="Times New Roman" w:cs="Times New Roman"/>
              <w:b/>
              <w:bCs/>
              <w:color w:val="auto"/>
              <w:sz w:val="24"/>
              <w:szCs w:val="24"/>
              <w:lang w:val="el-GR"/>
            </w:rPr>
          </w:rPrChange>
        </w:rPr>
      </w:pPr>
      <w:bookmarkStart w:id="2952" w:name="_Ref78472853"/>
      <w:bookmarkStart w:id="2953" w:name="_Toc78469342"/>
      <w:bookmarkStart w:id="2954" w:name="_Toc78589228"/>
      <w:bookmarkStart w:id="2955" w:name="_Toc78604318"/>
      <w:commentRangeStart w:id="2956"/>
      <w:commentRangeStart w:id="2957"/>
      <w:del w:id="2958" w:author="GEORGILAS STYLIANOS" w:date="2021-08-07T20:37:00Z">
        <w:r w:rsidRPr="00A35BD6" w:rsidDel="00145C75">
          <w:rPr>
            <w:b/>
            <w:bCs/>
            <w:color w:val="auto"/>
            <w:sz w:val="24"/>
            <w:szCs w:val="24"/>
            <w:lang w:val="el-GR"/>
          </w:rPr>
          <w:delText>Εικόνα</w:delText>
        </w:r>
        <w:r w:rsidRPr="0040295B" w:rsidDel="00145C75">
          <w:rPr>
            <w:b/>
            <w:bCs/>
            <w:sz w:val="24"/>
            <w:szCs w:val="24"/>
            <w:rPrChange w:id="2959" w:author="GEORGILAS STYLIANOS" w:date="2021-08-07T19:07:00Z">
              <w:rPr>
                <w:b/>
                <w:bCs/>
                <w:sz w:val="24"/>
                <w:szCs w:val="24"/>
                <w:lang w:val="el-GR"/>
              </w:rPr>
            </w:rPrChange>
          </w:rPr>
          <w:delText xml:space="preserve"> </w:delText>
        </w:r>
        <w:commentRangeEnd w:id="2956"/>
        <w:r w:rsidR="0012398D" w:rsidDel="00145C75">
          <w:rPr>
            <w:rStyle w:val="CommentReference"/>
            <w:i w:val="0"/>
            <w:iCs w:val="0"/>
            <w:color w:val="auto"/>
          </w:rPr>
          <w:commentReference w:id="2956"/>
        </w:r>
      </w:del>
      <w:commentRangeEnd w:id="2957"/>
      <w:r w:rsidR="00145C75">
        <w:rPr>
          <w:rStyle w:val="CommentReference"/>
          <w:i w:val="0"/>
          <w:iCs w:val="0"/>
          <w:color w:val="auto"/>
        </w:rPr>
        <w:commentReference w:id="2957"/>
      </w:r>
      <w:del w:id="2960" w:author="GEORGILAS STYLIANOS" w:date="2021-08-07T20:37:00Z">
        <w:r w:rsidRPr="00A35BD6" w:rsidDel="00145C75">
          <w:rPr>
            <w:b/>
            <w:bCs/>
            <w:sz w:val="24"/>
            <w:szCs w:val="24"/>
          </w:rPr>
          <w:fldChar w:fldCharType="begin"/>
        </w:r>
        <w:r w:rsidRPr="0040295B" w:rsidDel="00145C75">
          <w:rPr>
            <w:b/>
            <w:bCs/>
            <w:sz w:val="24"/>
            <w:szCs w:val="24"/>
            <w:rPrChange w:id="2961" w:author="GEORGILAS STYLIANOS" w:date="2021-08-07T19:07:00Z">
              <w:rPr>
                <w:b/>
                <w:bCs/>
                <w:sz w:val="24"/>
                <w:szCs w:val="24"/>
                <w:lang w:val="el-GR"/>
              </w:rPr>
            </w:rPrChange>
          </w:rPr>
          <w:delInstrText xml:space="preserve"> </w:delInstrText>
        </w:r>
        <w:r w:rsidRPr="00A35BD6" w:rsidDel="00145C75">
          <w:rPr>
            <w:b/>
            <w:bCs/>
            <w:color w:val="auto"/>
            <w:sz w:val="24"/>
            <w:szCs w:val="24"/>
          </w:rPr>
          <w:delInstrText>SEQ</w:delInstrText>
        </w:r>
        <w:r w:rsidRPr="0040295B" w:rsidDel="00145C75">
          <w:rPr>
            <w:b/>
            <w:bCs/>
            <w:sz w:val="24"/>
            <w:szCs w:val="24"/>
            <w:rPrChange w:id="2962" w:author="GEORGILAS STYLIANOS" w:date="2021-08-07T19:07:00Z">
              <w:rPr>
                <w:b/>
                <w:bCs/>
                <w:sz w:val="24"/>
                <w:szCs w:val="24"/>
                <w:lang w:val="el-GR"/>
              </w:rPr>
            </w:rPrChange>
          </w:rPr>
          <w:delInstrText xml:space="preserve"> </w:delInstrText>
        </w:r>
        <w:r w:rsidRPr="00A35BD6" w:rsidDel="00145C75">
          <w:rPr>
            <w:b/>
            <w:bCs/>
            <w:color w:val="auto"/>
            <w:sz w:val="24"/>
            <w:szCs w:val="24"/>
            <w:lang w:val="el-GR"/>
          </w:rPr>
          <w:delInstrText>Εικόνα</w:delInstrText>
        </w:r>
        <w:r w:rsidRPr="0040295B" w:rsidDel="00145C75">
          <w:rPr>
            <w:b/>
            <w:bCs/>
            <w:sz w:val="24"/>
            <w:szCs w:val="24"/>
            <w:rPrChange w:id="2963" w:author="GEORGILAS STYLIANOS" w:date="2021-08-07T19:07:00Z">
              <w:rPr>
                <w:b/>
                <w:bCs/>
                <w:sz w:val="24"/>
                <w:szCs w:val="24"/>
                <w:lang w:val="el-GR"/>
              </w:rPr>
            </w:rPrChange>
          </w:rPr>
          <w:delInstrText xml:space="preserve"> \* </w:delInstrText>
        </w:r>
        <w:r w:rsidRPr="00A35BD6" w:rsidDel="00145C75">
          <w:rPr>
            <w:b/>
            <w:bCs/>
            <w:color w:val="auto"/>
            <w:sz w:val="24"/>
            <w:szCs w:val="24"/>
          </w:rPr>
          <w:delInstrText>ARABIC</w:delInstrText>
        </w:r>
        <w:r w:rsidRPr="0040295B" w:rsidDel="00145C75">
          <w:rPr>
            <w:b/>
            <w:bCs/>
            <w:sz w:val="24"/>
            <w:szCs w:val="24"/>
            <w:rPrChange w:id="2964" w:author="GEORGILAS STYLIANOS" w:date="2021-08-07T19:07:00Z">
              <w:rPr>
                <w:b/>
                <w:bCs/>
                <w:sz w:val="24"/>
                <w:szCs w:val="24"/>
                <w:lang w:val="el-GR"/>
              </w:rPr>
            </w:rPrChange>
          </w:rPr>
          <w:delInstrText xml:space="preserve"> </w:delInstrText>
        </w:r>
        <w:r w:rsidRPr="00A35BD6" w:rsidDel="00145C75">
          <w:rPr>
            <w:b/>
            <w:bCs/>
            <w:sz w:val="24"/>
            <w:szCs w:val="24"/>
          </w:rPr>
          <w:fldChar w:fldCharType="separate"/>
        </w:r>
        <w:r w:rsidR="00582156" w:rsidRPr="0040295B" w:rsidDel="00145C75">
          <w:rPr>
            <w:b/>
            <w:bCs/>
            <w:noProof/>
            <w:sz w:val="24"/>
            <w:szCs w:val="24"/>
            <w:rPrChange w:id="2965" w:author="GEORGILAS STYLIANOS" w:date="2021-08-07T19:07:00Z">
              <w:rPr>
                <w:b/>
                <w:bCs/>
                <w:noProof/>
                <w:sz w:val="24"/>
                <w:szCs w:val="24"/>
                <w:lang w:val="el-GR"/>
              </w:rPr>
            </w:rPrChange>
          </w:rPr>
          <w:delText>71</w:delText>
        </w:r>
        <w:r w:rsidRPr="00A35BD6" w:rsidDel="00145C75">
          <w:rPr>
            <w:b/>
            <w:bCs/>
            <w:sz w:val="24"/>
            <w:szCs w:val="24"/>
          </w:rPr>
          <w:fldChar w:fldCharType="end"/>
        </w:r>
        <w:bookmarkEnd w:id="2952"/>
        <w:r w:rsidRPr="0040295B" w:rsidDel="00145C75">
          <w:rPr>
            <w:b/>
            <w:bCs/>
            <w:sz w:val="24"/>
            <w:szCs w:val="24"/>
            <w:rPrChange w:id="2966" w:author="GEORGILAS STYLIANOS" w:date="2021-08-07T19:07:00Z">
              <w:rPr>
                <w:b/>
                <w:bCs/>
                <w:sz w:val="24"/>
                <w:szCs w:val="24"/>
                <w:lang w:val="el-GR"/>
              </w:rPr>
            </w:rPrChange>
          </w:rPr>
          <w:delText xml:space="preserve">: </w:delText>
        </w:r>
        <w:r w:rsidRPr="00A35BD6" w:rsidDel="00145C75">
          <w:rPr>
            <w:b/>
            <w:bCs/>
            <w:color w:val="auto"/>
            <w:sz w:val="24"/>
            <w:szCs w:val="24"/>
          </w:rPr>
          <w:delText>Hashtags</w:delText>
        </w:r>
        <w:r w:rsidRPr="0040295B" w:rsidDel="00145C75">
          <w:rPr>
            <w:b/>
            <w:bCs/>
            <w:sz w:val="24"/>
            <w:szCs w:val="24"/>
            <w:rPrChange w:id="2967" w:author="GEORGILAS STYLIANOS" w:date="2021-08-07T19:07:00Z">
              <w:rPr>
                <w:b/>
                <w:bCs/>
                <w:sz w:val="24"/>
                <w:szCs w:val="24"/>
                <w:lang w:val="el-GR"/>
              </w:rPr>
            </w:rPrChange>
          </w:rPr>
          <w:delText xml:space="preserve"> </w:delText>
        </w:r>
        <w:r w:rsidRPr="00A35BD6" w:rsidDel="00145C75">
          <w:rPr>
            <w:b/>
            <w:bCs/>
            <w:color w:val="auto"/>
            <w:sz w:val="24"/>
            <w:szCs w:val="24"/>
          </w:rPr>
          <w:delText>Per</w:delText>
        </w:r>
        <w:r w:rsidRPr="0040295B" w:rsidDel="00145C75">
          <w:rPr>
            <w:b/>
            <w:bCs/>
            <w:sz w:val="24"/>
            <w:szCs w:val="24"/>
            <w:rPrChange w:id="2968" w:author="GEORGILAS STYLIANOS" w:date="2021-08-07T19:07:00Z">
              <w:rPr>
                <w:b/>
                <w:bCs/>
                <w:sz w:val="24"/>
                <w:szCs w:val="24"/>
                <w:lang w:val="el-GR"/>
              </w:rPr>
            </w:rPrChange>
          </w:rPr>
          <w:delText xml:space="preserve"> </w:delText>
        </w:r>
        <w:r w:rsidRPr="00A35BD6" w:rsidDel="00145C75">
          <w:rPr>
            <w:b/>
            <w:bCs/>
            <w:color w:val="auto"/>
            <w:sz w:val="24"/>
            <w:szCs w:val="24"/>
          </w:rPr>
          <w:delText>User</w:delText>
        </w:r>
        <w:r w:rsidRPr="0040295B" w:rsidDel="00145C75">
          <w:rPr>
            <w:b/>
            <w:bCs/>
            <w:sz w:val="24"/>
            <w:szCs w:val="24"/>
            <w:rPrChange w:id="2969" w:author="GEORGILAS STYLIANOS" w:date="2021-08-07T19:07:00Z">
              <w:rPr>
                <w:b/>
                <w:bCs/>
                <w:sz w:val="24"/>
                <w:szCs w:val="24"/>
                <w:lang w:val="el-GR"/>
              </w:rPr>
            </w:rPrChange>
          </w:rPr>
          <w:delText xml:space="preserve"> - </w:delText>
        </w:r>
        <w:r w:rsidRPr="00A35BD6" w:rsidDel="00145C75">
          <w:rPr>
            <w:b/>
            <w:bCs/>
            <w:color w:val="auto"/>
            <w:sz w:val="24"/>
            <w:szCs w:val="24"/>
          </w:rPr>
          <w:delText>Instagram</w:delText>
        </w:r>
        <w:bookmarkEnd w:id="2953"/>
        <w:bookmarkEnd w:id="2954"/>
        <w:bookmarkEnd w:id="2955"/>
      </w:del>
    </w:p>
    <w:p w14:paraId="7D2AB2C7" w14:textId="402F14A9" w:rsidR="00A1612A" w:rsidRPr="00337290" w:rsidRDefault="00A1612A" w:rsidP="00A1612A">
      <w:pPr>
        <w:rPr>
          <w:sz w:val="24"/>
          <w:szCs w:val="24"/>
          <w:lang w:val="el-GR"/>
        </w:rPr>
      </w:pPr>
      <w:r w:rsidRPr="00233E93">
        <w:rPr>
          <w:sz w:val="24"/>
          <w:szCs w:val="24"/>
          <w:lang w:val="el-GR"/>
        </w:rPr>
        <w:t xml:space="preserve">Στη συνέχεια, </w:t>
      </w:r>
      <w:del w:id="2970" w:author="GEORGILAS STYLIANOS" w:date="2021-08-07T20:38:00Z">
        <w:r w:rsidRPr="00233E93" w:rsidDel="00145C75">
          <w:rPr>
            <w:sz w:val="24"/>
            <w:szCs w:val="24"/>
            <w:lang w:val="el-GR"/>
          </w:rPr>
          <w:delText xml:space="preserve">γνωρίζοντας πως όλα τα </w:delText>
        </w:r>
        <w:r w:rsidRPr="00233E93" w:rsidDel="00145C75">
          <w:rPr>
            <w:sz w:val="24"/>
            <w:szCs w:val="24"/>
          </w:rPr>
          <w:delText>hashtags</w:delText>
        </w:r>
        <w:r w:rsidRPr="00233E93" w:rsidDel="00145C75">
          <w:rPr>
            <w:sz w:val="24"/>
            <w:szCs w:val="24"/>
            <w:lang w:val="el-GR"/>
          </w:rPr>
          <w:delText xml:space="preserve"> </w:delText>
        </w:r>
        <w:commentRangeStart w:id="2971"/>
        <w:commentRangeStart w:id="2972"/>
        <w:r w:rsidRPr="00233E93" w:rsidDel="00145C75">
          <w:rPr>
            <w:sz w:val="24"/>
            <w:szCs w:val="24"/>
            <w:lang w:val="el-GR"/>
          </w:rPr>
          <w:delText xml:space="preserve">προήλθαν από μια συγκεκριμένη </w:delText>
        </w:r>
        <w:r w:rsidR="003855EF" w:rsidRPr="00233E93" w:rsidDel="00145C75">
          <w:rPr>
            <w:sz w:val="24"/>
            <w:szCs w:val="24"/>
            <w:lang w:val="el-GR"/>
          </w:rPr>
          <w:delText>κολεκτίβα</w:delText>
        </w:r>
        <w:r w:rsidRPr="00233E93" w:rsidDel="00145C75">
          <w:rPr>
            <w:sz w:val="24"/>
            <w:szCs w:val="24"/>
            <w:lang w:val="el-GR"/>
          </w:rPr>
          <w:delText xml:space="preserve"> χρηστών</w:delText>
        </w:r>
        <w:commentRangeEnd w:id="2971"/>
        <w:r w:rsidR="0010689E" w:rsidDel="00145C75">
          <w:rPr>
            <w:rStyle w:val="CommentReference"/>
          </w:rPr>
          <w:commentReference w:id="2971"/>
        </w:r>
      </w:del>
      <w:commentRangeEnd w:id="2972"/>
      <w:r w:rsidR="00145C75">
        <w:rPr>
          <w:rStyle w:val="CommentReference"/>
        </w:rPr>
        <w:commentReference w:id="2972"/>
      </w:r>
      <w:ins w:id="2973" w:author="GEORGILAS STYLIANOS" w:date="2021-08-07T20:38:00Z">
        <w:r w:rsidR="00145C75">
          <w:rPr>
            <w:sz w:val="24"/>
            <w:szCs w:val="24"/>
            <w:lang w:val="el-GR"/>
          </w:rPr>
          <w:t xml:space="preserve">λαμβάνοντας υπόψη πως όλα τα </w:t>
        </w:r>
        <w:r w:rsidR="00145C75">
          <w:rPr>
            <w:sz w:val="24"/>
            <w:szCs w:val="24"/>
          </w:rPr>
          <w:t>hashtags</w:t>
        </w:r>
        <w:r w:rsidR="00145C75" w:rsidRPr="00145C75">
          <w:rPr>
            <w:sz w:val="24"/>
            <w:szCs w:val="24"/>
            <w:lang w:val="el-GR"/>
            <w:rPrChange w:id="2974" w:author="GEORGILAS STYLIANOS" w:date="2021-08-07T20:38:00Z">
              <w:rPr>
                <w:sz w:val="24"/>
                <w:szCs w:val="24"/>
              </w:rPr>
            </w:rPrChange>
          </w:rPr>
          <w:t xml:space="preserve"> </w:t>
        </w:r>
        <w:r w:rsidR="00145C75">
          <w:rPr>
            <w:sz w:val="24"/>
            <w:szCs w:val="24"/>
            <w:lang w:val="el-GR"/>
          </w:rPr>
          <w:t xml:space="preserve">έχουν προέλθει από τις δημοσιεύσεις των </w:t>
        </w:r>
      </w:ins>
      <w:ins w:id="2975" w:author="GEORGILAS STYLIANOS" w:date="2021-08-07T20:39:00Z">
        <w:r w:rsidR="00145C75">
          <w:rPr>
            <w:sz w:val="24"/>
            <w:szCs w:val="24"/>
            <w:lang w:val="el-GR"/>
          </w:rPr>
          <w:t>ι</w:t>
        </w:r>
      </w:ins>
      <w:ins w:id="2976" w:author="GEORGILAS STYLIANOS" w:date="2021-08-07T20:38:00Z">
        <w:r w:rsidR="00145C75">
          <w:rPr>
            <w:sz w:val="24"/>
            <w:szCs w:val="24"/>
            <w:lang w:val="el-GR"/>
          </w:rPr>
          <w:t>δ</w:t>
        </w:r>
      </w:ins>
      <w:ins w:id="2977" w:author="GEORGILAS STYLIANOS" w:date="2021-08-07T20:39:00Z">
        <w:r w:rsidR="00145C75">
          <w:rPr>
            <w:sz w:val="24"/>
            <w:szCs w:val="24"/>
            <w:lang w:val="el-GR"/>
          </w:rPr>
          <w:t>ί</w:t>
        </w:r>
      </w:ins>
      <w:ins w:id="2978" w:author="GEORGILAS STYLIANOS" w:date="2021-08-07T20:38:00Z">
        <w:r w:rsidR="00145C75">
          <w:rPr>
            <w:sz w:val="24"/>
            <w:szCs w:val="24"/>
            <w:lang w:val="el-GR"/>
          </w:rPr>
          <w:t>ων χρηστών</w:t>
        </w:r>
      </w:ins>
      <w:r w:rsidRPr="00233E93">
        <w:rPr>
          <w:sz w:val="24"/>
          <w:szCs w:val="24"/>
          <w:lang w:val="el-GR"/>
        </w:rPr>
        <w:t xml:space="preserve">, θελήσαμε να δούμε πόσα </w:t>
      </w:r>
      <w:r w:rsidRPr="00233E93">
        <w:rPr>
          <w:sz w:val="24"/>
          <w:szCs w:val="24"/>
        </w:rPr>
        <w:t>hashtags</w:t>
      </w:r>
      <w:r w:rsidRPr="00233E93">
        <w:rPr>
          <w:sz w:val="24"/>
          <w:szCs w:val="24"/>
          <w:lang w:val="el-GR"/>
        </w:rPr>
        <w:t xml:space="preserve"> που ανήκουν σε ένα </w:t>
      </w:r>
      <w:del w:id="2979" w:author="GEORGILAS STYLIANOS" w:date="2021-08-07T14:19:00Z">
        <w:r w:rsidR="002309C0" w:rsidDel="0092709A">
          <w:rPr>
            <w:rFonts w:ascii="Calibri" w:eastAsia="Calibri" w:hAnsi="Calibri" w:cs="Calibri"/>
            <w:bCs/>
            <w:sz w:val="24"/>
            <w:szCs w:val="24"/>
            <w:lang w:val="el-GR"/>
          </w:rPr>
          <w:delText>Κ.Δ.</w:delText>
        </w:r>
      </w:del>
      <w:ins w:id="2980" w:author="GEORGILAS STYLIANOS" w:date="2021-08-07T14:19:00Z">
        <w:r w:rsidR="0092709A">
          <w:rPr>
            <w:rFonts w:ascii="Calibri" w:eastAsia="Calibri" w:hAnsi="Calibri" w:cs="Calibri"/>
            <w:bCs/>
            <w:sz w:val="24"/>
            <w:szCs w:val="24"/>
            <w:lang w:val="el-GR"/>
          </w:rPr>
          <w:t>ΚΔ</w:t>
        </w:r>
      </w:ins>
      <w:r w:rsidR="002309C0" w:rsidRPr="0059548D">
        <w:rPr>
          <w:rFonts w:ascii="Calibri" w:eastAsia="Calibri" w:hAnsi="Calibri" w:cs="Calibri"/>
          <w:bCs/>
          <w:sz w:val="24"/>
          <w:szCs w:val="24"/>
          <w:lang w:val="el-GR"/>
        </w:rPr>
        <w:t xml:space="preserve"> </w:t>
      </w:r>
      <w:r w:rsidRPr="00233E93">
        <w:rPr>
          <w:sz w:val="24"/>
          <w:szCs w:val="24"/>
          <w:lang w:val="el-GR"/>
        </w:rPr>
        <w:t xml:space="preserve">υπάρχουν και στα άλλα </w:t>
      </w:r>
      <w:r w:rsidR="003855EF" w:rsidRPr="00233E93">
        <w:rPr>
          <w:sz w:val="24"/>
          <w:szCs w:val="24"/>
          <w:lang w:val="el-GR"/>
        </w:rPr>
        <w:t>δύο. Τα</w:t>
      </w:r>
      <w:r w:rsidRPr="00233E93">
        <w:rPr>
          <w:sz w:val="24"/>
          <w:szCs w:val="24"/>
          <w:lang w:val="el-GR"/>
        </w:rPr>
        <w:t xml:space="preserve"> αποτελέσματα αυτού του πειράματος φαίνονται στην </w:t>
      </w:r>
      <w:r w:rsidR="00C550B3" w:rsidRPr="00233E93">
        <w:rPr>
          <w:sz w:val="24"/>
          <w:szCs w:val="24"/>
          <w:lang w:val="el-GR"/>
        </w:rPr>
        <w:fldChar w:fldCharType="begin"/>
      </w:r>
      <w:r w:rsidR="00C550B3" w:rsidRPr="00233E93">
        <w:rPr>
          <w:sz w:val="24"/>
          <w:szCs w:val="24"/>
          <w:lang w:val="el-GR"/>
        </w:rPr>
        <w:instrText xml:space="preserve"> REF _Ref78472865 \h </w:instrText>
      </w:r>
      <w:r w:rsidR="00233E93">
        <w:rPr>
          <w:sz w:val="24"/>
          <w:szCs w:val="24"/>
          <w:lang w:val="el-GR"/>
        </w:rPr>
        <w:instrText xml:space="preserve"> \* MERGEFORMAT </w:instrText>
      </w:r>
      <w:r w:rsidR="00C550B3" w:rsidRPr="00233E93">
        <w:rPr>
          <w:sz w:val="24"/>
          <w:szCs w:val="24"/>
          <w:lang w:val="el-GR"/>
        </w:rPr>
      </w:r>
      <w:r w:rsidR="00C550B3" w:rsidRPr="00233E93">
        <w:rPr>
          <w:sz w:val="24"/>
          <w:szCs w:val="24"/>
          <w:lang w:val="el-GR"/>
        </w:rPr>
        <w:fldChar w:fldCharType="separate"/>
      </w:r>
      <w:r w:rsidR="00C550B3" w:rsidRPr="00233E93">
        <w:rPr>
          <w:b/>
          <w:bCs/>
          <w:sz w:val="24"/>
          <w:szCs w:val="24"/>
          <w:lang w:val="el-GR"/>
        </w:rPr>
        <w:t xml:space="preserve">Εικόνα </w:t>
      </w:r>
      <w:r w:rsidR="00C550B3" w:rsidRPr="00233E93">
        <w:rPr>
          <w:b/>
          <w:bCs/>
          <w:noProof/>
          <w:sz w:val="24"/>
          <w:szCs w:val="24"/>
          <w:lang w:val="el-GR"/>
        </w:rPr>
        <w:t>72</w:t>
      </w:r>
      <w:r w:rsidR="00C550B3" w:rsidRPr="00233E93">
        <w:rPr>
          <w:sz w:val="24"/>
          <w:szCs w:val="24"/>
          <w:lang w:val="el-GR"/>
        </w:rPr>
        <w:fldChar w:fldCharType="end"/>
      </w:r>
      <w:r w:rsidRPr="00233E93">
        <w:rPr>
          <w:sz w:val="24"/>
          <w:szCs w:val="24"/>
          <w:lang w:val="el-GR"/>
        </w:rPr>
        <w:t xml:space="preserve">. Συγκεκριμένα </w:t>
      </w:r>
      <w:r w:rsidR="00525463" w:rsidRPr="00233E93">
        <w:rPr>
          <w:sz w:val="24"/>
          <w:szCs w:val="24"/>
          <w:lang w:val="el-GR"/>
        </w:rPr>
        <w:t xml:space="preserve">βλέπουμε πως </w:t>
      </w:r>
      <w:del w:id="2981" w:author="Razis" w:date="2021-08-01T13:37:00Z">
        <w:r w:rsidR="00525463" w:rsidRPr="00233E93" w:rsidDel="0010689E">
          <w:rPr>
            <w:sz w:val="24"/>
            <w:szCs w:val="24"/>
            <w:lang w:val="el-GR"/>
          </w:rPr>
          <w:delText xml:space="preserve">τα κοινά </w:delText>
        </w:r>
        <w:r w:rsidR="00525463" w:rsidRPr="00233E93" w:rsidDel="0010689E">
          <w:rPr>
            <w:sz w:val="24"/>
            <w:szCs w:val="24"/>
          </w:rPr>
          <w:delText>hashtags</w:delText>
        </w:r>
        <w:r w:rsidR="00525463" w:rsidRPr="00233E93" w:rsidDel="0010689E">
          <w:rPr>
            <w:sz w:val="24"/>
            <w:szCs w:val="24"/>
            <w:lang w:val="el-GR"/>
          </w:rPr>
          <w:delText xml:space="preserve"> του </w:delText>
        </w:r>
        <w:r w:rsidR="00525463" w:rsidRPr="00233E93" w:rsidDel="0010689E">
          <w:rPr>
            <w:sz w:val="24"/>
            <w:szCs w:val="24"/>
          </w:rPr>
          <w:delText>Twitter</w:delText>
        </w:r>
        <w:r w:rsidR="00525463" w:rsidRPr="00233E93" w:rsidDel="0010689E">
          <w:rPr>
            <w:sz w:val="24"/>
            <w:szCs w:val="24"/>
            <w:lang w:val="el-GR"/>
          </w:rPr>
          <w:delText xml:space="preserve"> με το </w:delText>
        </w:r>
        <w:r w:rsidR="00525463" w:rsidRPr="00233E93" w:rsidDel="0010689E">
          <w:rPr>
            <w:sz w:val="24"/>
            <w:szCs w:val="24"/>
          </w:rPr>
          <w:delText>Facebook</w:delText>
        </w:r>
        <w:r w:rsidR="00525463" w:rsidRPr="00233E93" w:rsidDel="0010689E">
          <w:rPr>
            <w:sz w:val="24"/>
            <w:szCs w:val="24"/>
            <w:lang w:val="el-GR"/>
          </w:rPr>
          <w:delText xml:space="preserve"> αποτελούν </w:delText>
        </w:r>
      </w:del>
      <w:r w:rsidR="00525463" w:rsidRPr="00233E93">
        <w:rPr>
          <w:sz w:val="24"/>
          <w:szCs w:val="24"/>
          <w:lang w:val="el-GR"/>
        </w:rPr>
        <w:t xml:space="preserve">το 67,8% του συνολικού πλήθους </w:t>
      </w:r>
      <w:ins w:id="2982" w:author="Razis" w:date="2021-08-01T13:36:00Z">
        <w:r w:rsidR="0010689E" w:rsidRPr="00233E93">
          <w:rPr>
            <w:sz w:val="24"/>
            <w:szCs w:val="24"/>
          </w:rPr>
          <w:t>hashtags</w:t>
        </w:r>
        <w:r w:rsidR="0010689E" w:rsidRPr="00233E93">
          <w:rPr>
            <w:sz w:val="24"/>
            <w:szCs w:val="24"/>
            <w:lang w:val="el-GR"/>
          </w:rPr>
          <w:t xml:space="preserve"> </w:t>
        </w:r>
      </w:ins>
      <w:r w:rsidR="00525463" w:rsidRPr="00233E93">
        <w:rPr>
          <w:sz w:val="24"/>
          <w:szCs w:val="24"/>
          <w:lang w:val="el-GR"/>
        </w:rPr>
        <w:t xml:space="preserve">του </w:t>
      </w:r>
      <w:r w:rsidR="00525463" w:rsidRPr="00233E93">
        <w:rPr>
          <w:sz w:val="24"/>
          <w:szCs w:val="24"/>
        </w:rPr>
        <w:t>Facebook</w:t>
      </w:r>
      <w:r w:rsidR="00525463" w:rsidRPr="00233E93">
        <w:rPr>
          <w:sz w:val="24"/>
          <w:szCs w:val="24"/>
          <w:lang w:val="el-GR"/>
        </w:rPr>
        <w:t xml:space="preserve"> </w:t>
      </w:r>
      <w:ins w:id="2983" w:author="Razis" w:date="2021-08-01T13:36:00Z">
        <w:r w:rsidR="0010689E">
          <w:rPr>
            <w:sz w:val="24"/>
            <w:szCs w:val="24"/>
            <w:lang w:val="el-GR"/>
          </w:rPr>
          <w:t xml:space="preserve">εμφανίζεται στο </w:t>
        </w:r>
        <w:r w:rsidR="0010689E" w:rsidRPr="00233E93">
          <w:rPr>
            <w:sz w:val="24"/>
            <w:szCs w:val="24"/>
          </w:rPr>
          <w:t>Twitter</w:t>
        </w:r>
        <w:r w:rsidR="0010689E">
          <w:rPr>
            <w:sz w:val="24"/>
            <w:szCs w:val="24"/>
            <w:lang w:val="el-GR"/>
          </w:rPr>
          <w:t xml:space="preserve">, όμως μόνο </w:t>
        </w:r>
      </w:ins>
      <w:del w:id="2984" w:author="Razis" w:date="2021-08-01T13:36:00Z">
        <w:r w:rsidR="00525463" w:rsidRPr="00233E93" w:rsidDel="0010689E">
          <w:rPr>
            <w:sz w:val="24"/>
            <w:szCs w:val="24"/>
            <w:lang w:val="el-GR"/>
          </w:rPr>
          <w:delText xml:space="preserve">και </w:delText>
        </w:r>
      </w:del>
      <w:r w:rsidR="00525463" w:rsidRPr="00233E93">
        <w:rPr>
          <w:sz w:val="24"/>
          <w:szCs w:val="24"/>
          <w:lang w:val="el-GR"/>
        </w:rPr>
        <w:t xml:space="preserve">το 3,42% του πλήθους </w:t>
      </w:r>
      <w:ins w:id="2985" w:author="Razis" w:date="2021-08-01T13:36:00Z">
        <w:r w:rsidR="0010689E" w:rsidRPr="00233E93">
          <w:rPr>
            <w:sz w:val="24"/>
            <w:szCs w:val="24"/>
          </w:rPr>
          <w:t>hashtags</w:t>
        </w:r>
        <w:r w:rsidR="0010689E" w:rsidRPr="00233E93">
          <w:rPr>
            <w:sz w:val="24"/>
            <w:szCs w:val="24"/>
            <w:lang w:val="el-GR"/>
          </w:rPr>
          <w:t xml:space="preserve"> </w:t>
        </w:r>
      </w:ins>
      <w:r w:rsidR="00525463" w:rsidRPr="00233E93">
        <w:rPr>
          <w:sz w:val="24"/>
          <w:szCs w:val="24"/>
          <w:lang w:val="el-GR"/>
        </w:rPr>
        <w:t xml:space="preserve">του </w:t>
      </w:r>
      <w:r w:rsidR="00525463" w:rsidRPr="00233E93">
        <w:rPr>
          <w:sz w:val="24"/>
          <w:szCs w:val="24"/>
        </w:rPr>
        <w:t>Twitter</w:t>
      </w:r>
      <w:ins w:id="2986" w:author="Razis" w:date="2021-08-01T13:36:00Z">
        <w:r w:rsidR="0010689E" w:rsidRPr="0010689E">
          <w:rPr>
            <w:sz w:val="24"/>
            <w:szCs w:val="24"/>
            <w:lang w:val="el-GR"/>
          </w:rPr>
          <w:t xml:space="preserve"> </w:t>
        </w:r>
        <w:r w:rsidR="0010689E">
          <w:rPr>
            <w:sz w:val="24"/>
            <w:szCs w:val="24"/>
            <w:lang w:val="el-GR"/>
          </w:rPr>
          <w:t>εμφανίζεται στο</w:t>
        </w:r>
        <w:r w:rsidR="0010689E" w:rsidRPr="0010689E">
          <w:rPr>
            <w:sz w:val="24"/>
            <w:szCs w:val="24"/>
            <w:lang w:val="el-GR"/>
          </w:rPr>
          <w:t xml:space="preserve"> </w:t>
        </w:r>
        <w:r w:rsidR="0010689E" w:rsidRPr="00233E93">
          <w:rPr>
            <w:sz w:val="24"/>
            <w:szCs w:val="24"/>
          </w:rPr>
          <w:t>Facebook</w:t>
        </w:r>
      </w:ins>
      <w:r w:rsidR="00525463" w:rsidRPr="00233E93">
        <w:rPr>
          <w:sz w:val="24"/>
          <w:szCs w:val="24"/>
          <w:lang w:val="el-GR"/>
        </w:rPr>
        <w:t xml:space="preserve">. Αυτή η ποσοστιαία διαφορά </w:t>
      </w:r>
      <w:r w:rsidR="003855EF" w:rsidRPr="00233E93">
        <w:rPr>
          <w:sz w:val="24"/>
          <w:szCs w:val="24"/>
          <w:lang w:val="el-GR"/>
        </w:rPr>
        <w:t>οφείλεται</w:t>
      </w:r>
      <w:r w:rsidR="00525463" w:rsidRPr="00233E93">
        <w:rPr>
          <w:sz w:val="24"/>
          <w:szCs w:val="24"/>
          <w:lang w:val="el-GR"/>
        </w:rPr>
        <w:t xml:space="preserve"> στον μεγάλο όγκο δεδομένων που συλλέχθηκαν στην περίπτωση του </w:t>
      </w:r>
      <w:r w:rsidR="00525463" w:rsidRPr="00233E93">
        <w:rPr>
          <w:sz w:val="24"/>
          <w:szCs w:val="24"/>
        </w:rPr>
        <w:t>Twitter</w:t>
      </w:r>
      <w:r w:rsidR="00525463" w:rsidRPr="00233E93">
        <w:rPr>
          <w:sz w:val="24"/>
          <w:szCs w:val="24"/>
          <w:lang w:val="el-GR"/>
        </w:rPr>
        <w:t xml:space="preserve">. </w:t>
      </w:r>
      <w:commentRangeStart w:id="2987"/>
      <w:commentRangeStart w:id="2988"/>
      <w:ins w:id="2989" w:author="Razis" w:date="2021-08-01T13:37:00Z">
        <w:r w:rsidR="0010689E">
          <w:rPr>
            <w:sz w:val="24"/>
            <w:szCs w:val="24"/>
            <w:lang w:val="el-GR"/>
          </w:rPr>
          <w:t>++</w:t>
        </w:r>
        <w:commentRangeEnd w:id="2987"/>
        <w:r w:rsidR="0010689E">
          <w:rPr>
            <w:rStyle w:val="CommentReference"/>
          </w:rPr>
          <w:commentReference w:id="2987"/>
        </w:r>
      </w:ins>
      <w:commentRangeEnd w:id="2988"/>
      <w:r w:rsidR="00145C75">
        <w:rPr>
          <w:rStyle w:val="CommentReference"/>
        </w:rPr>
        <w:commentReference w:id="2988"/>
      </w:r>
      <w:r w:rsidR="00525463" w:rsidRPr="00233E93">
        <w:rPr>
          <w:sz w:val="24"/>
          <w:szCs w:val="24"/>
          <w:lang w:val="el-GR"/>
        </w:rPr>
        <w:t xml:space="preserve">Η περίπτωση στην οποία αξίζει να επικεντρωθούμε είναι αυτή της τομής των </w:t>
      </w:r>
      <w:r w:rsidR="00525463" w:rsidRPr="00233E93">
        <w:rPr>
          <w:sz w:val="24"/>
          <w:szCs w:val="24"/>
        </w:rPr>
        <w:t>hashtags</w:t>
      </w:r>
      <w:r w:rsidR="00525463" w:rsidRPr="00233E93">
        <w:rPr>
          <w:sz w:val="24"/>
          <w:szCs w:val="24"/>
          <w:lang w:val="el-GR"/>
        </w:rPr>
        <w:t xml:space="preserve"> του </w:t>
      </w:r>
      <w:r w:rsidR="00525463" w:rsidRPr="00233E93">
        <w:rPr>
          <w:sz w:val="24"/>
          <w:szCs w:val="24"/>
        </w:rPr>
        <w:t>Facebook</w:t>
      </w:r>
      <w:r w:rsidR="00525463" w:rsidRPr="00233E93">
        <w:rPr>
          <w:sz w:val="24"/>
          <w:szCs w:val="24"/>
          <w:lang w:val="el-GR"/>
        </w:rPr>
        <w:t xml:space="preserve"> με των </w:t>
      </w:r>
      <w:r w:rsidR="00525463" w:rsidRPr="00233E93">
        <w:rPr>
          <w:sz w:val="24"/>
          <w:szCs w:val="24"/>
        </w:rPr>
        <w:t>hashtags</w:t>
      </w:r>
      <w:r w:rsidR="00525463" w:rsidRPr="00233E93">
        <w:rPr>
          <w:sz w:val="24"/>
          <w:szCs w:val="24"/>
          <w:lang w:val="el-GR"/>
        </w:rPr>
        <w:t xml:space="preserve"> του </w:t>
      </w:r>
      <w:r w:rsidR="00525463" w:rsidRPr="00233E93">
        <w:rPr>
          <w:sz w:val="24"/>
          <w:szCs w:val="24"/>
        </w:rPr>
        <w:t>Instagram</w:t>
      </w:r>
      <w:r w:rsidR="00525463" w:rsidRPr="00233E93">
        <w:rPr>
          <w:sz w:val="24"/>
          <w:szCs w:val="24"/>
          <w:lang w:val="el-GR"/>
        </w:rPr>
        <w:t xml:space="preserve">. </w:t>
      </w:r>
      <w:commentRangeStart w:id="2990"/>
      <w:commentRangeStart w:id="2991"/>
      <w:r w:rsidR="00525463" w:rsidRPr="00233E93">
        <w:rPr>
          <w:sz w:val="24"/>
          <w:szCs w:val="24"/>
          <w:lang w:val="el-GR"/>
        </w:rPr>
        <w:t xml:space="preserve">Παρατηρείται πως αυτά τα δύο </w:t>
      </w:r>
      <w:del w:id="2992" w:author="GEORGILAS STYLIANOS" w:date="2021-08-07T14:19:00Z">
        <w:r w:rsidR="00FB196E" w:rsidDel="0092709A">
          <w:rPr>
            <w:rFonts w:ascii="Calibri" w:eastAsia="Calibri" w:hAnsi="Calibri" w:cs="Calibri"/>
            <w:bCs/>
            <w:sz w:val="24"/>
            <w:szCs w:val="24"/>
            <w:lang w:val="el-GR"/>
          </w:rPr>
          <w:delText>Κ.Δ.</w:delText>
        </w:r>
      </w:del>
      <w:ins w:id="2993" w:author="GEORGILAS STYLIANOS" w:date="2021-08-07T14:19:00Z">
        <w:r w:rsidR="0092709A">
          <w:rPr>
            <w:rFonts w:ascii="Calibri" w:eastAsia="Calibri" w:hAnsi="Calibri" w:cs="Calibri"/>
            <w:bCs/>
            <w:sz w:val="24"/>
            <w:szCs w:val="24"/>
            <w:lang w:val="el-GR"/>
          </w:rPr>
          <w:t>ΚΔ</w:t>
        </w:r>
      </w:ins>
      <w:r w:rsidR="00FB196E" w:rsidRPr="0059548D">
        <w:rPr>
          <w:rFonts w:ascii="Calibri" w:eastAsia="Calibri" w:hAnsi="Calibri" w:cs="Calibri"/>
          <w:bCs/>
          <w:sz w:val="24"/>
          <w:szCs w:val="24"/>
          <w:lang w:val="el-GR"/>
        </w:rPr>
        <w:t xml:space="preserve"> </w:t>
      </w:r>
      <w:del w:id="2994" w:author="GEORGILAS STYLIANOS" w:date="2021-08-07T20:47:00Z">
        <w:r w:rsidR="00525463" w:rsidRPr="00233E93" w:rsidDel="00337290">
          <w:rPr>
            <w:sz w:val="24"/>
            <w:szCs w:val="24"/>
            <w:lang w:val="el-GR"/>
          </w:rPr>
          <w:delText xml:space="preserve">έχουν μεγαλύτερη συνάφεια μεταξύ τους όσον αφορά τα </w:delText>
        </w:r>
        <w:r w:rsidR="00525463" w:rsidRPr="00233E93" w:rsidDel="00337290">
          <w:rPr>
            <w:sz w:val="24"/>
            <w:szCs w:val="24"/>
          </w:rPr>
          <w:delText>hashtags</w:delText>
        </w:r>
        <w:commentRangeEnd w:id="2990"/>
        <w:r w:rsidR="00DD31C7" w:rsidDel="00337290">
          <w:rPr>
            <w:rStyle w:val="CommentReference"/>
          </w:rPr>
          <w:commentReference w:id="2990"/>
        </w:r>
      </w:del>
      <w:commentRangeEnd w:id="2991"/>
      <w:r w:rsidR="00337290">
        <w:rPr>
          <w:rStyle w:val="CommentReference"/>
        </w:rPr>
        <w:commentReference w:id="2991"/>
      </w:r>
      <w:del w:id="2995" w:author="GEORGILAS STYLIANOS" w:date="2021-08-07T20:47:00Z">
        <w:r w:rsidR="00525463" w:rsidRPr="00233E93" w:rsidDel="00337290">
          <w:rPr>
            <w:sz w:val="24"/>
            <w:szCs w:val="24"/>
            <w:lang w:val="el-GR"/>
          </w:rPr>
          <w:delText>.</w:delText>
        </w:r>
      </w:del>
      <w:ins w:id="2996" w:author="GEORGILAS STYLIANOS" w:date="2021-08-07T20:47:00Z">
        <w:r w:rsidR="00337290">
          <w:rPr>
            <w:sz w:val="24"/>
            <w:szCs w:val="24"/>
            <w:lang w:val="el-GR"/>
          </w:rPr>
          <w:t>παρουσιάζουν μικρότερες διαφο</w:t>
        </w:r>
      </w:ins>
      <w:ins w:id="2997" w:author="GEORGILAS STYLIANOS" w:date="2021-08-07T20:48:00Z">
        <w:r w:rsidR="00337290">
          <w:rPr>
            <w:sz w:val="24"/>
            <w:szCs w:val="24"/>
            <w:lang w:val="el-GR"/>
          </w:rPr>
          <w:t>ρές μεταξύ τους (28% με 11%) σε σύγκριση με τις υπόλοιπες τομές.</w:t>
        </w:r>
      </w:ins>
    </w:p>
    <w:p w14:paraId="7EABBE82" w14:textId="77777777" w:rsidR="00B03062" w:rsidRDefault="00B03062" w:rsidP="00233E93">
      <w:pPr>
        <w:keepNext/>
        <w:spacing w:after="0" w:line="240" w:lineRule="auto"/>
        <w:jc w:val="center"/>
      </w:pPr>
      <w:r w:rsidRPr="00B03062">
        <w:rPr>
          <w:noProof/>
        </w:rPr>
        <w:lastRenderedPageBreak/>
        <w:drawing>
          <wp:inline distT="0" distB="0" distL="0" distR="0" wp14:anchorId="1EF65692" wp14:editId="74B9E6AA">
            <wp:extent cx="5943600" cy="2741930"/>
            <wp:effectExtent l="0" t="0" r="0" b="0"/>
            <wp:docPr id="112" name="Picture 1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bar char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6B63F13C" w14:textId="77E54D89" w:rsidR="00B03062" w:rsidRPr="00C550B3" w:rsidRDefault="00B03062" w:rsidP="00233E93">
      <w:pPr>
        <w:pStyle w:val="Caption"/>
        <w:jc w:val="center"/>
        <w:rPr>
          <w:rFonts w:ascii="Times New Roman" w:eastAsia="Times New Roman" w:hAnsi="Times New Roman" w:cs="Times New Roman"/>
          <w:b/>
          <w:bCs/>
          <w:color w:val="auto"/>
          <w:sz w:val="24"/>
          <w:szCs w:val="24"/>
          <w:lang w:val="el-GR"/>
        </w:rPr>
      </w:pPr>
      <w:bookmarkStart w:id="2998" w:name="_Ref78472865"/>
      <w:bookmarkStart w:id="2999" w:name="_Toc78469343"/>
      <w:bookmarkStart w:id="3000" w:name="_Toc78589229"/>
      <w:bookmarkStart w:id="3001" w:name="_Toc78604319"/>
      <w:r w:rsidRPr="00C550B3">
        <w:rPr>
          <w:b/>
          <w:bCs/>
          <w:color w:val="auto"/>
          <w:sz w:val="24"/>
          <w:szCs w:val="24"/>
          <w:lang w:val="el-GR"/>
        </w:rPr>
        <w:t xml:space="preserve">Εικόνα </w:t>
      </w:r>
      <w:r w:rsidRPr="00C550B3">
        <w:rPr>
          <w:b/>
          <w:bCs/>
          <w:color w:val="auto"/>
          <w:sz w:val="24"/>
          <w:szCs w:val="24"/>
        </w:rPr>
        <w:fldChar w:fldCharType="begin"/>
      </w:r>
      <w:r w:rsidRPr="00C550B3">
        <w:rPr>
          <w:b/>
          <w:bCs/>
          <w:color w:val="auto"/>
          <w:sz w:val="24"/>
          <w:szCs w:val="24"/>
          <w:lang w:val="el-GR"/>
        </w:rPr>
        <w:instrText xml:space="preserve"> </w:instrText>
      </w:r>
      <w:r w:rsidRPr="00C550B3">
        <w:rPr>
          <w:b/>
          <w:bCs/>
          <w:color w:val="auto"/>
          <w:sz w:val="24"/>
          <w:szCs w:val="24"/>
        </w:rPr>
        <w:instrText>SEQ</w:instrText>
      </w:r>
      <w:r w:rsidRPr="00C550B3">
        <w:rPr>
          <w:b/>
          <w:bCs/>
          <w:color w:val="auto"/>
          <w:sz w:val="24"/>
          <w:szCs w:val="24"/>
          <w:lang w:val="el-GR"/>
        </w:rPr>
        <w:instrText xml:space="preserve"> Εικόνα \* </w:instrText>
      </w:r>
      <w:r w:rsidRPr="00C550B3">
        <w:rPr>
          <w:b/>
          <w:bCs/>
          <w:color w:val="auto"/>
          <w:sz w:val="24"/>
          <w:szCs w:val="24"/>
        </w:rPr>
        <w:instrText>ARABIC</w:instrText>
      </w:r>
      <w:r w:rsidRPr="00C550B3">
        <w:rPr>
          <w:b/>
          <w:bCs/>
          <w:color w:val="auto"/>
          <w:sz w:val="24"/>
          <w:szCs w:val="24"/>
          <w:lang w:val="el-GR"/>
        </w:rPr>
        <w:instrText xml:space="preserve"> </w:instrText>
      </w:r>
      <w:r w:rsidRPr="00C550B3">
        <w:rPr>
          <w:b/>
          <w:bCs/>
          <w:color w:val="auto"/>
          <w:sz w:val="24"/>
          <w:szCs w:val="24"/>
        </w:rPr>
        <w:fldChar w:fldCharType="separate"/>
      </w:r>
      <w:r w:rsidR="00582156" w:rsidRPr="00582156">
        <w:rPr>
          <w:b/>
          <w:bCs/>
          <w:noProof/>
          <w:color w:val="auto"/>
          <w:sz w:val="24"/>
          <w:szCs w:val="24"/>
          <w:lang w:val="el-GR"/>
        </w:rPr>
        <w:t>72</w:t>
      </w:r>
      <w:r w:rsidRPr="00C550B3">
        <w:rPr>
          <w:b/>
          <w:bCs/>
          <w:color w:val="auto"/>
          <w:sz w:val="24"/>
          <w:szCs w:val="24"/>
        </w:rPr>
        <w:fldChar w:fldCharType="end"/>
      </w:r>
      <w:bookmarkEnd w:id="2998"/>
      <w:r w:rsidRPr="00C550B3">
        <w:rPr>
          <w:b/>
          <w:bCs/>
          <w:color w:val="auto"/>
          <w:sz w:val="24"/>
          <w:szCs w:val="24"/>
          <w:lang w:val="el-GR"/>
        </w:rPr>
        <w:t xml:space="preserve">: </w:t>
      </w:r>
      <w:r w:rsidRPr="00C550B3">
        <w:rPr>
          <w:b/>
          <w:bCs/>
          <w:color w:val="auto"/>
          <w:sz w:val="24"/>
          <w:szCs w:val="24"/>
        </w:rPr>
        <w:t>Intersection</w:t>
      </w:r>
      <w:r w:rsidRPr="00C550B3">
        <w:rPr>
          <w:b/>
          <w:bCs/>
          <w:color w:val="auto"/>
          <w:sz w:val="24"/>
          <w:szCs w:val="24"/>
          <w:lang w:val="el-GR"/>
        </w:rPr>
        <w:t xml:space="preserve"> </w:t>
      </w:r>
      <w:r w:rsidRPr="00C550B3">
        <w:rPr>
          <w:b/>
          <w:bCs/>
          <w:color w:val="auto"/>
          <w:sz w:val="24"/>
          <w:szCs w:val="24"/>
        </w:rPr>
        <w:t>of</w:t>
      </w:r>
      <w:r w:rsidRPr="00C550B3">
        <w:rPr>
          <w:b/>
          <w:bCs/>
          <w:color w:val="auto"/>
          <w:sz w:val="24"/>
          <w:szCs w:val="24"/>
          <w:lang w:val="el-GR"/>
        </w:rPr>
        <w:t xml:space="preserve"> </w:t>
      </w:r>
      <w:r w:rsidRPr="00C550B3">
        <w:rPr>
          <w:b/>
          <w:bCs/>
          <w:color w:val="auto"/>
          <w:sz w:val="24"/>
          <w:szCs w:val="24"/>
        </w:rPr>
        <w:t>Hashtags</w:t>
      </w:r>
      <w:bookmarkEnd w:id="2999"/>
      <w:bookmarkEnd w:id="3000"/>
      <w:bookmarkEnd w:id="3001"/>
    </w:p>
    <w:p w14:paraId="748EA795" w14:textId="6F557389" w:rsidR="00337290" w:rsidRPr="00233E93" w:rsidRDefault="005A254E" w:rsidP="00337290">
      <w:pPr>
        <w:rPr>
          <w:moveTo w:id="3002" w:author="GEORGILAS STYLIANOS" w:date="2021-08-07T20:50:00Z"/>
          <w:sz w:val="24"/>
          <w:szCs w:val="24"/>
          <w:lang w:val="el-GR"/>
        </w:rPr>
      </w:pPr>
      <w:r w:rsidRPr="00233E93">
        <w:rPr>
          <w:sz w:val="24"/>
          <w:szCs w:val="24"/>
          <w:lang w:val="el-GR"/>
        </w:rPr>
        <w:t>Στο</w:t>
      </w:r>
      <w:r w:rsidR="00525463" w:rsidRPr="00233E93">
        <w:rPr>
          <w:sz w:val="24"/>
          <w:szCs w:val="24"/>
          <w:lang w:val="el-GR"/>
        </w:rPr>
        <w:t xml:space="preserve"> επόμενο πείραμα</w:t>
      </w:r>
      <w:r w:rsidRPr="00233E93">
        <w:rPr>
          <w:sz w:val="24"/>
          <w:szCs w:val="24"/>
          <w:lang w:val="el-GR"/>
        </w:rPr>
        <w:t xml:space="preserve">, θελήσαμε να δούμε ποιοι χρήστες συνδέονται με το 10% των </w:t>
      </w:r>
      <w:del w:id="3003" w:author="GEORGILAS STYLIANOS" w:date="2021-08-07T15:02:00Z">
        <w:r w:rsidRPr="00233E93" w:rsidDel="004A1A3F">
          <w:rPr>
            <w:sz w:val="24"/>
            <w:szCs w:val="24"/>
          </w:rPr>
          <w:delText>posts</w:delText>
        </w:r>
        <w:r w:rsidRPr="00233E93" w:rsidDel="004A1A3F">
          <w:rPr>
            <w:sz w:val="24"/>
            <w:szCs w:val="24"/>
            <w:lang w:val="el-GR"/>
          </w:rPr>
          <w:delText xml:space="preserve"> </w:delText>
        </w:r>
      </w:del>
      <w:ins w:id="3004" w:author="GEORGILAS STYLIANOS" w:date="2021-08-07T15:02:00Z">
        <w:r w:rsidR="004A1A3F">
          <w:rPr>
            <w:sz w:val="24"/>
            <w:szCs w:val="24"/>
            <w:lang w:val="el-GR"/>
          </w:rPr>
          <w:t>δημοσιεύσεων</w:t>
        </w:r>
        <w:r w:rsidR="004A1A3F" w:rsidRPr="00233E93">
          <w:rPr>
            <w:sz w:val="24"/>
            <w:szCs w:val="24"/>
            <w:lang w:val="el-GR"/>
          </w:rPr>
          <w:t xml:space="preserve"> </w:t>
        </w:r>
      </w:ins>
      <w:r w:rsidRPr="00233E93">
        <w:rPr>
          <w:sz w:val="24"/>
          <w:szCs w:val="24"/>
          <w:lang w:val="el-GR"/>
        </w:rPr>
        <w:t xml:space="preserve">με τα περισσότερα </w:t>
      </w:r>
      <w:r w:rsidRPr="00233E93">
        <w:rPr>
          <w:sz w:val="24"/>
          <w:szCs w:val="24"/>
        </w:rPr>
        <w:t>hashtags</w:t>
      </w:r>
      <w:r w:rsidRPr="00233E93">
        <w:rPr>
          <w:sz w:val="24"/>
          <w:szCs w:val="24"/>
          <w:lang w:val="el-GR"/>
        </w:rPr>
        <w:t xml:space="preserve"> σε κάθε δίκτυο.</w:t>
      </w:r>
      <w:ins w:id="3005" w:author="GEORGILAS STYLIANOS" w:date="2021-08-07T20:51:00Z">
        <w:r w:rsidR="00337290" w:rsidRPr="00337290">
          <w:rPr>
            <w:sz w:val="24"/>
            <w:szCs w:val="24"/>
            <w:lang w:val="el-GR"/>
            <w:rPrChange w:id="3006" w:author="GEORGILAS STYLIANOS" w:date="2021-08-07T20:51:00Z">
              <w:rPr>
                <w:sz w:val="24"/>
                <w:szCs w:val="24"/>
              </w:rPr>
            </w:rPrChange>
          </w:rPr>
          <w:t xml:space="preserve"> </w:t>
        </w:r>
        <w:r w:rsidR="00337290">
          <w:rPr>
            <w:sz w:val="24"/>
            <w:szCs w:val="24"/>
            <w:lang w:val="el-GR"/>
          </w:rPr>
          <w:t xml:space="preserve">Στην περίπτωση του </w:t>
        </w:r>
        <w:r w:rsidR="00337290">
          <w:rPr>
            <w:sz w:val="24"/>
            <w:szCs w:val="24"/>
          </w:rPr>
          <w:t>Twitter</w:t>
        </w:r>
        <w:r w:rsidR="00337290" w:rsidRPr="00337290">
          <w:rPr>
            <w:sz w:val="24"/>
            <w:szCs w:val="24"/>
            <w:lang w:val="el-GR"/>
            <w:rPrChange w:id="3007" w:author="GEORGILAS STYLIANOS" w:date="2021-08-07T20:51:00Z">
              <w:rPr>
                <w:sz w:val="24"/>
                <w:szCs w:val="24"/>
              </w:rPr>
            </w:rPrChange>
          </w:rPr>
          <w:t xml:space="preserve"> </w:t>
        </w:r>
        <w:r w:rsidR="00337290">
          <w:rPr>
            <w:sz w:val="24"/>
            <w:szCs w:val="24"/>
            <w:lang w:val="el-GR"/>
          </w:rPr>
          <w:t>10 χρήστες έχουν μερίδιο αυτών των δημοσιεύσεων μεγαλύτερο απ</w:t>
        </w:r>
      </w:ins>
      <w:ins w:id="3008" w:author="GEORGILAS STYLIANOS" w:date="2021-08-07T20:52:00Z">
        <w:r w:rsidR="00337290">
          <w:rPr>
            <w:sz w:val="24"/>
            <w:szCs w:val="24"/>
            <w:lang w:val="el-GR"/>
          </w:rPr>
          <w:t>ό 1%</w:t>
        </w:r>
        <w:r w:rsidR="00B03C77">
          <w:rPr>
            <w:sz w:val="24"/>
            <w:szCs w:val="24"/>
            <w:lang w:val="el-GR"/>
          </w:rPr>
          <w:t xml:space="preserve">, στο </w:t>
        </w:r>
        <w:r w:rsidR="00B03C77">
          <w:rPr>
            <w:sz w:val="24"/>
            <w:szCs w:val="24"/>
          </w:rPr>
          <w:t>Facebook</w:t>
        </w:r>
        <w:r w:rsidR="00B03C77" w:rsidRPr="00B03C77">
          <w:rPr>
            <w:sz w:val="24"/>
            <w:szCs w:val="24"/>
            <w:lang w:val="el-GR"/>
            <w:rPrChange w:id="3009" w:author="GEORGILAS STYLIANOS" w:date="2021-08-07T20:52:00Z">
              <w:rPr>
                <w:sz w:val="24"/>
                <w:szCs w:val="24"/>
              </w:rPr>
            </w:rPrChange>
          </w:rPr>
          <w:t xml:space="preserve"> 9 </w:t>
        </w:r>
        <w:r w:rsidR="00B03C77">
          <w:rPr>
            <w:sz w:val="24"/>
            <w:szCs w:val="24"/>
            <w:lang w:val="el-GR"/>
          </w:rPr>
          <w:t xml:space="preserve">χρήστες κατέχουν μερίδιο μεγαλύτερο του 1%, ενώ στο </w:t>
        </w:r>
        <w:r w:rsidR="00B03C77">
          <w:rPr>
            <w:sz w:val="24"/>
            <w:szCs w:val="24"/>
          </w:rPr>
          <w:t>Instagram</w:t>
        </w:r>
        <w:r w:rsidR="00B03C77" w:rsidRPr="00B03C77">
          <w:rPr>
            <w:sz w:val="24"/>
            <w:szCs w:val="24"/>
            <w:lang w:val="el-GR"/>
            <w:rPrChange w:id="3010" w:author="GEORGILAS STYLIANOS" w:date="2021-08-07T20:52:00Z">
              <w:rPr>
                <w:sz w:val="24"/>
                <w:szCs w:val="24"/>
              </w:rPr>
            </w:rPrChange>
          </w:rPr>
          <w:t xml:space="preserve"> </w:t>
        </w:r>
        <w:r w:rsidR="00B03C77">
          <w:rPr>
            <w:sz w:val="24"/>
            <w:szCs w:val="24"/>
            <w:lang w:val="el-GR"/>
          </w:rPr>
          <w:t xml:space="preserve">οι χρήστες </w:t>
        </w:r>
      </w:ins>
      <w:ins w:id="3011" w:author="GEORGILAS STYLIANOS" w:date="2021-08-07T20:53:00Z">
        <w:r w:rsidR="00B03C77">
          <w:rPr>
            <w:sz w:val="24"/>
            <w:szCs w:val="24"/>
            <w:lang w:val="el-GR"/>
          </w:rPr>
          <w:t xml:space="preserve">είναι 14. </w:t>
        </w:r>
      </w:ins>
      <w:ins w:id="3012" w:author="GEORGILAS STYLIANOS" w:date="2021-08-07T21:04:00Z">
        <w:r w:rsidR="007323A1">
          <w:rPr>
            <w:sz w:val="24"/>
            <w:szCs w:val="24"/>
            <w:lang w:val="el-GR"/>
          </w:rPr>
          <w:t xml:space="preserve">Οι υπόλοιποι χρήστες που έχουν μερίδιο κάτω της </w:t>
        </w:r>
        <w:proofErr w:type="spellStart"/>
        <w:r w:rsidR="007323A1">
          <w:rPr>
            <w:sz w:val="24"/>
            <w:szCs w:val="24"/>
            <w:lang w:val="el-GR"/>
          </w:rPr>
          <w:t>μονάδο</w:t>
        </w:r>
      </w:ins>
      <w:ins w:id="3013" w:author="GEORGILAS STYLIANOS" w:date="2021-08-07T21:05:00Z">
        <w:r w:rsidR="007323A1">
          <w:rPr>
            <w:sz w:val="24"/>
            <w:szCs w:val="24"/>
            <w:lang w:val="el-GR"/>
          </w:rPr>
          <w:t>ς</w:t>
        </w:r>
        <w:proofErr w:type="spellEnd"/>
        <w:r w:rsidR="007323A1">
          <w:rPr>
            <w:sz w:val="24"/>
            <w:szCs w:val="24"/>
            <w:lang w:val="el-GR"/>
          </w:rPr>
          <w:t xml:space="preserve"> συμπεριλαμβάνονται στην κατηγορία </w:t>
        </w:r>
        <w:r w:rsidR="007323A1" w:rsidRPr="007323A1">
          <w:rPr>
            <w:sz w:val="24"/>
            <w:szCs w:val="24"/>
            <w:lang w:val="el-GR"/>
            <w:rPrChange w:id="3014" w:author="GEORGILAS STYLIANOS" w:date="2021-08-07T21:05:00Z">
              <w:rPr>
                <w:sz w:val="24"/>
                <w:szCs w:val="24"/>
              </w:rPr>
            </w:rPrChange>
          </w:rPr>
          <w:t>“</w:t>
        </w:r>
        <w:r w:rsidR="007323A1">
          <w:rPr>
            <w:sz w:val="24"/>
            <w:szCs w:val="24"/>
          </w:rPr>
          <w:t>Other</w:t>
        </w:r>
        <w:r w:rsidR="007323A1" w:rsidRPr="007323A1">
          <w:rPr>
            <w:sz w:val="24"/>
            <w:szCs w:val="24"/>
            <w:lang w:val="el-GR"/>
            <w:rPrChange w:id="3015" w:author="GEORGILAS STYLIANOS" w:date="2021-08-07T21:05:00Z">
              <w:rPr>
                <w:sz w:val="24"/>
                <w:szCs w:val="24"/>
              </w:rPr>
            </w:rPrChange>
          </w:rPr>
          <w:t>”</w:t>
        </w:r>
        <w:r w:rsidR="007323A1">
          <w:rPr>
            <w:sz w:val="24"/>
            <w:szCs w:val="24"/>
            <w:lang w:val="el-GR"/>
          </w:rPr>
          <w:t xml:space="preserve"> κάθε γραφήματος πίτας.</w:t>
        </w:r>
      </w:ins>
      <w:del w:id="3016" w:author="GEORGILAS STYLIANOS" w:date="2021-08-07T20:56:00Z">
        <w:r w:rsidRPr="00233E93" w:rsidDel="00B03C77">
          <w:rPr>
            <w:sz w:val="24"/>
            <w:szCs w:val="24"/>
            <w:lang w:val="el-GR"/>
          </w:rPr>
          <w:delText xml:space="preserve"> </w:delText>
        </w:r>
      </w:del>
      <w:moveToRangeStart w:id="3017" w:author="GEORGILAS STYLIANOS" w:date="2021-08-07T20:50:00Z" w:name="move79261853"/>
      <w:moveTo w:id="3018" w:author="GEORGILAS STYLIANOS" w:date="2021-08-07T20:50:00Z">
        <w:r w:rsidR="00337290" w:rsidRPr="00233E93">
          <w:rPr>
            <w:sz w:val="24"/>
            <w:szCs w:val="24"/>
            <w:lang w:val="el-GR"/>
          </w:rPr>
          <w:t>(</w:t>
        </w:r>
        <w:r w:rsidR="00337290" w:rsidRPr="00233E93">
          <w:rPr>
            <w:sz w:val="24"/>
            <w:szCs w:val="24"/>
            <w:lang w:val="el-GR"/>
          </w:rPr>
          <w:fldChar w:fldCharType="begin"/>
        </w:r>
        <w:r w:rsidR="00337290" w:rsidRPr="00233E93">
          <w:rPr>
            <w:sz w:val="24"/>
            <w:szCs w:val="24"/>
            <w:lang w:val="el-GR"/>
          </w:rPr>
          <w:instrText xml:space="preserve"> REF _Ref78472894 \h </w:instrText>
        </w:r>
        <w:r w:rsidR="00337290">
          <w:rPr>
            <w:sz w:val="24"/>
            <w:szCs w:val="24"/>
            <w:lang w:val="el-GR"/>
          </w:rPr>
          <w:instrText xml:space="preserve"> \* MERGEFORMAT </w:instrText>
        </w:r>
      </w:moveTo>
      <w:r w:rsidR="00337290" w:rsidRPr="00233E93">
        <w:rPr>
          <w:sz w:val="24"/>
          <w:szCs w:val="24"/>
          <w:lang w:val="el-GR"/>
        </w:rPr>
      </w:r>
      <w:moveTo w:id="3019" w:author="GEORGILAS STYLIANOS" w:date="2021-08-07T20:50:00Z">
        <w:r w:rsidR="00337290" w:rsidRPr="00233E93">
          <w:rPr>
            <w:sz w:val="24"/>
            <w:szCs w:val="24"/>
            <w:lang w:val="el-GR"/>
          </w:rPr>
          <w:fldChar w:fldCharType="separate"/>
        </w:r>
        <w:r w:rsidR="00337290" w:rsidRPr="00233E93">
          <w:rPr>
            <w:b/>
            <w:bCs/>
            <w:sz w:val="24"/>
            <w:szCs w:val="24"/>
            <w:lang w:val="el-GR"/>
          </w:rPr>
          <w:t xml:space="preserve">Εικόνα </w:t>
        </w:r>
        <w:r w:rsidR="00337290" w:rsidRPr="00233E93">
          <w:rPr>
            <w:b/>
            <w:bCs/>
            <w:noProof/>
            <w:sz w:val="24"/>
            <w:szCs w:val="24"/>
            <w:lang w:val="el-GR"/>
          </w:rPr>
          <w:t>73</w:t>
        </w:r>
        <w:r w:rsidR="00337290" w:rsidRPr="00233E93">
          <w:rPr>
            <w:sz w:val="24"/>
            <w:szCs w:val="24"/>
            <w:lang w:val="el-GR"/>
          </w:rPr>
          <w:fldChar w:fldCharType="end"/>
        </w:r>
        <w:r w:rsidR="00337290" w:rsidRPr="00233E93">
          <w:rPr>
            <w:sz w:val="24"/>
            <w:szCs w:val="24"/>
            <w:lang w:val="el-GR"/>
          </w:rPr>
          <w:t xml:space="preserve">, </w:t>
        </w:r>
        <w:r w:rsidR="00337290" w:rsidRPr="00233E93">
          <w:rPr>
            <w:sz w:val="24"/>
            <w:szCs w:val="24"/>
            <w:lang w:val="el-GR"/>
          </w:rPr>
          <w:fldChar w:fldCharType="begin"/>
        </w:r>
        <w:r w:rsidR="00337290" w:rsidRPr="00233E93">
          <w:rPr>
            <w:sz w:val="24"/>
            <w:szCs w:val="24"/>
            <w:lang w:val="el-GR"/>
          </w:rPr>
          <w:instrText xml:space="preserve"> REF _Ref78472901 \h </w:instrText>
        </w:r>
        <w:r w:rsidR="00337290">
          <w:rPr>
            <w:sz w:val="24"/>
            <w:szCs w:val="24"/>
            <w:lang w:val="el-GR"/>
          </w:rPr>
          <w:instrText xml:space="preserve"> \* MERGEFORMAT </w:instrText>
        </w:r>
      </w:moveTo>
      <w:r w:rsidR="00337290" w:rsidRPr="00233E93">
        <w:rPr>
          <w:sz w:val="24"/>
          <w:szCs w:val="24"/>
          <w:lang w:val="el-GR"/>
        </w:rPr>
      </w:r>
      <w:moveTo w:id="3020" w:author="GEORGILAS STYLIANOS" w:date="2021-08-07T20:50:00Z">
        <w:r w:rsidR="00337290" w:rsidRPr="00233E93">
          <w:rPr>
            <w:sz w:val="24"/>
            <w:szCs w:val="24"/>
            <w:lang w:val="el-GR"/>
          </w:rPr>
          <w:fldChar w:fldCharType="separate"/>
        </w:r>
        <w:r w:rsidR="00337290" w:rsidRPr="00233E93">
          <w:rPr>
            <w:b/>
            <w:bCs/>
            <w:sz w:val="24"/>
            <w:szCs w:val="24"/>
            <w:lang w:val="el-GR"/>
          </w:rPr>
          <w:t xml:space="preserve">Εικόνα </w:t>
        </w:r>
        <w:r w:rsidR="00337290" w:rsidRPr="00233E93">
          <w:rPr>
            <w:b/>
            <w:bCs/>
            <w:noProof/>
            <w:sz w:val="24"/>
            <w:szCs w:val="24"/>
            <w:lang w:val="el-GR"/>
          </w:rPr>
          <w:t>74</w:t>
        </w:r>
        <w:r w:rsidR="00337290" w:rsidRPr="00233E93">
          <w:rPr>
            <w:sz w:val="24"/>
            <w:szCs w:val="24"/>
            <w:lang w:val="el-GR"/>
          </w:rPr>
          <w:fldChar w:fldCharType="end"/>
        </w:r>
        <w:r w:rsidR="00337290" w:rsidRPr="00233E93">
          <w:rPr>
            <w:sz w:val="24"/>
            <w:szCs w:val="24"/>
            <w:lang w:val="el-GR"/>
          </w:rPr>
          <w:t xml:space="preserve"> και </w:t>
        </w:r>
        <w:r w:rsidR="00337290" w:rsidRPr="00233E93">
          <w:rPr>
            <w:sz w:val="24"/>
            <w:szCs w:val="24"/>
            <w:lang w:val="el-GR"/>
          </w:rPr>
          <w:fldChar w:fldCharType="begin"/>
        </w:r>
        <w:r w:rsidR="00337290" w:rsidRPr="00233E93">
          <w:rPr>
            <w:sz w:val="24"/>
            <w:szCs w:val="24"/>
            <w:lang w:val="el-GR"/>
          </w:rPr>
          <w:instrText xml:space="preserve"> REF _Ref78472908 \h </w:instrText>
        </w:r>
        <w:r w:rsidR="00337290">
          <w:rPr>
            <w:sz w:val="24"/>
            <w:szCs w:val="24"/>
            <w:lang w:val="el-GR"/>
          </w:rPr>
          <w:instrText xml:space="preserve"> \* MERGEFORMAT </w:instrText>
        </w:r>
      </w:moveTo>
      <w:r w:rsidR="00337290" w:rsidRPr="00233E93">
        <w:rPr>
          <w:sz w:val="24"/>
          <w:szCs w:val="24"/>
          <w:lang w:val="el-GR"/>
        </w:rPr>
      </w:r>
      <w:moveTo w:id="3021" w:author="GEORGILAS STYLIANOS" w:date="2021-08-07T20:50:00Z">
        <w:r w:rsidR="00337290" w:rsidRPr="00233E93">
          <w:rPr>
            <w:sz w:val="24"/>
            <w:szCs w:val="24"/>
            <w:lang w:val="el-GR"/>
          </w:rPr>
          <w:fldChar w:fldCharType="separate"/>
        </w:r>
        <w:r w:rsidR="00337290" w:rsidRPr="00233E93">
          <w:rPr>
            <w:b/>
            <w:bCs/>
            <w:i/>
            <w:iCs/>
            <w:sz w:val="24"/>
            <w:szCs w:val="24"/>
            <w:lang w:val="el-GR"/>
          </w:rPr>
          <w:t xml:space="preserve">Εικόνα </w:t>
        </w:r>
        <w:r w:rsidR="00337290" w:rsidRPr="00233E93">
          <w:rPr>
            <w:b/>
            <w:bCs/>
            <w:i/>
            <w:iCs/>
            <w:noProof/>
            <w:sz w:val="24"/>
            <w:szCs w:val="24"/>
            <w:lang w:val="el-GR"/>
          </w:rPr>
          <w:t>75</w:t>
        </w:r>
        <w:r w:rsidR="00337290" w:rsidRPr="00233E93">
          <w:rPr>
            <w:sz w:val="24"/>
            <w:szCs w:val="24"/>
            <w:lang w:val="el-GR"/>
          </w:rPr>
          <w:fldChar w:fldCharType="end"/>
        </w:r>
        <w:r w:rsidR="00337290" w:rsidRPr="00233E93">
          <w:rPr>
            <w:sz w:val="24"/>
            <w:szCs w:val="24"/>
            <w:lang w:val="el-GR"/>
          </w:rPr>
          <w:t xml:space="preserve">). </w:t>
        </w:r>
        <w:commentRangeStart w:id="3022"/>
        <w:commentRangeStart w:id="3023"/>
        <w:r w:rsidR="00337290">
          <w:rPr>
            <w:sz w:val="24"/>
            <w:szCs w:val="24"/>
            <w:lang w:val="el-GR"/>
          </w:rPr>
          <w:t>++</w:t>
        </w:r>
        <w:commentRangeEnd w:id="3022"/>
        <w:r w:rsidR="00337290">
          <w:rPr>
            <w:rStyle w:val="CommentReference"/>
          </w:rPr>
          <w:commentReference w:id="3022"/>
        </w:r>
      </w:moveTo>
      <w:commentRangeEnd w:id="3023"/>
      <w:r w:rsidR="007323A1">
        <w:rPr>
          <w:rStyle w:val="CommentReference"/>
        </w:rPr>
        <w:commentReference w:id="3023"/>
      </w:r>
    </w:p>
    <w:moveToRangeEnd w:id="3017"/>
    <w:p w14:paraId="001695D2" w14:textId="71F2C1BB" w:rsidR="00527B4F" w:rsidRDefault="005A254E" w:rsidP="00527B4F">
      <w:pPr>
        <w:rPr>
          <w:ins w:id="3024" w:author="GEORGILAS STYLIANOS" w:date="2021-08-07T21:03:00Z"/>
          <w:sz w:val="24"/>
          <w:szCs w:val="24"/>
          <w:lang w:val="el-GR"/>
        </w:rPr>
      </w:pPr>
      <w:r w:rsidRPr="00233E93">
        <w:rPr>
          <w:sz w:val="24"/>
          <w:szCs w:val="24"/>
          <w:lang w:val="el-GR"/>
        </w:rPr>
        <w:t>Παρατηρούμε πως υπάρχ</w:t>
      </w:r>
      <w:ins w:id="3025" w:author="GEORGILAS STYLIANOS" w:date="2021-08-07T21:01:00Z">
        <w:r w:rsidR="00B03C77">
          <w:rPr>
            <w:sz w:val="24"/>
            <w:szCs w:val="24"/>
            <w:lang w:val="el-GR"/>
          </w:rPr>
          <w:t>ει</w:t>
        </w:r>
      </w:ins>
      <w:del w:id="3026" w:author="GEORGILAS STYLIANOS" w:date="2021-08-07T21:01:00Z">
        <w:r w:rsidRPr="00233E93" w:rsidDel="00B03C77">
          <w:rPr>
            <w:sz w:val="24"/>
            <w:szCs w:val="24"/>
            <w:lang w:val="el-GR"/>
          </w:rPr>
          <w:delText>ουν</w:delText>
        </w:r>
      </w:del>
      <w:ins w:id="3027" w:author="GEORGILAS STYLIANOS" w:date="2021-08-07T21:01:00Z">
        <w:r w:rsidR="00B03C77">
          <w:rPr>
            <w:sz w:val="24"/>
            <w:szCs w:val="24"/>
            <w:lang w:val="el-GR"/>
          </w:rPr>
          <w:t xml:space="preserve"> μόνο ένας</w:t>
        </w:r>
      </w:ins>
      <w:r w:rsidRPr="00233E93">
        <w:rPr>
          <w:sz w:val="24"/>
          <w:szCs w:val="24"/>
          <w:lang w:val="el-GR"/>
        </w:rPr>
        <w:t xml:space="preserve"> </w:t>
      </w:r>
      <w:proofErr w:type="spellStart"/>
      <w:r w:rsidRPr="00233E93">
        <w:rPr>
          <w:sz w:val="24"/>
          <w:szCs w:val="24"/>
          <w:lang w:val="el-GR"/>
        </w:rPr>
        <w:t>χρήστ</w:t>
      </w:r>
      <w:ins w:id="3028" w:author="GEORGILAS STYLIANOS" w:date="2021-08-07T21:01:00Z">
        <w:r w:rsidR="00B03C77">
          <w:rPr>
            <w:sz w:val="24"/>
            <w:szCs w:val="24"/>
            <w:lang w:val="el-GR"/>
          </w:rPr>
          <w:t>ης</w:t>
        </w:r>
      </w:ins>
      <w:del w:id="3029" w:author="GEORGILAS STYLIANOS" w:date="2021-08-07T21:01:00Z">
        <w:r w:rsidRPr="00233E93" w:rsidDel="00B03C77">
          <w:rPr>
            <w:sz w:val="24"/>
            <w:szCs w:val="24"/>
            <w:lang w:val="el-GR"/>
          </w:rPr>
          <w:delText>ες</w:delText>
        </w:r>
      </w:del>
      <w:ins w:id="3030" w:author="GEORGILAS STYLIANOS" w:date="2021-08-07T21:02:00Z">
        <w:r w:rsidR="007323A1">
          <w:rPr>
            <w:sz w:val="24"/>
            <w:szCs w:val="24"/>
            <w:lang w:val="el-GR"/>
          </w:rPr>
          <w:t>,</w:t>
        </w:r>
      </w:ins>
      <w:del w:id="3031" w:author="GEORGILAS STYLIANOS" w:date="2021-08-07T21:02:00Z">
        <w:r w:rsidRPr="00233E93" w:rsidDel="007323A1">
          <w:rPr>
            <w:sz w:val="24"/>
            <w:szCs w:val="24"/>
            <w:lang w:val="el-GR"/>
          </w:rPr>
          <w:delText xml:space="preserve"> </w:delText>
        </w:r>
      </w:del>
      <w:ins w:id="3032" w:author="GEORGILAS STYLIANOS" w:date="2021-08-07T21:02:00Z">
        <w:r w:rsidR="007323A1">
          <w:rPr>
            <w:sz w:val="24"/>
            <w:szCs w:val="24"/>
            <w:lang w:val="el-GR"/>
          </w:rPr>
          <w:t>ο</w:t>
        </w:r>
        <w:proofErr w:type="spellEnd"/>
        <w:r w:rsidR="007323A1">
          <w:rPr>
            <w:sz w:val="24"/>
            <w:szCs w:val="24"/>
            <w:lang w:val="el-GR"/>
          </w:rPr>
          <w:t xml:space="preserve"> </w:t>
        </w:r>
      </w:ins>
      <w:del w:id="3033" w:author="GEORGILAS STYLIANOS" w:date="2021-08-07T21:02:00Z">
        <w:r w:rsidRPr="00233E93" w:rsidDel="007323A1">
          <w:rPr>
            <w:sz w:val="24"/>
            <w:szCs w:val="24"/>
            <w:lang w:val="el-GR"/>
          </w:rPr>
          <w:delText xml:space="preserve">όπως ο χρήστης </w:delText>
        </w:r>
      </w:del>
      <w:r w:rsidRPr="00233E93">
        <w:rPr>
          <w:sz w:val="24"/>
          <w:szCs w:val="24"/>
          <w:lang w:val="el-GR"/>
        </w:rPr>
        <w:t>“</w:t>
      </w:r>
      <w:r w:rsidRPr="00233E93">
        <w:rPr>
          <w:sz w:val="24"/>
          <w:szCs w:val="24"/>
        </w:rPr>
        <w:t>naftemporikigr</w:t>
      </w:r>
      <w:r w:rsidRPr="00233E93">
        <w:rPr>
          <w:sz w:val="24"/>
          <w:szCs w:val="24"/>
          <w:lang w:val="el-GR"/>
        </w:rPr>
        <w:t xml:space="preserve">”, ο οποίος κατέχει θέση και στα τρία γραφήματα, </w:t>
      </w:r>
      <w:del w:id="3034" w:author="GEORGILAS STYLIANOS" w:date="2021-08-07T21:02:00Z">
        <w:r w:rsidRPr="00233E93" w:rsidDel="007323A1">
          <w:rPr>
            <w:sz w:val="24"/>
            <w:szCs w:val="24"/>
            <w:lang w:val="el-GR"/>
          </w:rPr>
          <w:delText xml:space="preserve">που χρησιμοποιούν πολλά </w:delText>
        </w:r>
        <w:r w:rsidRPr="00233E93" w:rsidDel="007323A1">
          <w:rPr>
            <w:sz w:val="24"/>
            <w:szCs w:val="24"/>
          </w:rPr>
          <w:delText>hashtags</w:delText>
        </w:r>
        <w:r w:rsidRPr="00233E93" w:rsidDel="007323A1">
          <w:rPr>
            <w:sz w:val="24"/>
            <w:szCs w:val="24"/>
            <w:lang w:val="el-GR"/>
          </w:rPr>
          <w:delText xml:space="preserve"> στις δημοσιεύσεις </w:delText>
        </w:r>
        <w:r w:rsidR="007C1DF7" w:rsidRPr="00233E93" w:rsidDel="007323A1">
          <w:rPr>
            <w:sz w:val="24"/>
            <w:szCs w:val="24"/>
            <w:lang w:val="el-GR"/>
          </w:rPr>
          <w:delText xml:space="preserve">τους </w:delText>
        </w:r>
      </w:del>
      <w:ins w:id="3035" w:author="GEORGILAS STYLIANOS" w:date="2021-08-07T21:02:00Z">
        <w:r w:rsidR="007323A1">
          <w:rPr>
            <w:sz w:val="24"/>
            <w:szCs w:val="24"/>
            <w:lang w:val="el-GR"/>
          </w:rPr>
          <w:t xml:space="preserve"> με 2 χρήστες να έχουν θέση στο </w:t>
        </w:r>
        <w:r w:rsidR="007323A1">
          <w:rPr>
            <w:sz w:val="24"/>
            <w:szCs w:val="24"/>
          </w:rPr>
          <w:t>Twitter</w:t>
        </w:r>
        <w:r w:rsidR="007323A1" w:rsidRPr="007323A1">
          <w:rPr>
            <w:sz w:val="24"/>
            <w:szCs w:val="24"/>
            <w:lang w:val="el-GR"/>
            <w:rPrChange w:id="3036" w:author="GEORGILAS STYLIANOS" w:date="2021-08-07T21:02:00Z">
              <w:rPr>
                <w:sz w:val="24"/>
                <w:szCs w:val="24"/>
              </w:rPr>
            </w:rPrChange>
          </w:rPr>
          <w:t xml:space="preserve"> </w:t>
        </w:r>
        <w:r w:rsidR="007323A1">
          <w:rPr>
            <w:sz w:val="24"/>
            <w:szCs w:val="24"/>
            <w:lang w:val="el-GR"/>
          </w:rPr>
          <w:t xml:space="preserve">και στο </w:t>
        </w:r>
        <w:r w:rsidR="007323A1">
          <w:rPr>
            <w:sz w:val="24"/>
            <w:szCs w:val="24"/>
          </w:rPr>
          <w:t>Instagram</w:t>
        </w:r>
        <w:r w:rsidR="007323A1" w:rsidRPr="007323A1">
          <w:rPr>
            <w:sz w:val="24"/>
            <w:szCs w:val="24"/>
            <w:lang w:val="el-GR"/>
            <w:rPrChange w:id="3037" w:author="GEORGILAS STYLIANOS" w:date="2021-08-07T21:02:00Z">
              <w:rPr>
                <w:sz w:val="24"/>
                <w:szCs w:val="24"/>
              </w:rPr>
            </w:rPrChange>
          </w:rPr>
          <w:t xml:space="preserve">, </w:t>
        </w:r>
      </w:ins>
      <w:ins w:id="3038" w:author="GEORGILAS STYLIANOS" w:date="2021-08-07T21:03:00Z">
        <w:r w:rsidR="007323A1">
          <w:rPr>
            <w:sz w:val="24"/>
            <w:szCs w:val="24"/>
            <w:lang w:val="el-GR"/>
          </w:rPr>
          <w:t xml:space="preserve">ένας χρήστης να κατέχει θέση στο </w:t>
        </w:r>
        <w:r w:rsidR="007323A1">
          <w:rPr>
            <w:sz w:val="24"/>
            <w:szCs w:val="24"/>
          </w:rPr>
          <w:t>Twitter</w:t>
        </w:r>
        <w:r w:rsidR="007323A1" w:rsidRPr="007323A1">
          <w:rPr>
            <w:sz w:val="24"/>
            <w:szCs w:val="24"/>
            <w:lang w:val="el-GR"/>
            <w:rPrChange w:id="3039" w:author="GEORGILAS STYLIANOS" w:date="2021-08-07T21:03:00Z">
              <w:rPr>
                <w:sz w:val="24"/>
                <w:szCs w:val="24"/>
              </w:rPr>
            </w:rPrChange>
          </w:rPr>
          <w:t xml:space="preserve"> </w:t>
        </w:r>
        <w:r w:rsidR="007323A1">
          <w:rPr>
            <w:sz w:val="24"/>
            <w:szCs w:val="24"/>
            <w:lang w:val="el-GR"/>
          </w:rPr>
          <w:t xml:space="preserve">και στο </w:t>
        </w:r>
        <w:r w:rsidR="007323A1">
          <w:rPr>
            <w:sz w:val="24"/>
            <w:szCs w:val="24"/>
          </w:rPr>
          <w:t>Facebook</w:t>
        </w:r>
        <w:r w:rsidR="007323A1" w:rsidRPr="007323A1">
          <w:rPr>
            <w:sz w:val="24"/>
            <w:szCs w:val="24"/>
            <w:lang w:val="el-GR"/>
            <w:rPrChange w:id="3040" w:author="GEORGILAS STYLIANOS" w:date="2021-08-07T21:03:00Z">
              <w:rPr>
                <w:sz w:val="24"/>
                <w:szCs w:val="24"/>
              </w:rPr>
            </w:rPrChange>
          </w:rPr>
          <w:t xml:space="preserve">, </w:t>
        </w:r>
        <w:r w:rsidR="007323A1">
          <w:rPr>
            <w:sz w:val="24"/>
            <w:szCs w:val="24"/>
            <w:lang w:val="el-GR"/>
          </w:rPr>
          <w:t xml:space="preserve">ενώ τρεις χρήστες κατέχουν παράλληλα θέση στο </w:t>
        </w:r>
        <w:r w:rsidR="007323A1">
          <w:rPr>
            <w:sz w:val="24"/>
            <w:szCs w:val="24"/>
          </w:rPr>
          <w:t>Facebook</w:t>
        </w:r>
        <w:r w:rsidR="007323A1" w:rsidRPr="007323A1">
          <w:rPr>
            <w:sz w:val="24"/>
            <w:szCs w:val="24"/>
            <w:lang w:val="el-GR"/>
            <w:rPrChange w:id="3041" w:author="GEORGILAS STYLIANOS" w:date="2021-08-07T21:03:00Z">
              <w:rPr>
                <w:sz w:val="24"/>
                <w:szCs w:val="24"/>
              </w:rPr>
            </w:rPrChange>
          </w:rPr>
          <w:t xml:space="preserve"> </w:t>
        </w:r>
        <w:r w:rsidR="007323A1">
          <w:rPr>
            <w:sz w:val="24"/>
            <w:szCs w:val="24"/>
            <w:lang w:val="el-GR"/>
          </w:rPr>
          <w:t xml:space="preserve">και στο </w:t>
        </w:r>
        <w:r w:rsidR="007323A1">
          <w:rPr>
            <w:sz w:val="24"/>
            <w:szCs w:val="24"/>
          </w:rPr>
          <w:t>Instagram</w:t>
        </w:r>
        <w:r w:rsidR="007323A1" w:rsidRPr="007323A1">
          <w:rPr>
            <w:sz w:val="24"/>
            <w:szCs w:val="24"/>
            <w:lang w:val="el-GR"/>
            <w:rPrChange w:id="3042" w:author="GEORGILAS STYLIANOS" w:date="2021-08-07T21:03:00Z">
              <w:rPr>
                <w:sz w:val="24"/>
                <w:szCs w:val="24"/>
              </w:rPr>
            </w:rPrChange>
          </w:rPr>
          <w:t>.</w:t>
        </w:r>
      </w:ins>
      <w:moveFromRangeStart w:id="3043" w:author="GEORGILAS STYLIANOS" w:date="2021-08-07T20:50:00Z" w:name="move79261853"/>
      <w:moveFrom w:id="3044" w:author="GEORGILAS STYLIANOS" w:date="2021-08-07T20:50:00Z">
        <w:r w:rsidR="007C1DF7" w:rsidRPr="00233E93" w:rsidDel="00337290">
          <w:rPr>
            <w:sz w:val="24"/>
            <w:szCs w:val="24"/>
            <w:lang w:val="el-GR"/>
          </w:rPr>
          <w:t>(</w:t>
        </w:r>
        <w:r w:rsidR="00C550B3" w:rsidRPr="00233E93" w:rsidDel="00337290">
          <w:rPr>
            <w:sz w:val="24"/>
            <w:szCs w:val="24"/>
            <w:lang w:val="el-GR"/>
          </w:rPr>
          <w:fldChar w:fldCharType="begin"/>
        </w:r>
        <w:r w:rsidR="00C550B3" w:rsidRPr="00233E93" w:rsidDel="00337290">
          <w:rPr>
            <w:sz w:val="24"/>
            <w:szCs w:val="24"/>
            <w:lang w:val="el-GR"/>
          </w:rPr>
          <w:instrText xml:space="preserve"> REF _Ref78472894 \h </w:instrText>
        </w:r>
        <w:r w:rsidR="00233E93" w:rsidDel="00337290">
          <w:rPr>
            <w:sz w:val="24"/>
            <w:szCs w:val="24"/>
            <w:lang w:val="el-GR"/>
          </w:rPr>
          <w:instrText xml:space="preserve"> \* MERGEFORMAT </w:instrText>
        </w:r>
      </w:moveFrom>
      <w:del w:id="3045" w:author="GEORGILAS STYLIANOS" w:date="2021-08-07T20:50:00Z">
        <w:r w:rsidR="00C550B3" w:rsidRPr="00233E93" w:rsidDel="00337290">
          <w:rPr>
            <w:sz w:val="24"/>
            <w:szCs w:val="24"/>
            <w:lang w:val="el-GR"/>
          </w:rPr>
        </w:r>
      </w:del>
      <w:moveFrom w:id="3046" w:author="GEORGILAS STYLIANOS" w:date="2021-08-07T20:50:00Z">
        <w:r w:rsidR="00C550B3" w:rsidRPr="00233E93" w:rsidDel="00337290">
          <w:rPr>
            <w:sz w:val="24"/>
            <w:szCs w:val="24"/>
            <w:lang w:val="el-GR"/>
          </w:rPr>
          <w:fldChar w:fldCharType="separate"/>
        </w:r>
        <w:r w:rsidR="00C550B3" w:rsidRPr="00233E93" w:rsidDel="00337290">
          <w:rPr>
            <w:b/>
            <w:bCs/>
            <w:sz w:val="24"/>
            <w:szCs w:val="24"/>
            <w:lang w:val="el-GR"/>
          </w:rPr>
          <w:t xml:space="preserve">Εικόνα </w:t>
        </w:r>
        <w:r w:rsidR="00C550B3" w:rsidRPr="00233E93" w:rsidDel="00337290">
          <w:rPr>
            <w:b/>
            <w:bCs/>
            <w:noProof/>
            <w:sz w:val="24"/>
            <w:szCs w:val="24"/>
            <w:lang w:val="el-GR"/>
          </w:rPr>
          <w:t>73</w:t>
        </w:r>
        <w:r w:rsidR="00C550B3" w:rsidRPr="00233E93" w:rsidDel="00337290">
          <w:rPr>
            <w:sz w:val="24"/>
            <w:szCs w:val="24"/>
            <w:lang w:val="el-GR"/>
          </w:rPr>
          <w:fldChar w:fldCharType="end"/>
        </w:r>
        <w:r w:rsidR="007C1DF7" w:rsidRPr="00233E93" w:rsidDel="00337290">
          <w:rPr>
            <w:sz w:val="24"/>
            <w:szCs w:val="24"/>
            <w:lang w:val="el-GR"/>
          </w:rPr>
          <w:t>,</w:t>
        </w:r>
        <w:r w:rsidR="00C550B3" w:rsidRPr="00233E93" w:rsidDel="00337290">
          <w:rPr>
            <w:sz w:val="24"/>
            <w:szCs w:val="24"/>
            <w:lang w:val="el-GR"/>
          </w:rPr>
          <w:t xml:space="preserve"> </w:t>
        </w:r>
        <w:r w:rsidR="00C550B3" w:rsidRPr="00233E93" w:rsidDel="00337290">
          <w:rPr>
            <w:sz w:val="24"/>
            <w:szCs w:val="24"/>
            <w:lang w:val="el-GR"/>
          </w:rPr>
          <w:fldChar w:fldCharType="begin"/>
        </w:r>
        <w:r w:rsidR="00C550B3" w:rsidRPr="00233E93" w:rsidDel="00337290">
          <w:rPr>
            <w:sz w:val="24"/>
            <w:szCs w:val="24"/>
            <w:lang w:val="el-GR"/>
          </w:rPr>
          <w:instrText xml:space="preserve"> REF _Ref78472901 \h </w:instrText>
        </w:r>
        <w:r w:rsidR="00233E93" w:rsidDel="00337290">
          <w:rPr>
            <w:sz w:val="24"/>
            <w:szCs w:val="24"/>
            <w:lang w:val="el-GR"/>
          </w:rPr>
          <w:instrText xml:space="preserve"> \* MERGEFORMAT </w:instrText>
        </w:r>
      </w:moveFrom>
      <w:del w:id="3047" w:author="GEORGILAS STYLIANOS" w:date="2021-08-07T20:50:00Z">
        <w:r w:rsidR="00C550B3" w:rsidRPr="00233E93" w:rsidDel="00337290">
          <w:rPr>
            <w:sz w:val="24"/>
            <w:szCs w:val="24"/>
            <w:lang w:val="el-GR"/>
          </w:rPr>
        </w:r>
      </w:del>
      <w:moveFrom w:id="3048" w:author="GEORGILAS STYLIANOS" w:date="2021-08-07T20:50:00Z">
        <w:r w:rsidR="00C550B3" w:rsidRPr="00233E93" w:rsidDel="00337290">
          <w:rPr>
            <w:sz w:val="24"/>
            <w:szCs w:val="24"/>
            <w:lang w:val="el-GR"/>
          </w:rPr>
          <w:fldChar w:fldCharType="separate"/>
        </w:r>
        <w:r w:rsidR="00C550B3" w:rsidRPr="00233E93" w:rsidDel="00337290">
          <w:rPr>
            <w:b/>
            <w:bCs/>
            <w:sz w:val="24"/>
            <w:szCs w:val="24"/>
            <w:lang w:val="el-GR"/>
          </w:rPr>
          <w:t xml:space="preserve">Εικόνα </w:t>
        </w:r>
        <w:r w:rsidR="00C550B3" w:rsidRPr="00233E93" w:rsidDel="00337290">
          <w:rPr>
            <w:b/>
            <w:bCs/>
            <w:noProof/>
            <w:sz w:val="24"/>
            <w:szCs w:val="24"/>
            <w:lang w:val="el-GR"/>
          </w:rPr>
          <w:t>74</w:t>
        </w:r>
        <w:r w:rsidR="00C550B3" w:rsidRPr="00233E93" w:rsidDel="00337290">
          <w:rPr>
            <w:sz w:val="24"/>
            <w:szCs w:val="24"/>
            <w:lang w:val="el-GR"/>
          </w:rPr>
          <w:fldChar w:fldCharType="end"/>
        </w:r>
        <w:r w:rsidR="007C1DF7" w:rsidRPr="00233E93" w:rsidDel="00337290">
          <w:rPr>
            <w:sz w:val="24"/>
            <w:szCs w:val="24"/>
            <w:lang w:val="el-GR"/>
          </w:rPr>
          <w:t xml:space="preserve"> και </w:t>
        </w:r>
        <w:r w:rsidR="00C550B3" w:rsidRPr="00233E93" w:rsidDel="00337290">
          <w:rPr>
            <w:sz w:val="24"/>
            <w:szCs w:val="24"/>
            <w:lang w:val="el-GR"/>
          </w:rPr>
          <w:fldChar w:fldCharType="begin"/>
        </w:r>
        <w:r w:rsidR="00C550B3" w:rsidRPr="00233E93" w:rsidDel="00337290">
          <w:rPr>
            <w:sz w:val="24"/>
            <w:szCs w:val="24"/>
            <w:lang w:val="el-GR"/>
          </w:rPr>
          <w:instrText xml:space="preserve"> REF _Ref78472908 \h </w:instrText>
        </w:r>
        <w:r w:rsidR="00233E93" w:rsidDel="00337290">
          <w:rPr>
            <w:sz w:val="24"/>
            <w:szCs w:val="24"/>
            <w:lang w:val="el-GR"/>
          </w:rPr>
          <w:instrText xml:space="preserve"> \* MERGEFORMAT </w:instrText>
        </w:r>
      </w:moveFrom>
      <w:del w:id="3049" w:author="GEORGILAS STYLIANOS" w:date="2021-08-07T20:50:00Z">
        <w:r w:rsidR="00C550B3" w:rsidRPr="00233E93" w:rsidDel="00337290">
          <w:rPr>
            <w:sz w:val="24"/>
            <w:szCs w:val="24"/>
            <w:lang w:val="el-GR"/>
          </w:rPr>
        </w:r>
      </w:del>
      <w:moveFrom w:id="3050" w:author="GEORGILAS STYLIANOS" w:date="2021-08-07T20:50:00Z">
        <w:r w:rsidR="00C550B3" w:rsidRPr="00233E93" w:rsidDel="00337290">
          <w:rPr>
            <w:sz w:val="24"/>
            <w:szCs w:val="24"/>
            <w:lang w:val="el-GR"/>
          </w:rPr>
          <w:fldChar w:fldCharType="separate"/>
        </w:r>
        <w:r w:rsidR="00C550B3" w:rsidRPr="00233E93" w:rsidDel="00337290">
          <w:rPr>
            <w:b/>
            <w:bCs/>
            <w:i/>
            <w:iCs/>
            <w:sz w:val="24"/>
            <w:szCs w:val="24"/>
            <w:lang w:val="el-GR"/>
          </w:rPr>
          <w:t xml:space="preserve">Εικόνα </w:t>
        </w:r>
        <w:r w:rsidR="00C550B3" w:rsidRPr="00233E93" w:rsidDel="00337290">
          <w:rPr>
            <w:b/>
            <w:bCs/>
            <w:i/>
            <w:iCs/>
            <w:noProof/>
            <w:sz w:val="24"/>
            <w:szCs w:val="24"/>
            <w:lang w:val="el-GR"/>
          </w:rPr>
          <w:t>75</w:t>
        </w:r>
        <w:r w:rsidR="00C550B3" w:rsidRPr="00233E93" w:rsidDel="00337290">
          <w:rPr>
            <w:sz w:val="24"/>
            <w:szCs w:val="24"/>
            <w:lang w:val="el-GR"/>
          </w:rPr>
          <w:fldChar w:fldCharType="end"/>
        </w:r>
        <w:r w:rsidR="007C1DF7" w:rsidRPr="00233E93" w:rsidDel="00337290">
          <w:rPr>
            <w:sz w:val="24"/>
            <w:szCs w:val="24"/>
            <w:lang w:val="el-GR"/>
          </w:rPr>
          <w:t>)</w:t>
        </w:r>
        <w:r w:rsidRPr="00233E93" w:rsidDel="00337290">
          <w:rPr>
            <w:sz w:val="24"/>
            <w:szCs w:val="24"/>
            <w:lang w:val="el-GR"/>
          </w:rPr>
          <w:t xml:space="preserve">. </w:t>
        </w:r>
        <w:commentRangeStart w:id="3051"/>
        <w:commentRangeStart w:id="3052"/>
        <w:ins w:id="3053" w:author="Razis" w:date="2021-08-01T13:40:00Z">
          <w:r w:rsidR="00DD31C7" w:rsidDel="00337290">
            <w:rPr>
              <w:sz w:val="24"/>
              <w:szCs w:val="24"/>
              <w:lang w:val="el-GR"/>
            </w:rPr>
            <w:t>++</w:t>
          </w:r>
          <w:commentRangeEnd w:id="3051"/>
          <w:r w:rsidR="00DD31C7" w:rsidDel="00337290">
            <w:rPr>
              <w:rStyle w:val="CommentReference"/>
            </w:rPr>
            <w:commentReference w:id="3051"/>
          </w:r>
        </w:ins>
      </w:moveFrom>
      <w:moveFromRangeEnd w:id="3043"/>
      <w:commentRangeEnd w:id="3052"/>
      <w:r w:rsidR="007323A1">
        <w:rPr>
          <w:rStyle w:val="CommentReference"/>
        </w:rPr>
        <w:commentReference w:id="3052"/>
      </w:r>
    </w:p>
    <w:p w14:paraId="3CD1A009" w14:textId="77777777" w:rsidR="007323A1" w:rsidRPr="00233E93" w:rsidRDefault="007323A1" w:rsidP="007323A1">
      <w:pPr>
        <w:rPr>
          <w:moveTo w:id="3054" w:author="GEORGILAS STYLIANOS" w:date="2021-08-07T21:03:00Z"/>
          <w:sz w:val="24"/>
          <w:szCs w:val="24"/>
          <w:lang w:val="el-GR"/>
        </w:rPr>
      </w:pPr>
      <w:moveToRangeStart w:id="3055" w:author="GEORGILAS STYLIANOS" w:date="2021-08-07T21:03:00Z" w:name="move79262649"/>
      <w:moveTo w:id="3056" w:author="GEORGILAS STYLIANOS" w:date="2021-08-07T21:03:00Z">
        <w:r w:rsidRPr="00233E93">
          <w:rPr>
            <w:sz w:val="24"/>
            <w:szCs w:val="24"/>
            <w:lang w:val="el-GR"/>
          </w:rPr>
          <w:t xml:space="preserve">Ένα σημείο που πρέπει να σταθούμε είναι το γεγονός πως στην περίπτωση του </w:t>
        </w:r>
        <w:r w:rsidRPr="00233E93">
          <w:rPr>
            <w:sz w:val="24"/>
            <w:szCs w:val="24"/>
          </w:rPr>
          <w:t>Twitter</w:t>
        </w:r>
        <w:r w:rsidRPr="00233E93">
          <w:rPr>
            <w:sz w:val="24"/>
            <w:szCs w:val="24"/>
            <w:lang w:val="el-GR"/>
          </w:rPr>
          <w:t>, τις τρεις πρώτες θέσεις τις καταλαμβάνουν χρήστες οι οποίοι σχετίζονται με μέσα ενημέρωσης και ψυχαγωγίας, με συνολικό ποσοστό 74%.</w:t>
        </w:r>
      </w:moveTo>
    </w:p>
    <w:moveToRangeEnd w:id="3055"/>
    <w:p w14:paraId="08FF14E7" w14:textId="77777777" w:rsidR="007323A1" w:rsidRPr="00337290" w:rsidRDefault="007323A1" w:rsidP="00527B4F">
      <w:pPr>
        <w:rPr>
          <w:sz w:val="24"/>
          <w:szCs w:val="24"/>
          <w:lang w:val="el-GR"/>
        </w:rPr>
      </w:pPr>
    </w:p>
    <w:p w14:paraId="7ED97A55" w14:textId="77777777" w:rsidR="00B03062" w:rsidRDefault="005A254E" w:rsidP="00233E93">
      <w:pPr>
        <w:keepNext/>
        <w:spacing w:after="0" w:line="240" w:lineRule="auto"/>
        <w:jc w:val="center"/>
      </w:pPr>
      <w:r w:rsidRPr="005A254E">
        <w:rPr>
          <w:noProof/>
          <w:lang w:val="el-GR"/>
        </w:rPr>
        <w:lastRenderedPageBreak/>
        <w:drawing>
          <wp:inline distT="0" distB="0" distL="0" distR="0" wp14:anchorId="4F447361" wp14:editId="1E0F72EA">
            <wp:extent cx="4762195" cy="3281641"/>
            <wp:effectExtent l="0" t="0" r="0" b="0"/>
            <wp:docPr id="56" name="Picture 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pie char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74139" cy="3289871"/>
                    </a:xfrm>
                    <a:prstGeom prst="rect">
                      <a:avLst/>
                    </a:prstGeom>
                    <a:noFill/>
                    <a:ln>
                      <a:noFill/>
                    </a:ln>
                  </pic:spPr>
                </pic:pic>
              </a:graphicData>
            </a:graphic>
          </wp:inline>
        </w:drawing>
      </w:r>
    </w:p>
    <w:p w14:paraId="7D9F528E" w14:textId="14B4CC3D" w:rsidR="006F3A88" w:rsidRPr="00B03062" w:rsidRDefault="00B03062" w:rsidP="00233E93">
      <w:pPr>
        <w:pStyle w:val="Caption"/>
        <w:jc w:val="center"/>
        <w:rPr>
          <w:b/>
          <w:bCs/>
          <w:color w:val="auto"/>
          <w:sz w:val="24"/>
          <w:szCs w:val="24"/>
        </w:rPr>
      </w:pPr>
      <w:bookmarkStart w:id="3057" w:name="_Ref78472894"/>
      <w:bookmarkStart w:id="3058" w:name="_Toc78469344"/>
      <w:bookmarkStart w:id="3059" w:name="_Toc78589230"/>
      <w:bookmarkStart w:id="3060" w:name="_Toc78604320"/>
      <w:r w:rsidRPr="00B03062">
        <w:rPr>
          <w:b/>
          <w:bCs/>
          <w:color w:val="auto"/>
          <w:sz w:val="24"/>
          <w:szCs w:val="24"/>
        </w:rPr>
        <w:t xml:space="preserve">Εικόνα </w:t>
      </w:r>
      <w:r w:rsidRPr="00B03062">
        <w:rPr>
          <w:b/>
          <w:bCs/>
          <w:color w:val="auto"/>
          <w:sz w:val="24"/>
          <w:szCs w:val="24"/>
        </w:rPr>
        <w:fldChar w:fldCharType="begin"/>
      </w:r>
      <w:r w:rsidRPr="00B03062">
        <w:rPr>
          <w:b/>
          <w:bCs/>
          <w:color w:val="auto"/>
          <w:sz w:val="24"/>
          <w:szCs w:val="24"/>
        </w:rPr>
        <w:instrText xml:space="preserve"> SEQ Εικόνα \* ARABIC </w:instrText>
      </w:r>
      <w:r w:rsidRPr="00B03062">
        <w:rPr>
          <w:b/>
          <w:bCs/>
          <w:color w:val="auto"/>
          <w:sz w:val="24"/>
          <w:szCs w:val="24"/>
        </w:rPr>
        <w:fldChar w:fldCharType="separate"/>
      </w:r>
      <w:r w:rsidR="00582156">
        <w:rPr>
          <w:b/>
          <w:bCs/>
          <w:noProof/>
          <w:color w:val="auto"/>
          <w:sz w:val="24"/>
          <w:szCs w:val="24"/>
        </w:rPr>
        <w:t>73</w:t>
      </w:r>
      <w:r w:rsidRPr="00B03062">
        <w:rPr>
          <w:b/>
          <w:bCs/>
          <w:color w:val="auto"/>
          <w:sz w:val="24"/>
          <w:szCs w:val="24"/>
        </w:rPr>
        <w:fldChar w:fldCharType="end"/>
      </w:r>
      <w:bookmarkEnd w:id="3057"/>
      <w:r w:rsidRPr="00B03062">
        <w:rPr>
          <w:b/>
          <w:bCs/>
          <w:color w:val="auto"/>
          <w:sz w:val="24"/>
          <w:szCs w:val="24"/>
        </w:rPr>
        <w:t>: Top 10% Hashtags per post - Users – Twitter</w:t>
      </w:r>
      <w:bookmarkEnd w:id="3058"/>
      <w:bookmarkEnd w:id="3059"/>
      <w:bookmarkEnd w:id="3060"/>
    </w:p>
    <w:p w14:paraId="4DBA450E" w14:textId="77777777" w:rsidR="00233E93" w:rsidRDefault="00233E93" w:rsidP="006F3A88">
      <w:bookmarkStart w:id="3061" w:name="_Toc78288035"/>
    </w:p>
    <w:p w14:paraId="788EEC03" w14:textId="6F0D729C" w:rsidR="00B03062" w:rsidRPr="00233E93" w:rsidDel="007323A1" w:rsidRDefault="007C1DF7" w:rsidP="006F3A88">
      <w:pPr>
        <w:rPr>
          <w:moveFrom w:id="3062" w:author="GEORGILAS STYLIANOS" w:date="2021-08-07T21:03:00Z"/>
          <w:sz w:val="24"/>
          <w:szCs w:val="24"/>
          <w:lang w:val="el-GR"/>
        </w:rPr>
      </w:pPr>
      <w:moveFromRangeStart w:id="3063" w:author="GEORGILAS STYLIANOS" w:date="2021-08-07T21:03:00Z" w:name="move79262649"/>
      <w:moveFrom w:id="3064" w:author="GEORGILAS STYLIANOS" w:date="2021-08-07T21:03:00Z">
        <w:r w:rsidRPr="00233E93" w:rsidDel="007323A1">
          <w:rPr>
            <w:sz w:val="24"/>
            <w:szCs w:val="24"/>
            <w:lang w:val="el-GR"/>
          </w:rPr>
          <w:t xml:space="preserve">Ένα σημείο που πρέπει να σταθούμε είναι το γεγονός πως στην περίπτωση του </w:t>
        </w:r>
        <w:r w:rsidRPr="00233E93" w:rsidDel="007323A1">
          <w:rPr>
            <w:sz w:val="24"/>
            <w:szCs w:val="24"/>
          </w:rPr>
          <w:t>Twitter</w:t>
        </w:r>
        <w:r w:rsidRPr="00233E93" w:rsidDel="007323A1">
          <w:rPr>
            <w:sz w:val="24"/>
            <w:szCs w:val="24"/>
            <w:lang w:val="el-GR"/>
          </w:rPr>
          <w:t>, τις τρεις πρώτες θέσεις τις καταλαμβάνουν χρήστες οι οποίοι σχετίζονται με μέσα ενημέρωσης και ψυχαγωγίας, με συνολικό ποσοστό 74%.</w:t>
        </w:r>
      </w:moveFrom>
    </w:p>
    <w:moveFromRangeEnd w:id="3063"/>
    <w:p w14:paraId="123B79C6" w14:textId="77777777" w:rsidR="00B03062" w:rsidRDefault="007C1DF7" w:rsidP="00233E93">
      <w:pPr>
        <w:keepNext/>
        <w:jc w:val="center"/>
      </w:pPr>
      <w:r w:rsidRPr="005A254E">
        <w:rPr>
          <w:noProof/>
          <w:lang w:val="el-GR"/>
        </w:rPr>
        <w:drawing>
          <wp:inline distT="0" distB="0" distL="0" distR="0" wp14:anchorId="3F64834C" wp14:editId="71AE81F9">
            <wp:extent cx="5943600" cy="2762250"/>
            <wp:effectExtent l="0" t="0" r="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bookmarkEnd w:id="3061"/>
    </w:p>
    <w:p w14:paraId="345BB663" w14:textId="4AE83B50" w:rsidR="002E590A" w:rsidRPr="00B03062" w:rsidRDefault="00B03062" w:rsidP="00233E93">
      <w:pPr>
        <w:pStyle w:val="Caption"/>
        <w:jc w:val="center"/>
        <w:rPr>
          <w:b/>
          <w:bCs/>
          <w:color w:val="auto"/>
          <w:sz w:val="24"/>
          <w:szCs w:val="24"/>
        </w:rPr>
      </w:pPr>
      <w:bookmarkStart w:id="3065" w:name="_Ref78472901"/>
      <w:bookmarkStart w:id="3066" w:name="_Toc78469345"/>
      <w:bookmarkStart w:id="3067" w:name="_Toc78589231"/>
      <w:bookmarkStart w:id="3068" w:name="_Toc78604321"/>
      <w:r w:rsidRPr="00B03062">
        <w:rPr>
          <w:b/>
          <w:bCs/>
          <w:color w:val="auto"/>
          <w:sz w:val="24"/>
          <w:szCs w:val="24"/>
        </w:rPr>
        <w:t xml:space="preserve">Εικόνα </w:t>
      </w:r>
      <w:r w:rsidRPr="00B03062">
        <w:rPr>
          <w:b/>
          <w:bCs/>
          <w:color w:val="auto"/>
          <w:sz w:val="24"/>
          <w:szCs w:val="24"/>
        </w:rPr>
        <w:fldChar w:fldCharType="begin"/>
      </w:r>
      <w:r w:rsidRPr="00B03062">
        <w:rPr>
          <w:b/>
          <w:bCs/>
          <w:color w:val="auto"/>
          <w:sz w:val="24"/>
          <w:szCs w:val="24"/>
        </w:rPr>
        <w:instrText xml:space="preserve"> SEQ Εικόνα \* ARABIC </w:instrText>
      </w:r>
      <w:r w:rsidRPr="00B03062">
        <w:rPr>
          <w:b/>
          <w:bCs/>
          <w:color w:val="auto"/>
          <w:sz w:val="24"/>
          <w:szCs w:val="24"/>
        </w:rPr>
        <w:fldChar w:fldCharType="separate"/>
      </w:r>
      <w:r w:rsidR="00582156">
        <w:rPr>
          <w:b/>
          <w:bCs/>
          <w:noProof/>
          <w:color w:val="auto"/>
          <w:sz w:val="24"/>
          <w:szCs w:val="24"/>
        </w:rPr>
        <w:t>74</w:t>
      </w:r>
      <w:r w:rsidRPr="00B03062">
        <w:rPr>
          <w:b/>
          <w:bCs/>
          <w:color w:val="auto"/>
          <w:sz w:val="24"/>
          <w:szCs w:val="24"/>
        </w:rPr>
        <w:fldChar w:fldCharType="end"/>
      </w:r>
      <w:bookmarkEnd w:id="3065"/>
      <w:r w:rsidRPr="00B03062">
        <w:rPr>
          <w:b/>
          <w:bCs/>
          <w:color w:val="auto"/>
          <w:sz w:val="24"/>
          <w:szCs w:val="24"/>
        </w:rPr>
        <w:t>: Top 10% Hashtags Per Post - Users - Facebook</w:t>
      </w:r>
      <w:bookmarkEnd w:id="3066"/>
      <w:bookmarkEnd w:id="3067"/>
      <w:bookmarkEnd w:id="3068"/>
    </w:p>
    <w:p w14:paraId="139173ED" w14:textId="77777777" w:rsidR="006F3A88" w:rsidRDefault="005A254E" w:rsidP="00233E93">
      <w:pPr>
        <w:keepNext/>
        <w:spacing w:after="0" w:line="240" w:lineRule="auto"/>
        <w:jc w:val="center"/>
      </w:pPr>
      <w:r w:rsidRPr="005A254E">
        <w:rPr>
          <w:noProof/>
          <w:lang w:val="el-GR"/>
        </w:rPr>
        <w:lastRenderedPageBreak/>
        <w:drawing>
          <wp:inline distT="0" distB="0" distL="0" distR="0" wp14:anchorId="36898085" wp14:editId="7E1B09DD">
            <wp:extent cx="5943600" cy="3705225"/>
            <wp:effectExtent l="0" t="0" r="0" b="0"/>
            <wp:docPr id="58" name="Picture 5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pie char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14:paraId="162B5571" w14:textId="0EE146AF" w:rsidR="002E590A" w:rsidRPr="00B03062" w:rsidRDefault="006F3A88" w:rsidP="00233E93">
      <w:pPr>
        <w:jc w:val="center"/>
        <w:rPr>
          <w:b/>
          <w:bCs/>
          <w:i/>
          <w:iCs/>
          <w:sz w:val="24"/>
          <w:szCs w:val="24"/>
        </w:rPr>
      </w:pPr>
      <w:bookmarkStart w:id="3069" w:name="_Ref78472908"/>
      <w:bookmarkStart w:id="3070" w:name="_Toc77212448"/>
      <w:bookmarkStart w:id="3071" w:name="_Toc77796855"/>
      <w:bookmarkStart w:id="3072" w:name="_Toc78288036"/>
      <w:bookmarkStart w:id="3073" w:name="_Toc78469346"/>
      <w:bookmarkStart w:id="3074" w:name="_Toc78589232"/>
      <w:bookmarkStart w:id="3075" w:name="_Toc78604322"/>
      <w:r w:rsidRPr="00B03062">
        <w:rPr>
          <w:b/>
          <w:bCs/>
          <w:i/>
          <w:iCs/>
          <w:sz w:val="24"/>
          <w:szCs w:val="24"/>
          <w:lang w:val="el-GR"/>
        </w:rPr>
        <w:t>Εικόνα</w:t>
      </w:r>
      <w:r w:rsidRPr="00B03062">
        <w:rPr>
          <w:b/>
          <w:bCs/>
          <w:i/>
          <w:iCs/>
          <w:sz w:val="24"/>
          <w:szCs w:val="24"/>
        </w:rPr>
        <w:t xml:space="preserve"> </w:t>
      </w:r>
      <w:r w:rsidRPr="00B03062">
        <w:rPr>
          <w:b/>
          <w:bCs/>
          <w:i/>
          <w:iCs/>
          <w:sz w:val="24"/>
          <w:szCs w:val="24"/>
        </w:rPr>
        <w:fldChar w:fldCharType="begin"/>
      </w:r>
      <w:r w:rsidRPr="00B03062">
        <w:rPr>
          <w:b/>
          <w:bCs/>
          <w:i/>
          <w:iCs/>
          <w:sz w:val="24"/>
          <w:szCs w:val="24"/>
        </w:rPr>
        <w:instrText xml:space="preserve"> SEQ </w:instrText>
      </w:r>
      <w:r w:rsidRPr="00B03062">
        <w:rPr>
          <w:b/>
          <w:bCs/>
          <w:i/>
          <w:iCs/>
          <w:sz w:val="24"/>
          <w:szCs w:val="24"/>
          <w:lang w:val="el-GR"/>
        </w:rPr>
        <w:instrText>Εικόνα</w:instrText>
      </w:r>
      <w:r w:rsidRPr="00B03062">
        <w:rPr>
          <w:b/>
          <w:bCs/>
          <w:i/>
          <w:iCs/>
          <w:sz w:val="24"/>
          <w:szCs w:val="24"/>
        </w:rPr>
        <w:instrText xml:space="preserve"> \* ARABIC </w:instrText>
      </w:r>
      <w:r w:rsidRPr="00B03062">
        <w:rPr>
          <w:b/>
          <w:bCs/>
          <w:i/>
          <w:iCs/>
          <w:sz w:val="24"/>
          <w:szCs w:val="24"/>
        </w:rPr>
        <w:fldChar w:fldCharType="separate"/>
      </w:r>
      <w:r w:rsidR="00582156">
        <w:rPr>
          <w:b/>
          <w:bCs/>
          <w:i/>
          <w:iCs/>
          <w:noProof/>
          <w:sz w:val="24"/>
          <w:szCs w:val="24"/>
        </w:rPr>
        <w:t>75</w:t>
      </w:r>
      <w:r w:rsidRPr="00B03062">
        <w:rPr>
          <w:b/>
          <w:bCs/>
          <w:i/>
          <w:iCs/>
          <w:sz w:val="24"/>
          <w:szCs w:val="24"/>
        </w:rPr>
        <w:fldChar w:fldCharType="end"/>
      </w:r>
      <w:bookmarkEnd w:id="3069"/>
      <w:r w:rsidRPr="00B03062">
        <w:rPr>
          <w:b/>
          <w:bCs/>
          <w:i/>
          <w:iCs/>
          <w:sz w:val="24"/>
          <w:szCs w:val="24"/>
        </w:rPr>
        <w:t>:</w:t>
      </w:r>
      <w:r w:rsidR="00233E93" w:rsidRPr="00233E93">
        <w:rPr>
          <w:b/>
          <w:bCs/>
          <w:i/>
          <w:iCs/>
          <w:sz w:val="24"/>
          <w:szCs w:val="24"/>
        </w:rPr>
        <w:t xml:space="preserve"> </w:t>
      </w:r>
      <w:r w:rsidRPr="00B03062">
        <w:rPr>
          <w:b/>
          <w:bCs/>
          <w:i/>
          <w:iCs/>
          <w:sz w:val="24"/>
          <w:szCs w:val="24"/>
        </w:rPr>
        <w:t>Top 10% Hashtags per post - users – Instagram</w:t>
      </w:r>
      <w:bookmarkEnd w:id="3070"/>
      <w:bookmarkEnd w:id="3071"/>
      <w:bookmarkEnd w:id="3072"/>
      <w:bookmarkEnd w:id="3073"/>
      <w:bookmarkEnd w:id="3074"/>
      <w:bookmarkEnd w:id="3075"/>
    </w:p>
    <w:p w14:paraId="59A8F21B" w14:textId="77777777" w:rsidR="00DD31C7" w:rsidRPr="002B36C8" w:rsidRDefault="00DD31C7" w:rsidP="006F3A1A">
      <w:pPr>
        <w:rPr>
          <w:ins w:id="3076" w:author="Razis" w:date="2021-08-01T13:41:00Z"/>
          <w:sz w:val="24"/>
          <w:szCs w:val="24"/>
          <w:rPrChange w:id="3077" w:author="GEORGILAS STYLIANOS" w:date="2021-08-05T11:14:00Z">
            <w:rPr>
              <w:ins w:id="3078" w:author="Razis" w:date="2021-08-01T13:41:00Z"/>
              <w:sz w:val="24"/>
              <w:szCs w:val="24"/>
              <w:lang w:val="el-GR"/>
            </w:rPr>
          </w:rPrChange>
        </w:rPr>
      </w:pPr>
    </w:p>
    <w:p w14:paraId="07F6A9E8" w14:textId="2B9B2191" w:rsidR="00435416" w:rsidRPr="00233E93" w:rsidRDefault="00435416" w:rsidP="006F3A1A">
      <w:pPr>
        <w:rPr>
          <w:sz w:val="24"/>
          <w:szCs w:val="24"/>
          <w:lang w:val="el-GR"/>
        </w:rPr>
      </w:pPr>
      <w:r w:rsidRPr="00233E93">
        <w:rPr>
          <w:sz w:val="24"/>
          <w:szCs w:val="24"/>
          <w:lang w:val="el-GR"/>
        </w:rPr>
        <w:t xml:space="preserve">Στο πείραμα </w:t>
      </w:r>
      <w:r w:rsidR="00233E93" w:rsidRPr="00233E93">
        <w:rPr>
          <w:sz w:val="24"/>
          <w:szCs w:val="24"/>
          <w:lang w:val="el-GR"/>
        </w:rPr>
        <w:t>της</w:t>
      </w:r>
      <w:r w:rsidRPr="00233E93">
        <w:rPr>
          <w:sz w:val="24"/>
          <w:szCs w:val="24"/>
          <w:lang w:val="el-GR"/>
        </w:rPr>
        <w:t xml:space="preserve"> </w:t>
      </w:r>
      <w:r w:rsidR="00E20641" w:rsidRPr="00233E93">
        <w:rPr>
          <w:sz w:val="24"/>
          <w:szCs w:val="24"/>
          <w:lang w:val="el-GR"/>
        </w:rPr>
        <w:fldChar w:fldCharType="begin"/>
      </w:r>
      <w:r w:rsidR="00E20641" w:rsidRPr="00233E93">
        <w:rPr>
          <w:sz w:val="24"/>
          <w:szCs w:val="24"/>
          <w:lang w:val="el-GR"/>
        </w:rPr>
        <w:instrText xml:space="preserve"> REF _Ref78473435 \h </w:instrText>
      </w:r>
      <w:r w:rsidR="00233E93">
        <w:rPr>
          <w:sz w:val="24"/>
          <w:szCs w:val="24"/>
          <w:lang w:val="el-GR"/>
        </w:rPr>
        <w:instrText xml:space="preserve"> \* MERGEFORMAT </w:instrText>
      </w:r>
      <w:r w:rsidR="00E20641" w:rsidRPr="00233E93">
        <w:rPr>
          <w:sz w:val="24"/>
          <w:szCs w:val="24"/>
          <w:lang w:val="el-GR"/>
        </w:rPr>
      </w:r>
      <w:r w:rsidR="00E20641" w:rsidRPr="00233E93">
        <w:rPr>
          <w:sz w:val="24"/>
          <w:szCs w:val="24"/>
          <w:lang w:val="el-GR"/>
        </w:rPr>
        <w:fldChar w:fldCharType="separate"/>
      </w:r>
      <w:r w:rsidR="00E20641" w:rsidRPr="00233E93">
        <w:rPr>
          <w:b/>
          <w:bCs/>
          <w:sz w:val="24"/>
          <w:szCs w:val="24"/>
          <w:lang w:val="el-GR"/>
        </w:rPr>
        <w:t>Εικόνα</w:t>
      </w:r>
      <w:r w:rsidR="00233E93" w:rsidRPr="00233E93">
        <w:rPr>
          <w:b/>
          <w:bCs/>
          <w:sz w:val="24"/>
          <w:szCs w:val="24"/>
          <w:lang w:val="el-GR"/>
        </w:rPr>
        <w:t>ς</w:t>
      </w:r>
      <w:r w:rsidR="00E20641" w:rsidRPr="00233E93">
        <w:rPr>
          <w:b/>
          <w:bCs/>
          <w:sz w:val="24"/>
          <w:szCs w:val="24"/>
          <w:lang w:val="el-GR"/>
        </w:rPr>
        <w:t xml:space="preserve"> </w:t>
      </w:r>
      <w:r w:rsidR="00E20641" w:rsidRPr="00233E93">
        <w:rPr>
          <w:b/>
          <w:bCs/>
          <w:noProof/>
          <w:sz w:val="24"/>
          <w:szCs w:val="24"/>
          <w:lang w:val="el-GR"/>
        </w:rPr>
        <w:t>76</w:t>
      </w:r>
      <w:r w:rsidR="00E20641" w:rsidRPr="00233E93">
        <w:rPr>
          <w:sz w:val="24"/>
          <w:szCs w:val="24"/>
          <w:lang w:val="el-GR"/>
        </w:rPr>
        <w:fldChar w:fldCharType="end"/>
      </w:r>
      <w:r w:rsidR="00E20641" w:rsidRPr="00233E93">
        <w:rPr>
          <w:sz w:val="24"/>
          <w:szCs w:val="24"/>
          <w:lang w:val="el-GR"/>
        </w:rPr>
        <w:t xml:space="preserve"> </w:t>
      </w:r>
      <w:r w:rsidRPr="00233E93">
        <w:rPr>
          <w:sz w:val="24"/>
          <w:szCs w:val="24"/>
          <w:lang w:val="el-GR"/>
        </w:rPr>
        <w:t xml:space="preserve">βλέπουμε τον αριθμό των </w:t>
      </w:r>
      <w:r w:rsidRPr="00233E93">
        <w:rPr>
          <w:sz w:val="24"/>
          <w:szCs w:val="24"/>
        </w:rPr>
        <w:t>hashtags</w:t>
      </w:r>
      <w:r w:rsidRPr="00233E93">
        <w:rPr>
          <w:sz w:val="24"/>
          <w:szCs w:val="24"/>
          <w:lang w:val="el-GR"/>
        </w:rPr>
        <w:t xml:space="preserve"> που αναλογούν κατά μέσο όρο σε </w:t>
      </w:r>
      <w:del w:id="3079" w:author="GEORGILAS STYLIANOS" w:date="2021-08-07T15:02:00Z">
        <w:r w:rsidRPr="00233E93" w:rsidDel="004A1A3F">
          <w:rPr>
            <w:sz w:val="24"/>
            <w:szCs w:val="24"/>
            <w:lang w:val="el-GR"/>
          </w:rPr>
          <w:delText xml:space="preserve">ένα </w:delText>
        </w:r>
        <w:r w:rsidRPr="00233E93" w:rsidDel="004A1A3F">
          <w:rPr>
            <w:sz w:val="24"/>
            <w:szCs w:val="24"/>
          </w:rPr>
          <w:delText>post</w:delText>
        </w:r>
      </w:del>
      <w:ins w:id="3080" w:author="GEORGILAS STYLIANOS" w:date="2021-08-07T15:02:00Z">
        <w:r w:rsidR="004A1A3F">
          <w:rPr>
            <w:sz w:val="24"/>
            <w:szCs w:val="24"/>
            <w:lang w:val="el-GR"/>
          </w:rPr>
          <w:t>μία δημοσίευση</w:t>
        </w:r>
      </w:ins>
      <w:r w:rsidRPr="00233E93">
        <w:rPr>
          <w:sz w:val="24"/>
          <w:szCs w:val="24"/>
          <w:lang w:val="el-GR"/>
        </w:rPr>
        <w:t xml:space="preserve"> των τριών </w:t>
      </w:r>
      <w:del w:id="3081" w:author="GEORGILAS STYLIANOS" w:date="2021-08-07T14:19:00Z">
        <w:r w:rsidR="002309C0" w:rsidDel="0092709A">
          <w:rPr>
            <w:rFonts w:ascii="Calibri" w:eastAsia="Calibri" w:hAnsi="Calibri" w:cs="Calibri"/>
            <w:bCs/>
            <w:sz w:val="24"/>
            <w:szCs w:val="24"/>
            <w:lang w:val="el-GR"/>
          </w:rPr>
          <w:delText>Κ.Δ.</w:delText>
        </w:r>
      </w:del>
      <w:ins w:id="3082" w:author="GEORGILAS STYLIANOS" w:date="2021-08-07T14:19:00Z">
        <w:r w:rsidR="0092709A">
          <w:rPr>
            <w:rFonts w:ascii="Calibri" w:eastAsia="Calibri" w:hAnsi="Calibri" w:cs="Calibri"/>
            <w:bCs/>
            <w:sz w:val="24"/>
            <w:szCs w:val="24"/>
            <w:lang w:val="el-GR"/>
          </w:rPr>
          <w:t>ΚΔ</w:t>
        </w:r>
      </w:ins>
      <w:r w:rsidRPr="00233E93">
        <w:rPr>
          <w:sz w:val="24"/>
          <w:szCs w:val="24"/>
          <w:lang w:val="el-GR"/>
        </w:rPr>
        <w:t xml:space="preserve"> </w:t>
      </w:r>
      <w:r w:rsidR="00A44923" w:rsidRPr="00233E93">
        <w:rPr>
          <w:sz w:val="24"/>
          <w:szCs w:val="24"/>
          <w:lang w:val="el-GR"/>
        </w:rPr>
        <w:t xml:space="preserve">Παρατηρούμε πως η χρήση των </w:t>
      </w:r>
      <w:r w:rsidR="00A44923" w:rsidRPr="00233E93">
        <w:rPr>
          <w:sz w:val="24"/>
          <w:szCs w:val="24"/>
        </w:rPr>
        <w:t>hashtags</w:t>
      </w:r>
      <w:r w:rsidR="00A44923" w:rsidRPr="00233E93">
        <w:rPr>
          <w:sz w:val="24"/>
          <w:szCs w:val="24"/>
          <w:lang w:val="el-GR"/>
        </w:rPr>
        <w:t xml:space="preserve"> στο </w:t>
      </w:r>
      <w:r w:rsidR="00A44923" w:rsidRPr="00233E93">
        <w:rPr>
          <w:sz w:val="24"/>
          <w:szCs w:val="24"/>
        </w:rPr>
        <w:t>Facebook</w:t>
      </w:r>
      <w:r w:rsidR="00A44923" w:rsidRPr="00233E93">
        <w:rPr>
          <w:sz w:val="24"/>
          <w:szCs w:val="24"/>
          <w:lang w:val="el-GR"/>
        </w:rPr>
        <w:t xml:space="preserve"> δεν είναι ιδιαίτερα διαδεδομένη</w:t>
      </w:r>
      <w:ins w:id="3083" w:author="Razis" w:date="2021-08-01T13:41:00Z">
        <w:r w:rsidR="00DD31C7">
          <w:rPr>
            <w:sz w:val="24"/>
            <w:szCs w:val="24"/>
            <w:lang w:val="el-GR"/>
          </w:rPr>
          <w:t xml:space="preserve"> με μόλις 0.2 </w:t>
        </w:r>
        <w:r w:rsidR="00DD31C7" w:rsidRPr="00233E93">
          <w:rPr>
            <w:sz w:val="24"/>
            <w:szCs w:val="24"/>
          </w:rPr>
          <w:t>hashtag</w:t>
        </w:r>
        <w:r w:rsidR="00DD31C7">
          <w:rPr>
            <w:sz w:val="24"/>
            <w:szCs w:val="24"/>
            <w:lang w:val="el-GR"/>
          </w:rPr>
          <w:t xml:space="preserve"> ανά δημοσίευση. Αντ</w:t>
        </w:r>
      </w:ins>
      <w:ins w:id="3084" w:author="Razis" w:date="2021-08-01T13:42:00Z">
        <w:r w:rsidR="00DD31C7">
          <w:rPr>
            <w:sz w:val="24"/>
            <w:szCs w:val="24"/>
            <w:lang w:val="el-GR"/>
          </w:rPr>
          <w:t>ιθέτως</w:t>
        </w:r>
      </w:ins>
      <w:del w:id="3085" w:author="Razis" w:date="2021-08-01T13:41:00Z">
        <w:r w:rsidR="00A44923" w:rsidRPr="00233E93" w:rsidDel="00DD31C7">
          <w:rPr>
            <w:sz w:val="24"/>
            <w:szCs w:val="24"/>
            <w:lang w:val="el-GR"/>
          </w:rPr>
          <w:delText>,</w:delText>
        </w:r>
      </w:del>
      <w:r w:rsidR="00A44923" w:rsidRPr="00233E93">
        <w:rPr>
          <w:sz w:val="24"/>
          <w:szCs w:val="24"/>
          <w:lang w:val="el-GR"/>
        </w:rPr>
        <w:t xml:space="preserve"> </w:t>
      </w:r>
      <w:del w:id="3086" w:author="Razis" w:date="2021-08-01T13:42:00Z">
        <w:r w:rsidR="00A44923" w:rsidRPr="00233E93" w:rsidDel="00DD31C7">
          <w:rPr>
            <w:sz w:val="24"/>
            <w:szCs w:val="24"/>
            <w:lang w:val="el-GR"/>
          </w:rPr>
          <w:delText xml:space="preserve">ενώ </w:delText>
        </w:r>
      </w:del>
      <w:r w:rsidR="00A44923" w:rsidRPr="00233E93">
        <w:rPr>
          <w:sz w:val="24"/>
          <w:szCs w:val="24"/>
          <w:lang w:val="el-GR"/>
        </w:rPr>
        <w:t xml:space="preserve">στο </w:t>
      </w:r>
      <w:r w:rsidR="00A44923" w:rsidRPr="00233E93">
        <w:rPr>
          <w:sz w:val="24"/>
          <w:szCs w:val="24"/>
        </w:rPr>
        <w:t>Instagram</w:t>
      </w:r>
      <w:r w:rsidR="00A44923" w:rsidRPr="00233E93">
        <w:rPr>
          <w:sz w:val="24"/>
          <w:szCs w:val="24"/>
          <w:lang w:val="el-GR"/>
        </w:rPr>
        <w:t xml:space="preserve"> βλέπουμε μια εμφατική διαφορά</w:t>
      </w:r>
      <w:ins w:id="3087" w:author="Razis" w:date="2021-08-01T13:42:00Z">
        <w:r w:rsidR="00DD31C7" w:rsidRPr="00DD31C7">
          <w:rPr>
            <w:sz w:val="24"/>
            <w:szCs w:val="24"/>
            <w:lang w:val="el-GR"/>
          </w:rPr>
          <w:t xml:space="preserve"> </w:t>
        </w:r>
        <w:r w:rsidR="00DD31C7">
          <w:rPr>
            <w:sz w:val="24"/>
            <w:szCs w:val="24"/>
            <w:lang w:val="el-GR"/>
          </w:rPr>
          <w:t xml:space="preserve">με 2.5 </w:t>
        </w:r>
        <w:r w:rsidR="00DD31C7" w:rsidRPr="00233E93">
          <w:rPr>
            <w:sz w:val="24"/>
            <w:szCs w:val="24"/>
          </w:rPr>
          <w:t>hashtag</w:t>
        </w:r>
        <w:r w:rsidR="00DD31C7">
          <w:rPr>
            <w:sz w:val="24"/>
            <w:szCs w:val="24"/>
            <w:lang w:val="el-GR"/>
          </w:rPr>
          <w:t xml:space="preserve"> ανά δημοσίευση</w:t>
        </w:r>
      </w:ins>
      <w:r w:rsidR="00A44923" w:rsidRPr="00233E93">
        <w:rPr>
          <w:sz w:val="24"/>
          <w:szCs w:val="24"/>
          <w:lang w:val="el-GR"/>
        </w:rPr>
        <w:t xml:space="preserve">, τετραπλάσια </w:t>
      </w:r>
      <w:ins w:id="3088" w:author="Razis" w:date="2021-08-01T13:42:00Z">
        <w:r w:rsidR="00DD31C7">
          <w:rPr>
            <w:sz w:val="24"/>
            <w:szCs w:val="24"/>
            <w:lang w:val="el-GR"/>
          </w:rPr>
          <w:t xml:space="preserve">σχεδόν </w:t>
        </w:r>
      </w:ins>
      <w:r w:rsidR="00A44923" w:rsidRPr="00233E93">
        <w:rPr>
          <w:sz w:val="24"/>
          <w:szCs w:val="24"/>
          <w:lang w:val="el-GR"/>
        </w:rPr>
        <w:t xml:space="preserve">από το </w:t>
      </w:r>
      <w:del w:id="3089" w:author="Razis" w:date="2021-08-01T13:42:00Z">
        <w:r w:rsidR="00A44923" w:rsidRPr="00233E93" w:rsidDel="00DD31C7">
          <w:rPr>
            <w:sz w:val="24"/>
            <w:szCs w:val="24"/>
            <w:lang w:val="el-GR"/>
          </w:rPr>
          <w:delText xml:space="preserve">δεύτερο </w:delText>
        </w:r>
      </w:del>
      <w:r w:rsidR="00A44923" w:rsidRPr="00233E93">
        <w:rPr>
          <w:sz w:val="24"/>
          <w:szCs w:val="24"/>
        </w:rPr>
        <w:t>Twitter</w:t>
      </w:r>
      <w:ins w:id="3090" w:author="Razis" w:date="2021-08-01T13:42:00Z">
        <w:r w:rsidR="00DD31C7">
          <w:rPr>
            <w:sz w:val="24"/>
            <w:szCs w:val="24"/>
            <w:lang w:val="el-GR"/>
          </w:rPr>
          <w:t xml:space="preserve"> που κατατάσσεται </w:t>
        </w:r>
        <w:r w:rsidR="00DD31C7" w:rsidRPr="00233E93">
          <w:rPr>
            <w:sz w:val="24"/>
            <w:szCs w:val="24"/>
            <w:lang w:val="el-GR"/>
          </w:rPr>
          <w:t>δεύτερο</w:t>
        </w:r>
      </w:ins>
      <w:r w:rsidR="00A44923" w:rsidRPr="00233E93">
        <w:rPr>
          <w:sz w:val="24"/>
          <w:szCs w:val="24"/>
          <w:lang w:val="el-GR"/>
        </w:rPr>
        <w:t xml:space="preserve">. </w:t>
      </w:r>
    </w:p>
    <w:p w14:paraId="09D250C1" w14:textId="77777777" w:rsidR="00B03062" w:rsidRDefault="00B03062" w:rsidP="00233E93">
      <w:pPr>
        <w:keepNext/>
        <w:spacing w:after="0" w:line="240" w:lineRule="auto"/>
        <w:jc w:val="center"/>
      </w:pPr>
      <w:r w:rsidRPr="00B03062">
        <w:rPr>
          <w:noProof/>
        </w:rPr>
        <w:lastRenderedPageBreak/>
        <w:drawing>
          <wp:inline distT="0" distB="0" distL="0" distR="0" wp14:anchorId="62CF9EBF" wp14:editId="51F08193">
            <wp:extent cx="5943600" cy="3212465"/>
            <wp:effectExtent l="0" t="0" r="0" b="0"/>
            <wp:docPr id="113" name="Picture 1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12465"/>
                    </a:xfrm>
                    <a:prstGeom prst="rect">
                      <a:avLst/>
                    </a:prstGeom>
                    <a:noFill/>
                    <a:ln>
                      <a:noFill/>
                    </a:ln>
                  </pic:spPr>
                </pic:pic>
              </a:graphicData>
            </a:graphic>
          </wp:inline>
        </w:drawing>
      </w:r>
    </w:p>
    <w:p w14:paraId="5209E55E" w14:textId="5F10B397" w:rsidR="00B03062" w:rsidRPr="00B03062" w:rsidRDefault="00B03062" w:rsidP="00233E93">
      <w:pPr>
        <w:pStyle w:val="Caption"/>
        <w:jc w:val="center"/>
        <w:rPr>
          <w:rFonts w:ascii="Times New Roman" w:eastAsia="Times New Roman" w:hAnsi="Times New Roman" w:cs="Times New Roman"/>
          <w:b/>
          <w:bCs/>
          <w:color w:val="auto"/>
          <w:sz w:val="24"/>
          <w:szCs w:val="24"/>
          <w:lang w:val="el-GR"/>
        </w:rPr>
      </w:pPr>
      <w:bookmarkStart w:id="3091" w:name="_Ref78473435"/>
      <w:bookmarkStart w:id="3092" w:name="_Toc78469347"/>
      <w:bookmarkStart w:id="3093" w:name="_Ref78498665"/>
      <w:bookmarkStart w:id="3094" w:name="_Toc78589233"/>
      <w:bookmarkStart w:id="3095" w:name="_Toc78604323"/>
      <w:r w:rsidRPr="00B03062">
        <w:rPr>
          <w:b/>
          <w:bCs/>
          <w:color w:val="auto"/>
          <w:sz w:val="24"/>
          <w:szCs w:val="24"/>
          <w:lang w:val="el-GR"/>
        </w:rPr>
        <w:t xml:space="preserve">Εικόνα </w:t>
      </w:r>
      <w:r w:rsidRPr="00B03062">
        <w:rPr>
          <w:b/>
          <w:bCs/>
          <w:color w:val="auto"/>
          <w:sz w:val="24"/>
          <w:szCs w:val="24"/>
        </w:rPr>
        <w:fldChar w:fldCharType="begin"/>
      </w:r>
      <w:r w:rsidRPr="00B03062">
        <w:rPr>
          <w:b/>
          <w:bCs/>
          <w:color w:val="auto"/>
          <w:sz w:val="24"/>
          <w:szCs w:val="24"/>
          <w:lang w:val="el-GR"/>
        </w:rPr>
        <w:instrText xml:space="preserve"> </w:instrText>
      </w:r>
      <w:r w:rsidRPr="00B03062">
        <w:rPr>
          <w:b/>
          <w:bCs/>
          <w:color w:val="auto"/>
          <w:sz w:val="24"/>
          <w:szCs w:val="24"/>
        </w:rPr>
        <w:instrText>SEQ</w:instrText>
      </w:r>
      <w:r w:rsidRPr="00B03062">
        <w:rPr>
          <w:b/>
          <w:bCs/>
          <w:color w:val="auto"/>
          <w:sz w:val="24"/>
          <w:szCs w:val="24"/>
          <w:lang w:val="el-GR"/>
        </w:rPr>
        <w:instrText xml:space="preserve"> Εικόνα \* </w:instrText>
      </w:r>
      <w:r w:rsidRPr="00B03062">
        <w:rPr>
          <w:b/>
          <w:bCs/>
          <w:color w:val="auto"/>
          <w:sz w:val="24"/>
          <w:szCs w:val="24"/>
        </w:rPr>
        <w:instrText>ARABIC</w:instrText>
      </w:r>
      <w:r w:rsidRPr="00B03062">
        <w:rPr>
          <w:b/>
          <w:bCs/>
          <w:color w:val="auto"/>
          <w:sz w:val="24"/>
          <w:szCs w:val="24"/>
          <w:lang w:val="el-GR"/>
        </w:rPr>
        <w:instrText xml:space="preserve"> </w:instrText>
      </w:r>
      <w:r w:rsidRPr="00B03062">
        <w:rPr>
          <w:b/>
          <w:bCs/>
          <w:color w:val="auto"/>
          <w:sz w:val="24"/>
          <w:szCs w:val="24"/>
        </w:rPr>
        <w:fldChar w:fldCharType="separate"/>
      </w:r>
      <w:r w:rsidR="00582156" w:rsidRPr="00582156">
        <w:rPr>
          <w:b/>
          <w:bCs/>
          <w:noProof/>
          <w:color w:val="auto"/>
          <w:sz w:val="24"/>
          <w:szCs w:val="24"/>
          <w:lang w:val="el-GR"/>
        </w:rPr>
        <w:t>76</w:t>
      </w:r>
      <w:r w:rsidRPr="00B03062">
        <w:rPr>
          <w:b/>
          <w:bCs/>
          <w:color w:val="auto"/>
          <w:sz w:val="24"/>
          <w:szCs w:val="24"/>
        </w:rPr>
        <w:fldChar w:fldCharType="end"/>
      </w:r>
      <w:bookmarkEnd w:id="3091"/>
      <w:r w:rsidRPr="00B03062">
        <w:rPr>
          <w:b/>
          <w:bCs/>
          <w:color w:val="auto"/>
          <w:sz w:val="24"/>
          <w:szCs w:val="24"/>
          <w:lang w:val="el-GR"/>
        </w:rPr>
        <w:t xml:space="preserve">: </w:t>
      </w:r>
      <w:r w:rsidRPr="00B03062">
        <w:rPr>
          <w:b/>
          <w:bCs/>
          <w:color w:val="auto"/>
          <w:sz w:val="24"/>
          <w:szCs w:val="24"/>
        </w:rPr>
        <w:t>Hashtags</w:t>
      </w:r>
      <w:r w:rsidRPr="00B03062">
        <w:rPr>
          <w:b/>
          <w:bCs/>
          <w:color w:val="auto"/>
          <w:sz w:val="24"/>
          <w:szCs w:val="24"/>
          <w:lang w:val="el-GR"/>
        </w:rPr>
        <w:t xml:space="preserve"> </w:t>
      </w:r>
      <w:r w:rsidRPr="00B03062">
        <w:rPr>
          <w:b/>
          <w:bCs/>
          <w:color w:val="auto"/>
          <w:sz w:val="24"/>
          <w:szCs w:val="24"/>
        </w:rPr>
        <w:t>Per</w:t>
      </w:r>
      <w:r w:rsidRPr="00B03062">
        <w:rPr>
          <w:b/>
          <w:bCs/>
          <w:color w:val="auto"/>
          <w:sz w:val="24"/>
          <w:szCs w:val="24"/>
          <w:lang w:val="el-GR"/>
        </w:rPr>
        <w:t xml:space="preserve"> </w:t>
      </w:r>
      <w:r w:rsidRPr="00B03062">
        <w:rPr>
          <w:b/>
          <w:bCs/>
          <w:color w:val="auto"/>
          <w:sz w:val="24"/>
          <w:szCs w:val="24"/>
        </w:rPr>
        <w:t>Post</w:t>
      </w:r>
      <w:bookmarkEnd w:id="3092"/>
      <w:bookmarkEnd w:id="3093"/>
      <w:bookmarkEnd w:id="3094"/>
      <w:bookmarkEnd w:id="3095"/>
    </w:p>
    <w:p w14:paraId="17221127" w14:textId="5CB5F6B0" w:rsidR="006F3A88" w:rsidRPr="00B03062" w:rsidRDefault="006F3A88" w:rsidP="006F3A88">
      <w:pPr>
        <w:keepNext/>
        <w:spacing w:after="0" w:line="240" w:lineRule="auto"/>
        <w:rPr>
          <w:lang w:val="el-GR"/>
        </w:rPr>
      </w:pPr>
    </w:p>
    <w:p w14:paraId="7AD97D8C" w14:textId="382966FF" w:rsidR="00C74EE3" w:rsidRDefault="005B720A" w:rsidP="00527B4F">
      <w:pPr>
        <w:rPr>
          <w:ins w:id="3096" w:author="GEORGILAS STYLIANOS" w:date="2021-08-07T21:07:00Z"/>
          <w:sz w:val="24"/>
          <w:szCs w:val="24"/>
          <w:lang w:val="el-GR"/>
        </w:rPr>
      </w:pPr>
      <w:r w:rsidRPr="00233E93">
        <w:rPr>
          <w:sz w:val="24"/>
          <w:szCs w:val="24"/>
          <w:lang w:val="el-GR"/>
        </w:rPr>
        <w:t xml:space="preserve">Κλείνοντας με την ανάλυση των </w:t>
      </w:r>
      <w:r w:rsidRPr="00233E93">
        <w:rPr>
          <w:sz w:val="24"/>
          <w:szCs w:val="24"/>
        </w:rPr>
        <w:t>hashtags</w:t>
      </w:r>
      <w:r w:rsidRPr="00233E93">
        <w:rPr>
          <w:sz w:val="24"/>
          <w:szCs w:val="24"/>
          <w:lang w:val="el-GR"/>
        </w:rPr>
        <w:t xml:space="preserve">, θελήσαμε να αναλύσουμε το πόσοι χρήστες χρησιμοποιούν τα 100 κορυφαία </w:t>
      </w:r>
      <w:r w:rsidRPr="00233E93">
        <w:rPr>
          <w:sz w:val="24"/>
          <w:szCs w:val="24"/>
        </w:rPr>
        <w:t>hashtags</w:t>
      </w:r>
      <w:r w:rsidRPr="00233E93">
        <w:rPr>
          <w:sz w:val="24"/>
          <w:szCs w:val="24"/>
          <w:lang w:val="el-GR"/>
        </w:rPr>
        <w:t xml:space="preserve"> σε κάθε </w:t>
      </w:r>
      <w:del w:id="3097" w:author="GEORGILAS STYLIANOS" w:date="2021-08-07T14:19:00Z">
        <w:r w:rsidR="002309C0" w:rsidDel="0092709A">
          <w:rPr>
            <w:rFonts w:ascii="Calibri" w:eastAsia="Calibri" w:hAnsi="Calibri" w:cs="Calibri"/>
            <w:bCs/>
            <w:sz w:val="24"/>
            <w:szCs w:val="24"/>
            <w:lang w:val="el-GR"/>
          </w:rPr>
          <w:delText>Κ.Δ.</w:delText>
        </w:r>
      </w:del>
      <w:ins w:id="3098" w:author="GEORGILAS STYLIANOS" w:date="2021-08-07T14:19:00Z">
        <w:r w:rsidR="0092709A">
          <w:rPr>
            <w:rFonts w:ascii="Calibri" w:eastAsia="Calibri" w:hAnsi="Calibri" w:cs="Calibri"/>
            <w:bCs/>
            <w:sz w:val="24"/>
            <w:szCs w:val="24"/>
            <w:lang w:val="el-GR"/>
          </w:rPr>
          <w:t>ΚΔ</w:t>
        </w:r>
      </w:ins>
      <w:r w:rsidR="00776C7D" w:rsidRPr="00233E93">
        <w:rPr>
          <w:sz w:val="24"/>
          <w:szCs w:val="24"/>
          <w:lang w:val="el-GR"/>
        </w:rPr>
        <w:t xml:space="preserve"> Ή</w:t>
      </w:r>
      <w:r w:rsidR="00097F18" w:rsidRPr="00233E93">
        <w:rPr>
          <w:sz w:val="24"/>
          <w:szCs w:val="24"/>
          <w:lang w:val="el-GR"/>
        </w:rPr>
        <w:t xml:space="preserve"> αν το δούμε από την άλλη πλευρά π</w:t>
      </w:r>
      <w:r w:rsidR="00701E1D" w:rsidRPr="00233E93">
        <w:rPr>
          <w:sz w:val="24"/>
          <w:szCs w:val="24"/>
          <w:lang w:val="el-GR"/>
        </w:rPr>
        <w:t xml:space="preserve">όσα από τα 100 κορυφαία </w:t>
      </w:r>
      <w:r w:rsidR="00701E1D" w:rsidRPr="00233E93">
        <w:rPr>
          <w:sz w:val="24"/>
          <w:szCs w:val="24"/>
        </w:rPr>
        <w:t>hashtags</w:t>
      </w:r>
      <w:r w:rsidR="00701E1D" w:rsidRPr="00233E93">
        <w:rPr>
          <w:sz w:val="24"/>
          <w:szCs w:val="24"/>
          <w:lang w:val="el-GR"/>
        </w:rPr>
        <w:t xml:space="preserve"> είναι επαναχρησιμοποιούμενα. </w:t>
      </w:r>
      <w:commentRangeStart w:id="3099"/>
      <w:del w:id="3100" w:author="GEORGILAS STYLIANOS" w:date="2021-08-07T21:06:00Z">
        <w:r w:rsidRPr="00233E93" w:rsidDel="00ED2135">
          <w:rPr>
            <w:sz w:val="24"/>
            <w:szCs w:val="24"/>
            <w:lang w:val="el-GR"/>
          </w:rPr>
          <w:delText>Στο γράφημα</w:delText>
        </w:r>
      </w:del>
      <w:del w:id="3101" w:author="GEORGILAS STYLIANOS" w:date="2021-08-07T21:07:00Z">
        <w:r w:rsidRPr="00233E93" w:rsidDel="00ED2135">
          <w:rPr>
            <w:sz w:val="24"/>
            <w:szCs w:val="24"/>
            <w:lang w:val="el-GR"/>
          </w:rPr>
          <w:delText xml:space="preserve"> </w:delText>
        </w:r>
        <w:commentRangeEnd w:id="3099"/>
        <w:r w:rsidR="00DD31C7" w:rsidDel="00ED2135">
          <w:rPr>
            <w:rStyle w:val="CommentReference"/>
          </w:rPr>
          <w:commentReference w:id="3099"/>
        </w:r>
        <w:r w:rsidRPr="00233E93" w:rsidDel="00ED2135">
          <w:rPr>
            <w:sz w:val="24"/>
            <w:szCs w:val="24"/>
            <w:lang w:val="el-GR"/>
          </w:rPr>
          <w:delText xml:space="preserve">ως τιμές εμφανίζονται οι εγγραφές που αντιστοιχούν σε κάθε χρήστη που χρησιμοποίησε το </w:delText>
        </w:r>
        <w:r w:rsidRPr="00233E93" w:rsidDel="00ED2135">
          <w:rPr>
            <w:sz w:val="24"/>
            <w:szCs w:val="24"/>
          </w:rPr>
          <w:delText>hashtag</w:delText>
        </w:r>
        <w:r w:rsidRPr="00233E93" w:rsidDel="00ED2135">
          <w:rPr>
            <w:sz w:val="24"/>
            <w:szCs w:val="24"/>
            <w:lang w:val="el-GR"/>
          </w:rPr>
          <w:delText xml:space="preserve">. </w:delText>
        </w:r>
      </w:del>
    </w:p>
    <w:p w14:paraId="276125F8" w14:textId="714947A7" w:rsidR="00ED2135" w:rsidRPr="00ED2135" w:rsidRDefault="00F81E83" w:rsidP="00527B4F">
      <w:pPr>
        <w:rPr>
          <w:sz w:val="24"/>
          <w:szCs w:val="24"/>
          <w:lang w:val="el-GR"/>
        </w:rPr>
      </w:pPr>
      <w:ins w:id="3102" w:author="GEORGILAS STYLIANOS" w:date="2021-08-07T21:12:00Z">
        <w:r>
          <w:rPr>
            <w:sz w:val="24"/>
            <w:szCs w:val="24"/>
            <w:lang w:val="el-GR"/>
          </w:rPr>
          <w:t>Στα παρακάτω τρία γραφήματα (</w:t>
        </w:r>
      </w:ins>
      <w:ins w:id="3103" w:author="GEORGILAS STYLIANOS" w:date="2021-08-07T21:13:00Z">
        <w:r>
          <w:rPr>
            <w:sz w:val="24"/>
            <w:szCs w:val="24"/>
            <w:lang w:val="el-GR"/>
          </w:rPr>
          <w:fldChar w:fldCharType="begin"/>
        </w:r>
        <w:r>
          <w:rPr>
            <w:sz w:val="24"/>
            <w:szCs w:val="24"/>
            <w:lang w:val="el-GR"/>
          </w:rPr>
          <w:instrText xml:space="preserve"> REF _Ref78473448 \h </w:instrText>
        </w:r>
      </w:ins>
      <w:r>
        <w:rPr>
          <w:sz w:val="24"/>
          <w:szCs w:val="24"/>
          <w:lang w:val="el-GR"/>
        </w:rPr>
      </w:r>
      <w:r>
        <w:rPr>
          <w:sz w:val="24"/>
          <w:szCs w:val="24"/>
          <w:lang w:val="el-GR"/>
        </w:rPr>
        <w:fldChar w:fldCharType="separate"/>
      </w:r>
      <w:ins w:id="3104" w:author="GEORGILAS STYLIANOS" w:date="2021-08-07T21:13:00Z">
        <w:r w:rsidRPr="00866143">
          <w:rPr>
            <w:b/>
            <w:bCs/>
            <w:sz w:val="24"/>
            <w:szCs w:val="24"/>
            <w:lang w:val="el-GR"/>
          </w:rPr>
          <w:t xml:space="preserve">Εικόνα </w:t>
        </w:r>
        <w:r w:rsidRPr="00582156">
          <w:rPr>
            <w:b/>
            <w:bCs/>
            <w:noProof/>
            <w:sz w:val="24"/>
            <w:szCs w:val="24"/>
            <w:lang w:val="el-GR"/>
          </w:rPr>
          <w:t>77</w:t>
        </w:r>
        <w:r>
          <w:rPr>
            <w:sz w:val="24"/>
            <w:szCs w:val="24"/>
            <w:lang w:val="el-GR"/>
          </w:rPr>
          <w:fldChar w:fldCharType="end"/>
        </w:r>
        <w:r>
          <w:rPr>
            <w:sz w:val="24"/>
            <w:szCs w:val="24"/>
            <w:lang w:val="el-GR"/>
          </w:rPr>
          <w:t>,</w:t>
        </w:r>
        <w:r>
          <w:rPr>
            <w:sz w:val="24"/>
            <w:szCs w:val="24"/>
            <w:lang w:val="el-GR"/>
          </w:rPr>
          <w:fldChar w:fldCharType="begin"/>
        </w:r>
        <w:r>
          <w:rPr>
            <w:sz w:val="24"/>
            <w:szCs w:val="24"/>
            <w:lang w:val="el-GR"/>
          </w:rPr>
          <w:instrText xml:space="preserve"> REF _Ref78473460 \h </w:instrText>
        </w:r>
      </w:ins>
      <w:r>
        <w:rPr>
          <w:sz w:val="24"/>
          <w:szCs w:val="24"/>
          <w:lang w:val="el-GR"/>
        </w:rPr>
      </w:r>
      <w:r>
        <w:rPr>
          <w:sz w:val="24"/>
          <w:szCs w:val="24"/>
          <w:lang w:val="el-GR"/>
        </w:rPr>
        <w:fldChar w:fldCharType="separate"/>
      </w:r>
      <w:ins w:id="3105" w:author="GEORGILAS STYLIANOS" w:date="2021-08-07T21:13:00Z">
        <w:r w:rsidRPr="00866143">
          <w:rPr>
            <w:b/>
            <w:bCs/>
            <w:sz w:val="24"/>
            <w:szCs w:val="24"/>
            <w:lang w:val="el-GR"/>
          </w:rPr>
          <w:t xml:space="preserve">Εικόνα </w:t>
        </w:r>
        <w:r w:rsidRPr="00582156">
          <w:rPr>
            <w:b/>
            <w:bCs/>
            <w:noProof/>
            <w:sz w:val="24"/>
            <w:szCs w:val="24"/>
            <w:lang w:val="el-GR"/>
          </w:rPr>
          <w:t>78</w:t>
        </w:r>
        <w:r>
          <w:rPr>
            <w:sz w:val="24"/>
            <w:szCs w:val="24"/>
            <w:lang w:val="el-GR"/>
          </w:rPr>
          <w:fldChar w:fldCharType="end"/>
        </w:r>
        <w:r>
          <w:rPr>
            <w:sz w:val="24"/>
            <w:szCs w:val="24"/>
            <w:lang w:val="el-GR"/>
          </w:rPr>
          <w:t>,</w:t>
        </w:r>
        <w:r>
          <w:rPr>
            <w:sz w:val="24"/>
            <w:szCs w:val="24"/>
            <w:lang w:val="el-GR"/>
          </w:rPr>
          <w:fldChar w:fldCharType="begin"/>
        </w:r>
        <w:r>
          <w:rPr>
            <w:sz w:val="24"/>
            <w:szCs w:val="24"/>
            <w:lang w:val="el-GR"/>
          </w:rPr>
          <w:instrText xml:space="preserve"> REF _Ref78473471 \h </w:instrText>
        </w:r>
      </w:ins>
      <w:r>
        <w:rPr>
          <w:sz w:val="24"/>
          <w:szCs w:val="24"/>
          <w:lang w:val="el-GR"/>
        </w:rPr>
      </w:r>
      <w:r>
        <w:rPr>
          <w:sz w:val="24"/>
          <w:szCs w:val="24"/>
          <w:lang w:val="el-GR"/>
        </w:rPr>
        <w:fldChar w:fldCharType="separate"/>
      </w:r>
      <w:ins w:id="3106" w:author="GEORGILAS STYLIANOS" w:date="2021-08-07T21:13:00Z">
        <w:r w:rsidRPr="00233E93">
          <w:rPr>
            <w:b/>
            <w:bCs/>
            <w:sz w:val="24"/>
            <w:szCs w:val="24"/>
            <w:lang w:val="el-GR"/>
          </w:rPr>
          <w:t xml:space="preserve">Εικόνα </w:t>
        </w:r>
        <w:r w:rsidRPr="00582156">
          <w:rPr>
            <w:b/>
            <w:bCs/>
            <w:noProof/>
            <w:sz w:val="24"/>
            <w:szCs w:val="24"/>
            <w:lang w:val="el-GR"/>
          </w:rPr>
          <w:t>79</w:t>
        </w:r>
        <w:r>
          <w:rPr>
            <w:sz w:val="24"/>
            <w:szCs w:val="24"/>
            <w:lang w:val="el-GR"/>
          </w:rPr>
          <w:fldChar w:fldCharType="end"/>
        </w:r>
      </w:ins>
      <w:ins w:id="3107" w:author="GEORGILAS STYLIANOS" w:date="2021-08-07T21:12:00Z">
        <w:r>
          <w:rPr>
            <w:sz w:val="24"/>
            <w:szCs w:val="24"/>
            <w:lang w:val="el-GR"/>
          </w:rPr>
          <w:t>), σ</w:t>
        </w:r>
      </w:ins>
      <w:ins w:id="3108" w:author="GEORGILAS STYLIANOS" w:date="2021-08-07T21:08:00Z">
        <w:r w:rsidR="00ED2135">
          <w:rPr>
            <w:sz w:val="24"/>
            <w:szCs w:val="24"/>
            <w:lang w:val="el-GR"/>
          </w:rPr>
          <w:t xml:space="preserve">τον κάθετο άξονα παρουσιάζεται το πλήθος των </w:t>
        </w:r>
        <w:r w:rsidR="00ED2135">
          <w:rPr>
            <w:sz w:val="24"/>
            <w:szCs w:val="24"/>
          </w:rPr>
          <w:t>hashtags</w:t>
        </w:r>
        <w:r w:rsidR="00ED2135" w:rsidRPr="00ED2135">
          <w:rPr>
            <w:sz w:val="24"/>
            <w:szCs w:val="24"/>
            <w:lang w:val="el-GR"/>
            <w:rPrChange w:id="3109" w:author="GEORGILAS STYLIANOS" w:date="2021-08-07T21:08:00Z">
              <w:rPr>
                <w:sz w:val="24"/>
                <w:szCs w:val="24"/>
              </w:rPr>
            </w:rPrChange>
          </w:rPr>
          <w:t xml:space="preserve">, </w:t>
        </w:r>
        <w:r w:rsidR="00ED2135">
          <w:rPr>
            <w:sz w:val="24"/>
            <w:szCs w:val="24"/>
            <w:lang w:val="el-GR"/>
          </w:rPr>
          <w:t xml:space="preserve">ενώ στον οριζόντιο άξονα παρουσιάζονται τα 100 κορυφαία </w:t>
        </w:r>
        <w:r w:rsidR="00ED2135">
          <w:rPr>
            <w:sz w:val="24"/>
            <w:szCs w:val="24"/>
          </w:rPr>
          <w:t>hashtags</w:t>
        </w:r>
        <w:r w:rsidR="00ED2135" w:rsidRPr="00ED2135">
          <w:rPr>
            <w:sz w:val="24"/>
            <w:szCs w:val="24"/>
            <w:lang w:val="el-GR"/>
            <w:rPrChange w:id="3110" w:author="GEORGILAS STYLIANOS" w:date="2021-08-07T21:08:00Z">
              <w:rPr>
                <w:sz w:val="24"/>
                <w:szCs w:val="24"/>
              </w:rPr>
            </w:rPrChange>
          </w:rPr>
          <w:t xml:space="preserve">. </w:t>
        </w:r>
        <w:r w:rsidR="00ED2135">
          <w:rPr>
            <w:sz w:val="24"/>
            <w:szCs w:val="24"/>
            <w:lang w:val="el-GR"/>
          </w:rPr>
          <w:t>Με μπλε στή</w:t>
        </w:r>
      </w:ins>
      <w:ins w:id="3111" w:author="GEORGILAS STYLIANOS" w:date="2021-08-07T21:09:00Z">
        <w:r w:rsidR="00ED2135">
          <w:rPr>
            <w:sz w:val="24"/>
            <w:szCs w:val="24"/>
            <w:lang w:val="el-GR"/>
          </w:rPr>
          <w:t xml:space="preserve">λες παρουσιάζονται οι συνολικές εγγραφές κάθε </w:t>
        </w:r>
        <w:r w:rsidR="00ED2135">
          <w:rPr>
            <w:sz w:val="24"/>
            <w:szCs w:val="24"/>
          </w:rPr>
          <w:t>hashtag</w:t>
        </w:r>
        <w:r w:rsidR="00ED2135" w:rsidRPr="00ED2135">
          <w:rPr>
            <w:sz w:val="24"/>
            <w:szCs w:val="24"/>
            <w:lang w:val="el-GR"/>
            <w:rPrChange w:id="3112" w:author="GEORGILAS STYLIANOS" w:date="2021-08-07T21:09:00Z">
              <w:rPr>
                <w:sz w:val="24"/>
                <w:szCs w:val="24"/>
              </w:rPr>
            </w:rPrChange>
          </w:rPr>
          <w:t xml:space="preserve">, </w:t>
        </w:r>
        <w:r w:rsidR="00ED2135">
          <w:rPr>
            <w:sz w:val="24"/>
            <w:szCs w:val="24"/>
            <w:lang w:val="el-GR"/>
          </w:rPr>
          <w:t xml:space="preserve">ενώ με τις πορτοκαλί στήλες εμφανίζονται οι μέσοι όροι από εγγραφές που αναλογούν σε κάθε χρήστη που χρησιμοποίησε το εκάστοτε </w:t>
        </w:r>
        <w:r w:rsidR="00ED2135">
          <w:rPr>
            <w:sz w:val="24"/>
            <w:szCs w:val="24"/>
          </w:rPr>
          <w:t>hashtag</w:t>
        </w:r>
        <w:r w:rsidR="00ED2135" w:rsidRPr="00ED2135">
          <w:rPr>
            <w:sz w:val="24"/>
            <w:szCs w:val="24"/>
            <w:lang w:val="el-GR"/>
            <w:rPrChange w:id="3113" w:author="GEORGILAS STYLIANOS" w:date="2021-08-07T21:09:00Z">
              <w:rPr>
                <w:sz w:val="24"/>
                <w:szCs w:val="24"/>
              </w:rPr>
            </w:rPrChange>
          </w:rPr>
          <w:t xml:space="preserve">. </w:t>
        </w:r>
        <w:r w:rsidR="00ED2135">
          <w:rPr>
            <w:sz w:val="24"/>
            <w:szCs w:val="24"/>
            <w:lang w:val="el-GR"/>
          </w:rPr>
          <w:t>Τέλος, με μαύρη διακεκομμένη γραμμή εμφανίζεται η κατα</w:t>
        </w:r>
      </w:ins>
      <w:ins w:id="3114" w:author="GEORGILAS STYLIANOS" w:date="2021-08-07T21:10:00Z">
        <w:r w:rsidR="00ED2135">
          <w:rPr>
            <w:sz w:val="24"/>
            <w:szCs w:val="24"/>
            <w:lang w:val="el-GR"/>
          </w:rPr>
          <w:t>νομή νόμου δύναμης.</w:t>
        </w:r>
      </w:ins>
    </w:p>
    <w:p w14:paraId="67136E31" w14:textId="0109619F" w:rsidR="007C1DF7" w:rsidRDefault="005B720A" w:rsidP="00527B4F">
      <w:pPr>
        <w:rPr>
          <w:ins w:id="3115" w:author="Razis" w:date="2021-08-01T13:45:00Z"/>
          <w:sz w:val="24"/>
          <w:szCs w:val="24"/>
          <w:lang w:val="el-GR"/>
        </w:rPr>
      </w:pPr>
      <w:r w:rsidRPr="00233E93">
        <w:rPr>
          <w:sz w:val="24"/>
          <w:szCs w:val="24"/>
          <w:lang w:val="el-GR"/>
        </w:rPr>
        <w:t xml:space="preserve">Στην </w:t>
      </w:r>
      <w:commentRangeStart w:id="3116"/>
      <w:commentRangeStart w:id="3117"/>
      <w:r w:rsidR="00E20641" w:rsidRPr="00233E93">
        <w:rPr>
          <w:sz w:val="24"/>
          <w:szCs w:val="24"/>
          <w:lang w:val="el-GR"/>
        </w:rPr>
        <w:fldChar w:fldCharType="begin"/>
      </w:r>
      <w:r w:rsidR="00E20641" w:rsidRPr="00233E93">
        <w:rPr>
          <w:sz w:val="24"/>
          <w:szCs w:val="24"/>
          <w:lang w:val="el-GR"/>
        </w:rPr>
        <w:instrText xml:space="preserve"> REF _Ref78473448 \h </w:instrText>
      </w:r>
      <w:r w:rsidR="00233E93">
        <w:rPr>
          <w:sz w:val="24"/>
          <w:szCs w:val="24"/>
          <w:lang w:val="el-GR"/>
        </w:rPr>
        <w:instrText xml:space="preserve"> \* MERGEFORMAT </w:instrText>
      </w:r>
      <w:r w:rsidR="00E20641" w:rsidRPr="00233E93">
        <w:rPr>
          <w:sz w:val="24"/>
          <w:szCs w:val="24"/>
          <w:lang w:val="el-GR"/>
        </w:rPr>
      </w:r>
      <w:r w:rsidR="00E20641" w:rsidRPr="00233E93">
        <w:rPr>
          <w:sz w:val="24"/>
          <w:szCs w:val="24"/>
          <w:lang w:val="el-GR"/>
        </w:rPr>
        <w:fldChar w:fldCharType="separate"/>
      </w:r>
      <w:r w:rsidR="00E20641" w:rsidRPr="00233E93">
        <w:rPr>
          <w:b/>
          <w:bCs/>
          <w:sz w:val="24"/>
          <w:szCs w:val="24"/>
          <w:lang w:val="el-GR"/>
        </w:rPr>
        <w:t xml:space="preserve">Εικόνα </w:t>
      </w:r>
      <w:r w:rsidR="00E20641" w:rsidRPr="00233E93">
        <w:rPr>
          <w:b/>
          <w:bCs/>
          <w:noProof/>
          <w:sz w:val="24"/>
          <w:szCs w:val="24"/>
          <w:lang w:val="el-GR"/>
        </w:rPr>
        <w:t>77</w:t>
      </w:r>
      <w:r w:rsidR="00E20641" w:rsidRPr="00233E93">
        <w:rPr>
          <w:sz w:val="24"/>
          <w:szCs w:val="24"/>
          <w:lang w:val="el-GR"/>
        </w:rPr>
        <w:fldChar w:fldCharType="end"/>
      </w:r>
      <w:commentRangeEnd w:id="3116"/>
      <w:r w:rsidR="00DD31C7">
        <w:rPr>
          <w:rStyle w:val="CommentReference"/>
        </w:rPr>
        <w:commentReference w:id="3116"/>
      </w:r>
      <w:commentRangeEnd w:id="3117"/>
      <w:r w:rsidR="00F81E83">
        <w:rPr>
          <w:rStyle w:val="CommentReference"/>
        </w:rPr>
        <w:commentReference w:id="3117"/>
      </w:r>
      <w:r w:rsidR="00E20641" w:rsidRPr="00233E93">
        <w:rPr>
          <w:sz w:val="24"/>
          <w:szCs w:val="24"/>
          <w:lang w:val="el-GR"/>
        </w:rPr>
        <w:t xml:space="preserve"> </w:t>
      </w:r>
      <w:r w:rsidRPr="00233E93">
        <w:rPr>
          <w:sz w:val="24"/>
          <w:szCs w:val="24"/>
          <w:lang w:val="el-GR"/>
        </w:rPr>
        <w:t xml:space="preserve">βλέπουμε την περίπτωση του </w:t>
      </w:r>
      <w:r w:rsidRPr="00233E93">
        <w:rPr>
          <w:sz w:val="24"/>
          <w:szCs w:val="24"/>
        </w:rPr>
        <w:t>Facebook</w:t>
      </w:r>
      <w:r w:rsidRPr="00233E93">
        <w:rPr>
          <w:sz w:val="24"/>
          <w:szCs w:val="24"/>
          <w:lang w:val="el-GR"/>
        </w:rPr>
        <w:t xml:space="preserve">, όπου παρατηρούμε πως </w:t>
      </w:r>
      <w:ins w:id="3118" w:author="GEORGILAS STYLIANOS" w:date="2021-08-07T21:15:00Z">
        <w:r w:rsidR="00F81E83">
          <w:rPr>
            <w:sz w:val="24"/>
            <w:szCs w:val="24"/>
            <w:lang w:val="el-GR"/>
          </w:rPr>
          <w:t xml:space="preserve">πέρα από ελάχιστες </w:t>
        </w:r>
        <w:proofErr w:type="spellStart"/>
        <w:r w:rsidR="00F81E83">
          <w:rPr>
            <w:sz w:val="24"/>
            <w:szCs w:val="24"/>
            <w:lang w:val="el-GR"/>
          </w:rPr>
          <w:t>εξαιρέσεις,</w:t>
        </w:r>
      </w:ins>
      <w:r w:rsidRPr="00233E93">
        <w:rPr>
          <w:sz w:val="24"/>
          <w:szCs w:val="24"/>
          <w:lang w:val="el-GR"/>
        </w:rPr>
        <w:t>οι</w:t>
      </w:r>
      <w:proofErr w:type="spellEnd"/>
      <w:r w:rsidRPr="00233E93">
        <w:rPr>
          <w:sz w:val="24"/>
          <w:szCs w:val="24"/>
          <w:lang w:val="el-GR"/>
        </w:rPr>
        <w:t xml:space="preserve"> τιμές </w:t>
      </w:r>
      <w:del w:id="3119" w:author="Razis" w:date="2021-08-01T13:43:00Z">
        <w:r w:rsidRPr="00233E93" w:rsidDel="00DD31C7">
          <w:rPr>
            <w:sz w:val="24"/>
            <w:szCs w:val="24"/>
            <w:lang w:val="el-GR"/>
          </w:rPr>
          <w:delText xml:space="preserve">δεν ξεφεύγουν καθόλου </w:delText>
        </w:r>
      </w:del>
      <w:del w:id="3120" w:author="GEORGILAS STYLIANOS" w:date="2021-08-07T21:16:00Z">
        <w:r w:rsidRPr="00233E93" w:rsidDel="00F81E83">
          <w:rPr>
            <w:sz w:val="24"/>
            <w:szCs w:val="24"/>
            <w:lang w:val="el-GR"/>
          </w:rPr>
          <w:delText>από</w:delText>
        </w:r>
      </w:del>
      <w:ins w:id="3121" w:author="Razis" w:date="2021-08-01T13:43:00Z">
        <w:del w:id="3122" w:author="GEORGILAS STYLIANOS" w:date="2021-08-07T21:16:00Z">
          <w:r w:rsidR="00DD31C7" w:rsidDel="00F81E83">
            <w:rPr>
              <w:sz w:val="24"/>
              <w:szCs w:val="24"/>
              <w:lang w:val="el-GR"/>
            </w:rPr>
            <w:delText>ακολουθούν</w:delText>
          </w:r>
        </w:del>
      </w:ins>
      <w:del w:id="3123" w:author="GEORGILAS STYLIANOS" w:date="2021-08-07T21:16:00Z">
        <w:r w:rsidRPr="00233E93" w:rsidDel="00F81E83">
          <w:rPr>
            <w:sz w:val="24"/>
            <w:szCs w:val="24"/>
            <w:lang w:val="el-GR"/>
          </w:rPr>
          <w:delText xml:space="preserve"> την </w:delText>
        </w:r>
        <w:commentRangeStart w:id="3124"/>
        <w:commentRangeStart w:id="3125"/>
        <w:r w:rsidRPr="00233E93" w:rsidDel="00F81E83">
          <w:rPr>
            <w:sz w:val="24"/>
            <w:szCs w:val="24"/>
            <w:lang w:val="el-GR"/>
          </w:rPr>
          <w:delText>κατανομή δυνάμεων</w:delText>
        </w:r>
        <w:commentRangeEnd w:id="3124"/>
        <w:r w:rsidR="00DD31C7" w:rsidDel="00F81E83">
          <w:rPr>
            <w:rStyle w:val="CommentReference"/>
          </w:rPr>
          <w:commentReference w:id="3124"/>
        </w:r>
      </w:del>
      <w:commentRangeEnd w:id="3125"/>
      <w:r w:rsidR="00F81E83">
        <w:rPr>
          <w:rStyle w:val="CommentReference"/>
        </w:rPr>
        <w:commentReference w:id="3125"/>
      </w:r>
      <w:ins w:id="3126" w:author="GEORGILAS STYLIANOS" w:date="2021-08-07T21:16:00Z">
        <w:r w:rsidR="00F81E83">
          <w:rPr>
            <w:sz w:val="24"/>
            <w:szCs w:val="24"/>
            <w:lang w:val="el-GR"/>
          </w:rPr>
          <w:t xml:space="preserve"> των συνολικών εγγραφών με αυτές των μέσων όρων ταυτίζονται</w:t>
        </w:r>
      </w:ins>
      <w:r w:rsidRPr="00233E93">
        <w:rPr>
          <w:sz w:val="24"/>
          <w:szCs w:val="24"/>
          <w:lang w:val="el-GR"/>
        </w:rPr>
        <w:t xml:space="preserve">, γεγονός που </w:t>
      </w:r>
      <w:del w:id="3127" w:author="Razis" w:date="2021-08-01T13:44:00Z">
        <w:r w:rsidRPr="00233E93" w:rsidDel="00DD31C7">
          <w:rPr>
            <w:sz w:val="24"/>
            <w:szCs w:val="24"/>
            <w:lang w:val="el-GR"/>
          </w:rPr>
          <w:delText>συσχετίζεται σίγουρα με</w:delText>
        </w:r>
      </w:del>
      <w:ins w:id="3128" w:author="Razis" w:date="2021-08-01T13:44:00Z">
        <w:r w:rsidR="00DD31C7">
          <w:rPr>
            <w:sz w:val="24"/>
            <w:szCs w:val="24"/>
            <w:lang w:val="el-GR"/>
          </w:rPr>
          <w:t>οφείλεται στο</w:t>
        </w:r>
      </w:ins>
      <w:del w:id="3129" w:author="Razis" w:date="2021-08-01T13:44:00Z">
        <w:r w:rsidRPr="00233E93" w:rsidDel="00DD31C7">
          <w:rPr>
            <w:sz w:val="24"/>
            <w:szCs w:val="24"/>
            <w:lang w:val="el-GR"/>
          </w:rPr>
          <w:delText xml:space="preserve"> το</w:delText>
        </w:r>
      </w:del>
      <w:r w:rsidRPr="00233E93">
        <w:rPr>
          <w:sz w:val="24"/>
          <w:szCs w:val="24"/>
          <w:lang w:val="el-GR"/>
        </w:rPr>
        <w:t xml:space="preserve"> ότι τα </w:t>
      </w:r>
      <w:r w:rsidRPr="00233E93">
        <w:rPr>
          <w:sz w:val="24"/>
          <w:szCs w:val="24"/>
        </w:rPr>
        <w:t>hashtags</w:t>
      </w:r>
      <w:r w:rsidRPr="00233E93">
        <w:rPr>
          <w:sz w:val="24"/>
          <w:szCs w:val="24"/>
          <w:lang w:val="el-GR"/>
        </w:rPr>
        <w:t xml:space="preserve"> δεν είναι τόσο διαδεδομένα σε αυτό το </w:t>
      </w:r>
      <w:del w:id="3130" w:author="GEORGILAS STYLIANOS" w:date="2021-08-07T14:19:00Z">
        <w:r w:rsidR="002309C0" w:rsidDel="0092709A">
          <w:rPr>
            <w:rFonts w:ascii="Calibri" w:eastAsia="Calibri" w:hAnsi="Calibri" w:cs="Calibri"/>
            <w:bCs/>
            <w:sz w:val="24"/>
            <w:szCs w:val="24"/>
            <w:lang w:val="el-GR"/>
          </w:rPr>
          <w:delText>Κ.Δ.</w:delText>
        </w:r>
      </w:del>
      <w:ins w:id="3131" w:author="GEORGILAS STYLIANOS" w:date="2021-08-07T14:19:00Z">
        <w:r w:rsidR="0092709A">
          <w:rPr>
            <w:rFonts w:ascii="Calibri" w:eastAsia="Calibri" w:hAnsi="Calibri" w:cs="Calibri"/>
            <w:bCs/>
            <w:sz w:val="24"/>
            <w:szCs w:val="24"/>
            <w:lang w:val="el-GR"/>
          </w:rPr>
          <w:t>ΚΔ</w:t>
        </w:r>
      </w:ins>
      <w:r w:rsidR="002309C0">
        <w:rPr>
          <w:rFonts w:ascii="Calibri" w:eastAsia="Calibri" w:hAnsi="Calibri" w:cs="Calibri"/>
          <w:bCs/>
          <w:sz w:val="24"/>
          <w:szCs w:val="24"/>
          <w:lang w:val="el-GR"/>
        </w:rPr>
        <w:t xml:space="preserve"> </w:t>
      </w:r>
      <w:r w:rsidRPr="00233E93">
        <w:rPr>
          <w:sz w:val="24"/>
          <w:szCs w:val="24"/>
          <w:lang w:val="el-GR"/>
        </w:rPr>
        <w:t xml:space="preserve">, κάτι που δείξαμε </w:t>
      </w:r>
      <w:del w:id="3132" w:author="Razis" w:date="2021-08-01T13:45:00Z">
        <w:r w:rsidRPr="00233E93" w:rsidDel="00DD31C7">
          <w:rPr>
            <w:sz w:val="24"/>
            <w:szCs w:val="24"/>
            <w:lang w:val="el-GR"/>
          </w:rPr>
          <w:delText xml:space="preserve">στην </w:delText>
        </w:r>
      </w:del>
      <w:ins w:id="3133" w:author="Razis" w:date="2021-08-01T13:45:00Z">
        <w:r w:rsidR="00DD31C7">
          <w:rPr>
            <w:sz w:val="24"/>
            <w:szCs w:val="24"/>
            <w:lang w:val="el-GR"/>
          </w:rPr>
          <w:t>στο</w:t>
        </w:r>
        <w:r w:rsidR="00DD31C7" w:rsidRPr="00233E93">
          <w:rPr>
            <w:sz w:val="24"/>
            <w:szCs w:val="24"/>
            <w:lang w:val="el-GR"/>
          </w:rPr>
          <w:t xml:space="preserve"> </w:t>
        </w:r>
      </w:ins>
      <w:r w:rsidRPr="00233E93">
        <w:rPr>
          <w:sz w:val="24"/>
          <w:szCs w:val="24"/>
          <w:lang w:val="el-GR"/>
        </w:rPr>
        <w:t xml:space="preserve">προηγούμενη </w:t>
      </w:r>
      <w:del w:id="3134" w:author="Razis" w:date="2021-08-01T13:45:00Z">
        <w:r w:rsidRPr="00233E93" w:rsidDel="00DD31C7">
          <w:rPr>
            <w:sz w:val="24"/>
            <w:szCs w:val="24"/>
            <w:lang w:val="el-GR"/>
          </w:rPr>
          <w:delText>παράγραφο</w:delText>
        </w:r>
      </w:del>
      <w:ins w:id="3135" w:author="Razis" w:date="2021-08-01T13:45:00Z">
        <w:r w:rsidR="00DD31C7">
          <w:rPr>
            <w:sz w:val="24"/>
            <w:szCs w:val="24"/>
            <w:lang w:val="el-GR"/>
          </w:rPr>
          <w:t xml:space="preserve">πείραμα </w:t>
        </w:r>
      </w:ins>
      <w:ins w:id="3136" w:author="GEORGILAS STYLIANOS" w:date="2021-08-07T21:11:00Z">
        <w:r w:rsidR="00ED2135">
          <w:rPr>
            <w:sz w:val="24"/>
            <w:szCs w:val="24"/>
            <w:lang w:val="el-GR"/>
          </w:rPr>
          <w:t>(</w:t>
        </w:r>
        <w:r w:rsidR="00ED2135">
          <w:rPr>
            <w:sz w:val="24"/>
            <w:szCs w:val="24"/>
            <w:lang w:val="el-GR"/>
          </w:rPr>
          <w:fldChar w:fldCharType="begin"/>
        </w:r>
        <w:r w:rsidR="00ED2135">
          <w:rPr>
            <w:sz w:val="24"/>
            <w:szCs w:val="24"/>
            <w:lang w:val="el-GR"/>
          </w:rPr>
          <w:instrText xml:space="preserve"> REF _Ref78473435 \h </w:instrText>
        </w:r>
      </w:ins>
      <w:r w:rsidR="00ED2135">
        <w:rPr>
          <w:sz w:val="24"/>
          <w:szCs w:val="24"/>
          <w:lang w:val="el-GR"/>
        </w:rPr>
      </w:r>
      <w:r w:rsidR="00ED2135">
        <w:rPr>
          <w:sz w:val="24"/>
          <w:szCs w:val="24"/>
          <w:lang w:val="el-GR"/>
        </w:rPr>
        <w:fldChar w:fldCharType="separate"/>
      </w:r>
      <w:ins w:id="3137" w:author="GEORGILAS STYLIANOS" w:date="2021-08-07T21:11:00Z">
        <w:r w:rsidR="00ED2135" w:rsidRPr="00B03062">
          <w:rPr>
            <w:b/>
            <w:bCs/>
            <w:sz w:val="24"/>
            <w:szCs w:val="24"/>
            <w:lang w:val="el-GR"/>
          </w:rPr>
          <w:t xml:space="preserve">Εικόνα </w:t>
        </w:r>
        <w:r w:rsidR="00ED2135" w:rsidRPr="00582156">
          <w:rPr>
            <w:b/>
            <w:bCs/>
            <w:noProof/>
            <w:sz w:val="24"/>
            <w:szCs w:val="24"/>
            <w:lang w:val="el-GR"/>
          </w:rPr>
          <w:t>76</w:t>
        </w:r>
        <w:r w:rsidR="00ED2135">
          <w:rPr>
            <w:sz w:val="24"/>
            <w:szCs w:val="24"/>
            <w:lang w:val="el-GR"/>
          </w:rPr>
          <w:fldChar w:fldCharType="end"/>
        </w:r>
        <w:r w:rsidR="00ED2135">
          <w:rPr>
            <w:sz w:val="24"/>
            <w:szCs w:val="24"/>
            <w:lang w:val="el-GR"/>
          </w:rPr>
          <w:t>)</w:t>
        </w:r>
      </w:ins>
      <w:ins w:id="3138" w:author="GEORGILAS STYLIANOS" w:date="2021-08-07T21:15:00Z">
        <w:r w:rsidR="00F81E83">
          <w:rPr>
            <w:sz w:val="24"/>
            <w:szCs w:val="24"/>
            <w:lang w:val="el-GR"/>
          </w:rPr>
          <w:t>.</w:t>
        </w:r>
      </w:ins>
      <w:ins w:id="3139" w:author="GEORGILAS STYLIANOS" w:date="2021-08-07T21:11:00Z">
        <w:r w:rsidR="00ED2135">
          <w:rPr>
            <w:sz w:val="24"/>
            <w:szCs w:val="24"/>
            <w:lang w:val="el-GR"/>
          </w:rPr>
          <w:t xml:space="preserve"> </w:t>
        </w:r>
      </w:ins>
      <w:ins w:id="3140" w:author="Razis" w:date="2021-08-01T13:45:00Z">
        <w:del w:id="3141" w:author="GEORGILAS STYLIANOS" w:date="2021-08-07T21:10:00Z">
          <w:r w:rsidR="00DD31C7" w:rsidRPr="00DD31C7" w:rsidDel="00ED2135">
            <w:rPr>
              <w:sz w:val="24"/>
              <w:szCs w:val="24"/>
              <w:highlight w:val="yellow"/>
              <w:lang w:val="el-GR"/>
              <w:rPrChange w:id="3142" w:author="Razis" w:date="2021-08-01T13:45:00Z">
                <w:rPr>
                  <w:sz w:val="24"/>
                  <w:szCs w:val="24"/>
                  <w:lang w:val="el-GR"/>
                </w:rPr>
              </w:rPrChange>
            </w:rPr>
            <w:delText>++ Εικόνα</w:delText>
          </w:r>
        </w:del>
      </w:ins>
      <w:del w:id="3143" w:author="GEORGILAS STYLIANOS" w:date="2021-08-07T21:10:00Z">
        <w:r w:rsidRPr="00233E93" w:rsidDel="00ED2135">
          <w:rPr>
            <w:sz w:val="24"/>
            <w:szCs w:val="24"/>
            <w:lang w:val="el-GR"/>
          </w:rPr>
          <w:delText xml:space="preserve">. </w:delText>
        </w:r>
      </w:del>
      <w:ins w:id="3144" w:author="GEORGILAS STYLIANOS" w:date="2021-08-07T21:37:00Z">
        <w:r w:rsidR="00D77F83">
          <w:rPr>
            <w:sz w:val="24"/>
            <w:szCs w:val="24"/>
            <w:lang w:val="el-GR"/>
          </w:rPr>
          <w:t xml:space="preserve">Πέρα από τις αυξομειώσεις παρατηρούμε πως σε αυτό το </w:t>
        </w:r>
      </w:ins>
      <w:ins w:id="3145" w:author="GEORGILAS STYLIANOS" w:date="2021-08-07T21:38:00Z">
        <w:r w:rsidR="00D77F83">
          <w:rPr>
            <w:sz w:val="24"/>
            <w:szCs w:val="24"/>
            <w:lang w:val="el-GR"/>
          </w:rPr>
          <w:t>γράφημα έχουμε δύο τιμές οι οποίες διαφέρουν κατά πολύ από τις άλλες, αντί για μία που συνήθως ορίζει η κατανομή νόμου δύναμης.</w:t>
        </w:r>
      </w:ins>
    </w:p>
    <w:p w14:paraId="0AB896A7" w14:textId="0856A9F4" w:rsidR="00DD31C7" w:rsidRPr="00A84722" w:rsidRDefault="00DD31C7" w:rsidP="00527B4F">
      <w:pPr>
        <w:rPr>
          <w:sz w:val="24"/>
          <w:szCs w:val="24"/>
          <w:vertAlign w:val="subscript"/>
          <w:lang w:val="el-GR"/>
          <w:rPrChange w:id="3146" w:author="GEORGILAS STYLIANOS" w:date="2021-08-05T12:33:00Z">
            <w:rPr>
              <w:sz w:val="24"/>
              <w:szCs w:val="24"/>
              <w:lang w:val="el-GR"/>
            </w:rPr>
          </w:rPrChange>
        </w:rPr>
      </w:pPr>
      <w:ins w:id="3147" w:author="Razis" w:date="2021-08-01T13:45:00Z">
        <w:del w:id="3148" w:author="GEORGILAS STYLIANOS" w:date="2021-08-07T21:12:00Z">
          <w:r w:rsidRPr="00DD31C7" w:rsidDel="00ED2135">
            <w:rPr>
              <w:sz w:val="24"/>
              <w:szCs w:val="24"/>
              <w:highlight w:val="yellow"/>
              <w:lang w:val="el-GR"/>
              <w:rPrChange w:id="3149" w:author="Razis" w:date="2021-08-01T13:45:00Z">
                <w:rPr>
                  <w:sz w:val="24"/>
                  <w:szCs w:val="24"/>
                  <w:lang w:val="el-GR"/>
                </w:rPr>
              </w:rPrChange>
            </w:rPr>
            <w:delText>+ ανάλυση της εικόνας 77</w:delText>
          </w:r>
        </w:del>
      </w:ins>
    </w:p>
    <w:p w14:paraId="2348FC23" w14:textId="77777777" w:rsidR="00866143" w:rsidRPr="00866143" w:rsidRDefault="00866143" w:rsidP="00527B4F">
      <w:pPr>
        <w:rPr>
          <w:sz w:val="28"/>
          <w:szCs w:val="28"/>
          <w:lang w:val="el-GR"/>
        </w:rPr>
      </w:pPr>
    </w:p>
    <w:p w14:paraId="3B742C37" w14:textId="77777777" w:rsidR="00866143" w:rsidRDefault="00866143" w:rsidP="00233E93">
      <w:pPr>
        <w:keepNext/>
        <w:spacing w:after="0" w:line="240" w:lineRule="auto"/>
        <w:jc w:val="center"/>
      </w:pPr>
      <w:r w:rsidRPr="00866143">
        <w:rPr>
          <w:noProof/>
        </w:rPr>
        <w:lastRenderedPageBreak/>
        <w:drawing>
          <wp:inline distT="0" distB="0" distL="0" distR="0" wp14:anchorId="6E20A9D2" wp14:editId="47832012">
            <wp:extent cx="5943600" cy="3116911"/>
            <wp:effectExtent l="0" t="0" r="0" b="0"/>
            <wp:docPr id="115" name="Picture 11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with low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7365" cy="3118885"/>
                    </a:xfrm>
                    <a:prstGeom prst="rect">
                      <a:avLst/>
                    </a:prstGeom>
                    <a:noFill/>
                    <a:ln>
                      <a:noFill/>
                    </a:ln>
                  </pic:spPr>
                </pic:pic>
              </a:graphicData>
            </a:graphic>
          </wp:inline>
        </w:drawing>
      </w:r>
    </w:p>
    <w:p w14:paraId="761FCF54" w14:textId="78F10E78" w:rsidR="00866143" w:rsidRPr="00866143" w:rsidRDefault="00866143" w:rsidP="00233E93">
      <w:pPr>
        <w:pStyle w:val="Caption"/>
        <w:jc w:val="center"/>
        <w:rPr>
          <w:rFonts w:ascii="Times New Roman" w:eastAsia="Times New Roman" w:hAnsi="Times New Roman" w:cs="Times New Roman"/>
          <w:b/>
          <w:bCs/>
          <w:color w:val="auto"/>
          <w:sz w:val="24"/>
          <w:szCs w:val="24"/>
          <w:lang w:val="el-GR"/>
        </w:rPr>
      </w:pPr>
      <w:bookmarkStart w:id="3150" w:name="_Ref78473448"/>
      <w:bookmarkStart w:id="3151" w:name="_Toc78469348"/>
      <w:bookmarkStart w:id="3152" w:name="_Toc78589234"/>
      <w:bookmarkStart w:id="3153" w:name="_Toc78604324"/>
      <w:r w:rsidRPr="00866143">
        <w:rPr>
          <w:b/>
          <w:bCs/>
          <w:color w:val="auto"/>
          <w:sz w:val="24"/>
          <w:szCs w:val="24"/>
          <w:lang w:val="el-GR"/>
        </w:rPr>
        <w:t xml:space="preserve">Εικόνα </w:t>
      </w:r>
      <w:r w:rsidRPr="00866143">
        <w:rPr>
          <w:b/>
          <w:bCs/>
          <w:color w:val="auto"/>
          <w:sz w:val="24"/>
          <w:szCs w:val="24"/>
        </w:rPr>
        <w:fldChar w:fldCharType="begin"/>
      </w:r>
      <w:r w:rsidRPr="00866143">
        <w:rPr>
          <w:b/>
          <w:bCs/>
          <w:color w:val="auto"/>
          <w:sz w:val="24"/>
          <w:szCs w:val="24"/>
          <w:lang w:val="el-GR"/>
        </w:rPr>
        <w:instrText xml:space="preserve"> </w:instrText>
      </w:r>
      <w:r w:rsidRPr="00866143">
        <w:rPr>
          <w:b/>
          <w:bCs/>
          <w:color w:val="auto"/>
          <w:sz w:val="24"/>
          <w:szCs w:val="24"/>
        </w:rPr>
        <w:instrText>SEQ</w:instrText>
      </w:r>
      <w:r w:rsidRPr="00866143">
        <w:rPr>
          <w:b/>
          <w:bCs/>
          <w:color w:val="auto"/>
          <w:sz w:val="24"/>
          <w:szCs w:val="24"/>
          <w:lang w:val="el-GR"/>
        </w:rPr>
        <w:instrText xml:space="preserve"> Εικόνα \* </w:instrText>
      </w:r>
      <w:r w:rsidRPr="00866143">
        <w:rPr>
          <w:b/>
          <w:bCs/>
          <w:color w:val="auto"/>
          <w:sz w:val="24"/>
          <w:szCs w:val="24"/>
        </w:rPr>
        <w:instrText>ARABIC</w:instrText>
      </w:r>
      <w:r w:rsidRPr="00866143">
        <w:rPr>
          <w:b/>
          <w:bCs/>
          <w:color w:val="auto"/>
          <w:sz w:val="24"/>
          <w:szCs w:val="24"/>
          <w:lang w:val="el-GR"/>
        </w:rPr>
        <w:instrText xml:space="preserve"> </w:instrText>
      </w:r>
      <w:r w:rsidRPr="00866143">
        <w:rPr>
          <w:b/>
          <w:bCs/>
          <w:color w:val="auto"/>
          <w:sz w:val="24"/>
          <w:szCs w:val="24"/>
        </w:rPr>
        <w:fldChar w:fldCharType="separate"/>
      </w:r>
      <w:r w:rsidR="00582156" w:rsidRPr="00582156">
        <w:rPr>
          <w:b/>
          <w:bCs/>
          <w:noProof/>
          <w:color w:val="auto"/>
          <w:sz w:val="24"/>
          <w:szCs w:val="24"/>
          <w:lang w:val="el-GR"/>
        </w:rPr>
        <w:t>77</w:t>
      </w:r>
      <w:r w:rsidRPr="00866143">
        <w:rPr>
          <w:b/>
          <w:bCs/>
          <w:color w:val="auto"/>
          <w:sz w:val="24"/>
          <w:szCs w:val="24"/>
        </w:rPr>
        <w:fldChar w:fldCharType="end"/>
      </w:r>
      <w:bookmarkEnd w:id="3150"/>
      <w:r w:rsidRPr="00866143">
        <w:rPr>
          <w:b/>
          <w:bCs/>
          <w:color w:val="auto"/>
          <w:sz w:val="24"/>
          <w:szCs w:val="24"/>
          <w:lang w:val="el-GR"/>
        </w:rPr>
        <w:t xml:space="preserve">: </w:t>
      </w:r>
      <w:r w:rsidRPr="00866143">
        <w:rPr>
          <w:b/>
          <w:bCs/>
          <w:color w:val="auto"/>
          <w:sz w:val="24"/>
          <w:szCs w:val="24"/>
        </w:rPr>
        <w:t>Average</w:t>
      </w:r>
      <w:r w:rsidRPr="00866143">
        <w:rPr>
          <w:b/>
          <w:bCs/>
          <w:color w:val="auto"/>
          <w:sz w:val="24"/>
          <w:szCs w:val="24"/>
          <w:lang w:val="el-GR"/>
        </w:rPr>
        <w:t xml:space="preserve"> </w:t>
      </w:r>
      <w:r w:rsidRPr="00866143">
        <w:rPr>
          <w:b/>
          <w:bCs/>
          <w:color w:val="auto"/>
          <w:sz w:val="24"/>
          <w:szCs w:val="24"/>
        </w:rPr>
        <w:t>Hashtags</w:t>
      </w:r>
      <w:r w:rsidRPr="00866143">
        <w:rPr>
          <w:b/>
          <w:bCs/>
          <w:color w:val="auto"/>
          <w:sz w:val="24"/>
          <w:szCs w:val="24"/>
          <w:lang w:val="el-GR"/>
        </w:rPr>
        <w:t xml:space="preserve"> - </w:t>
      </w:r>
      <w:r w:rsidRPr="00866143">
        <w:rPr>
          <w:b/>
          <w:bCs/>
          <w:color w:val="auto"/>
          <w:sz w:val="24"/>
          <w:szCs w:val="24"/>
        </w:rPr>
        <w:t>Facebook</w:t>
      </w:r>
      <w:bookmarkEnd w:id="3151"/>
      <w:bookmarkEnd w:id="3152"/>
      <w:bookmarkEnd w:id="3153"/>
    </w:p>
    <w:p w14:paraId="35D90439" w14:textId="77941FF7" w:rsidR="00866143" w:rsidRPr="00D77F83" w:rsidRDefault="00C74EE3" w:rsidP="00527B4F">
      <w:pPr>
        <w:rPr>
          <w:sz w:val="24"/>
          <w:szCs w:val="24"/>
          <w:lang w:val="el-GR"/>
          <w:rPrChange w:id="3154" w:author="GEORGILAS STYLIANOS" w:date="2021-08-07T21:38:00Z">
            <w:rPr>
              <w:sz w:val="28"/>
              <w:szCs w:val="28"/>
              <w:lang w:val="el-GR"/>
            </w:rPr>
          </w:rPrChange>
        </w:rPr>
      </w:pPr>
      <w:r w:rsidRPr="00D77F83">
        <w:rPr>
          <w:sz w:val="24"/>
          <w:szCs w:val="24"/>
          <w:lang w:val="el-GR"/>
          <w:rPrChange w:id="3155" w:author="GEORGILAS STYLIANOS" w:date="2021-08-07T21:38:00Z">
            <w:rPr>
              <w:sz w:val="28"/>
              <w:szCs w:val="28"/>
              <w:lang w:val="el-GR"/>
            </w:rPr>
          </w:rPrChange>
        </w:rPr>
        <w:t xml:space="preserve">Στην </w:t>
      </w:r>
      <w:r w:rsidR="00E20641" w:rsidRPr="00D77F83">
        <w:rPr>
          <w:sz w:val="24"/>
          <w:szCs w:val="24"/>
          <w:lang w:val="el-GR"/>
          <w:rPrChange w:id="3156" w:author="GEORGILAS STYLIANOS" w:date="2021-08-07T21:38:00Z">
            <w:rPr>
              <w:sz w:val="28"/>
              <w:szCs w:val="28"/>
              <w:lang w:val="el-GR"/>
            </w:rPr>
          </w:rPrChange>
        </w:rPr>
        <w:fldChar w:fldCharType="begin"/>
      </w:r>
      <w:r w:rsidR="00E20641" w:rsidRPr="00D77F83">
        <w:rPr>
          <w:sz w:val="24"/>
          <w:szCs w:val="24"/>
          <w:lang w:val="el-GR"/>
          <w:rPrChange w:id="3157" w:author="GEORGILAS STYLIANOS" w:date="2021-08-07T21:38:00Z">
            <w:rPr>
              <w:sz w:val="28"/>
              <w:szCs w:val="28"/>
              <w:lang w:val="el-GR"/>
            </w:rPr>
          </w:rPrChange>
        </w:rPr>
        <w:instrText xml:space="preserve"> REF _Ref78473460 \h </w:instrText>
      </w:r>
      <w:r w:rsidR="00D77F83">
        <w:rPr>
          <w:sz w:val="24"/>
          <w:szCs w:val="24"/>
          <w:lang w:val="el-GR"/>
        </w:rPr>
        <w:instrText xml:space="preserve"> \* MERGEFORMAT </w:instrText>
      </w:r>
      <w:r w:rsidR="00E20641" w:rsidRPr="00D77F83">
        <w:rPr>
          <w:sz w:val="24"/>
          <w:szCs w:val="24"/>
          <w:lang w:val="el-GR"/>
          <w:rPrChange w:id="3158" w:author="GEORGILAS STYLIANOS" w:date="2021-08-07T21:38:00Z">
            <w:rPr>
              <w:sz w:val="24"/>
              <w:szCs w:val="24"/>
              <w:lang w:val="el-GR"/>
            </w:rPr>
          </w:rPrChange>
        </w:rPr>
      </w:r>
      <w:r w:rsidR="00E20641" w:rsidRPr="00D77F83">
        <w:rPr>
          <w:sz w:val="24"/>
          <w:szCs w:val="24"/>
          <w:lang w:val="el-GR"/>
          <w:rPrChange w:id="3159" w:author="GEORGILAS STYLIANOS" w:date="2021-08-07T21:38:00Z">
            <w:rPr>
              <w:sz w:val="28"/>
              <w:szCs w:val="28"/>
              <w:lang w:val="el-GR"/>
            </w:rPr>
          </w:rPrChange>
        </w:rPr>
        <w:fldChar w:fldCharType="separate"/>
      </w:r>
      <w:r w:rsidR="00E20641" w:rsidRPr="00D77F83">
        <w:rPr>
          <w:b/>
          <w:bCs/>
          <w:sz w:val="24"/>
          <w:szCs w:val="24"/>
          <w:lang w:val="el-GR"/>
        </w:rPr>
        <w:t xml:space="preserve">Εικόνα </w:t>
      </w:r>
      <w:r w:rsidR="00E20641" w:rsidRPr="00D77F83">
        <w:rPr>
          <w:b/>
          <w:bCs/>
          <w:noProof/>
          <w:sz w:val="24"/>
          <w:szCs w:val="24"/>
          <w:lang w:val="el-GR"/>
        </w:rPr>
        <w:t>78</w:t>
      </w:r>
      <w:r w:rsidR="00E20641" w:rsidRPr="00D77F83">
        <w:rPr>
          <w:sz w:val="24"/>
          <w:szCs w:val="24"/>
          <w:lang w:val="el-GR"/>
          <w:rPrChange w:id="3160" w:author="GEORGILAS STYLIANOS" w:date="2021-08-07T21:38:00Z">
            <w:rPr>
              <w:sz w:val="28"/>
              <w:szCs w:val="28"/>
              <w:lang w:val="el-GR"/>
            </w:rPr>
          </w:rPrChange>
        </w:rPr>
        <w:fldChar w:fldCharType="end"/>
      </w:r>
      <w:r w:rsidRPr="00D77F83">
        <w:rPr>
          <w:sz w:val="24"/>
          <w:szCs w:val="24"/>
          <w:lang w:val="el-GR"/>
          <w:rPrChange w:id="3161" w:author="GEORGILAS STYLIANOS" w:date="2021-08-07T21:38:00Z">
            <w:rPr>
              <w:sz w:val="28"/>
              <w:szCs w:val="28"/>
              <w:lang w:val="el-GR"/>
            </w:rPr>
          </w:rPrChange>
        </w:rPr>
        <w:t xml:space="preserve"> βλέπουμε την περίπτωση του </w:t>
      </w:r>
      <w:r w:rsidRPr="00D77F83">
        <w:rPr>
          <w:sz w:val="24"/>
          <w:szCs w:val="24"/>
          <w:rPrChange w:id="3162" w:author="GEORGILAS STYLIANOS" w:date="2021-08-07T21:38:00Z">
            <w:rPr>
              <w:sz w:val="28"/>
              <w:szCs w:val="28"/>
            </w:rPr>
          </w:rPrChange>
        </w:rPr>
        <w:t>Twitter</w:t>
      </w:r>
      <w:r w:rsidRPr="00D77F83">
        <w:rPr>
          <w:sz w:val="24"/>
          <w:szCs w:val="24"/>
          <w:lang w:val="el-GR"/>
          <w:rPrChange w:id="3163" w:author="GEORGILAS STYLIANOS" w:date="2021-08-07T21:38:00Z">
            <w:rPr>
              <w:sz w:val="28"/>
              <w:szCs w:val="28"/>
              <w:lang w:val="el-GR"/>
            </w:rPr>
          </w:rPrChange>
        </w:rPr>
        <w:t xml:space="preserve">. Παρατηρούμε πως όσο ανεβαίνουμε στην κατάταξη, υπάρχουν μεγάλες </w:t>
      </w:r>
      <w:r w:rsidR="00D100C2" w:rsidRPr="00D77F83">
        <w:rPr>
          <w:sz w:val="24"/>
          <w:szCs w:val="24"/>
          <w:lang w:val="el-GR"/>
          <w:rPrChange w:id="3164" w:author="GEORGILAS STYLIANOS" w:date="2021-08-07T21:38:00Z">
            <w:rPr>
              <w:sz w:val="28"/>
              <w:szCs w:val="28"/>
              <w:lang w:val="el-GR"/>
            </w:rPr>
          </w:rPrChange>
        </w:rPr>
        <w:t>μειώσεις</w:t>
      </w:r>
      <w:r w:rsidRPr="00D77F83">
        <w:rPr>
          <w:sz w:val="24"/>
          <w:szCs w:val="24"/>
          <w:lang w:val="el-GR"/>
          <w:rPrChange w:id="3165" w:author="GEORGILAS STYLIANOS" w:date="2021-08-07T21:38:00Z">
            <w:rPr>
              <w:sz w:val="28"/>
              <w:szCs w:val="28"/>
              <w:lang w:val="el-GR"/>
            </w:rPr>
          </w:rPrChange>
        </w:rPr>
        <w:t xml:space="preserve"> των </w:t>
      </w:r>
      <w:r w:rsidR="00D100C2" w:rsidRPr="00D77F83">
        <w:rPr>
          <w:sz w:val="24"/>
          <w:szCs w:val="24"/>
          <w:lang w:val="el-GR"/>
          <w:rPrChange w:id="3166" w:author="GEORGILAS STYLIANOS" w:date="2021-08-07T21:38:00Z">
            <w:rPr>
              <w:sz w:val="28"/>
              <w:szCs w:val="28"/>
              <w:lang w:val="el-GR"/>
            </w:rPr>
          </w:rPrChange>
        </w:rPr>
        <w:t xml:space="preserve">μέσων όρων </w:t>
      </w:r>
      <w:r w:rsidR="00D100C2" w:rsidRPr="00D77F83">
        <w:rPr>
          <w:sz w:val="24"/>
          <w:szCs w:val="24"/>
          <w:rPrChange w:id="3167" w:author="GEORGILAS STYLIANOS" w:date="2021-08-07T21:38:00Z">
            <w:rPr>
              <w:sz w:val="28"/>
              <w:szCs w:val="28"/>
            </w:rPr>
          </w:rPrChange>
        </w:rPr>
        <w:t>hashtags</w:t>
      </w:r>
      <w:r w:rsidR="00D100C2" w:rsidRPr="00D77F83">
        <w:rPr>
          <w:sz w:val="24"/>
          <w:szCs w:val="24"/>
          <w:lang w:val="el-GR"/>
          <w:rPrChange w:id="3168" w:author="GEORGILAS STYLIANOS" w:date="2021-08-07T21:38:00Z">
            <w:rPr>
              <w:sz w:val="28"/>
              <w:szCs w:val="28"/>
              <w:lang w:val="el-GR"/>
            </w:rPr>
          </w:rPrChange>
        </w:rPr>
        <w:t xml:space="preserve"> ανά χρήστη.</w:t>
      </w:r>
      <w:r w:rsidRPr="00D77F83">
        <w:rPr>
          <w:sz w:val="24"/>
          <w:szCs w:val="24"/>
          <w:lang w:val="el-GR"/>
          <w:rPrChange w:id="3169" w:author="GEORGILAS STYLIANOS" w:date="2021-08-07T21:38:00Z">
            <w:rPr>
              <w:sz w:val="28"/>
              <w:szCs w:val="28"/>
              <w:lang w:val="el-GR"/>
            </w:rPr>
          </w:rPrChange>
        </w:rPr>
        <w:t xml:space="preserve"> </w:t>
      </w:r>
      <w:r w:rsidR="00D100C2" w:rsidRPr="00D77F83">
        <w:rPr>
          <w:sz w:val="24"/>
          <w:szCs w:val="24"/>
          <w:lang w:val="el-GR"/>
          <w:rPrChange w:id="3170" w:author="GEORGILAS STYLIANOS" w:date="2021-08-07T21:38:00Z">
            <w:rPr>
              <w:sz w:val="28"/>
              <w:szCs w:val="28"/>
              <w:lang w:val="el-GR"/>
            </w:rPr>
          </w:rPrChange>
        </w:rPr>
        <w:t xml:space="preserve">Αυτό σημαίνει πως τα </w:t>
      </w:r>
      <w:r w:rsidR="00D100C2" w:rsidRPr="00D77F83">
        <w:rPr>
          <w:sz w:val="24"/>
          <w:szCs w:val="24"/>
          <w:rPrChange w:id="3171" w:author="GEORGILAS STYLIANOS" w:date="2021-08-07T21:38:00Z">
            <w:rPr>
              <w:sz w:val="28"/>
              <w:szCs w:val="28"/>
            </w:rPr>
          </w:rPrChange>
        </w:rPr>
        <w:t>hashtags</w:t>
      </w:r>
      <w:r w:rsidR="00D100C2" w:rsidRPr="00D77F83">
        <w:rPr>
          <w:sz w:val="24"/>
          <w:szCs w:val="24"/>
          <w:lang w:val="el-GR"/>
          <w:rPrChange w:id="3172" w:author="GEORGILAS STYLIANOS" w:date="2021-08-07T21:38:00Z">
            <w:rPr>
              <w:sz w:val="28"/>
              <w:szCs w:val="28"/>
              <w:lang w:val="el-GR"/>
            </w:rPr>
          </w:rPrChange>
        </w:rPr>
        <w:t xml:space="preserve"> με τις περισσότερες εμφανίσεις στη βάση είναι και πιο </w:t>
      </w:r>
      <w:r w:rsidR="00D100C2" w:rsidRPr="00D77F83">
        <w:rPr>
          <w:sz w:val="24"/>
          <w:szCs w:val="24"/>
          <w:rPrChange w:id="3173" w:author="GEORGILAS STYLIANOS" w:date="2021-08-07T21:38:00Z">
            <w:rPr>
              <w:sz w:val="28"/>
              <w:szCs w:val="28"/>
            </w:rPr>
          </w:rPrChange>
        </w:rPr>
        <w:t>trending</w:t>
      </w:r>
      <w:r w:rsidR="00D100C2" w:rsidRPr="00D77F83">
        <w:rPr>
          <w:sz w:val="24"/>
          <w:szCs w:val="24"/>
          <w:lang w:val="el-GR"/>
          <w:rPrChange w:id="3174" w:author="GEORGILAS STYLIANOS" w:date="2021-08-07T21:38:00Z">
            <w:rPr>
              <w:sz w:val="28"/>
              <w:szCs w:val="28"/>
              <w:lang w:val="el-GR"/>
            </w:rPr>
          </w:rPrChange>
        </w:rPr>
        <w:t xml:space="preserve"> ανάμεσα στους χρήστες.</w:t>
      </w:r>
      <w:ins w:id="3175" w:author="GEORGILAS STYLIANOS" w:date="2021-08-07T21:37:00Z">
        <w:r w:rsidR="00D77F83" w:rsidRPr="00D77F83">
          <w:rPr>
            <w:sz w:val="24"/>
            <w:szCs w:val="24"/>
            <w:lang w:val="el-GR"/>
            <w:rPrChange w:id="3176" w:author="GEORGILAS STYLIANOS" w:date="2021-08-07T21:38:00Z">
              <w:rPr>
                <w:sz w:val="28"/>
                <w:szCs w:val="28"/>
                <w:lang w:val="el-GR"/>
              </w:rPr>
            </w:rPrChange>
          </w:rPr>
          <w:t xml:space="preserve"> </w:t>
        </w:r>
      </w:ins>
    </w:p>
    <w:p w14:paraId="771C9CB5" w14:textId="7DD4FC58" w:rsidR="00233E93" w:rsidRDefault="00233E93" w:rsidP="00233E93">
      <w:pPr>
        <w:jc w:val="center"/>
        <w:rPr>
          <w:sz w:val="28"/>
          <w:szCs w:val="28"/>
          <w:lang w:val="el-GR"/>
        </w:rPr>
      </w:pPr>
      <w:r w:rsidRPr="00866143">
        <w:rPr>
          <w:noProof/>
        </w:rPr>
        <w:drawing>
          <wp:inline distT="0" distB="0" distL="0" distR="0" wp14:anchorId="6EE1C190" wp14:editId="03A3EF49">
            <wp:extent cx="5943600" cy="3148330"/>
            <wp:effectExtent l="0" t="0" r="0" b="0"/>
            <wp:docPr id="114" name="Picture 1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14:paraId="63BCA240" w14:textId="5D27B2E6" w:rsidR="00866143" w:rsidRPr="00866143" w:rsidRDefault="00866143" w:rsidP="00233E93">
      <w:pPr>
        <w:pStyle w:val="Caption"/>
        <w:jc w:val="center"/>
        <w:rPr>
          <w:rFonts w:ascii="Times New Roman" w:eastAsia="Times New Roman" w:hAnsi="Times New Roman" w:cs="Times New Roman"/>
          <w:b/>
          <w:bCs/>
          <w:color w:val="auto"/>
          <w:sz w:val="24"/>
          <w:szCs w:val="24"/>
          <w:lang w:val="el-GR"/>
        </w:rPr>
      </w:pPr>
      <w:bookmarkStart w:id="3177" w:name="_Ref78473460"/>
      <w:bookmarkStart w:id="3178" w:name="_Toc78469349"/>
      <w:bookmarkStart w:id="3179" w:name="_Toc78589235"/>
      <w:bookmarkStart w:id="3180" w:name="_Toc78604325"/>
      <w:r w:rsidRPr="00866143">
        <w:rPr>
          <w:b/>
          <w:bCs/>
          <w:color w:val="auto"/>
          <w:sz w:val="24"/>
          <w:szCs w:val="24"/>
          <w:lang w:val="el-GR"/>
        </w:rPr>
        <w:t xml:space="preserve">Εικόνα </w:t>
      </w:r>
      <w:r w:rsidRPr="00866143">
        <w:rPr>
          <w:b/>
          <w:bCs/>
          <w:color w:val="auto"/>
          <w:sz w:val="24"/>
          <w:szCs w:val="24"/>
        </w:rPr>
        <w:fldChar w:fldCharType="begin"/>
      </w:r>
      <w:r w:rsidRPr="00866143">
        <w:rPr>
          <w:b/>
          <w:bCs/>
          <w:color w:val="auto"/>
          <w:sz w:val="24"/>
          <w:szCs w:val="24"/>
          <w:lang w:val="el-GR"/>
        </w:rPr>
        <w:instrText xml:space="preserve"> </w:instrText>
      </w:r>
      <w:r w:rsidRPr="00866143">
        <w:rPr>
          <w:b/>
          <w:bCs/>
          <w:color w:val="auto"/>
          <w:sz w:val="24"/>
          <w:szCs w:val="24"/>
        </w:rPr>
        <w:instrText>SEQ</w:instrText>
      </w:r>
      <w:r w:rsidRPr="00866143">
        <w:rPr>
          <w:b/>
          <w:bCs/>
          <w:color w:val="auto"/>
          <w:sz w:val="24"/>
          <w:szCs w:val="24"/>
          <w:lang w:val="el-GR"/>
        </w:rPr>
        <w:instrText xml:space="preserve"> Εικόνα \* </w:instrText>
      </w:r>
      <w:r w:rsidRPr="00866143">
        <w:rPr>
          <w:b/>
          <w:bCs/>
          <w:color w:val="auto"/>
          <w:sz w:val="24"/>
          <w:szCs w:val="24"/>
        </w:rPr>
        <w:instrText>ARABIC</w:instrText>
      </w:r>
      <w:r w:rsidRPr="00866143">
        <w:rPr>
          <w:b/>
          <w:bCs/>
          <w:color w:val="auto"/>
          <w:sz w:val="24"/>
          <w:szCs w:val="24"/>
          <w:lang w:val="el-GR"/>
        </w:rPr>
        <w:instrText xml:space="preserve"> </w:instrText>
      </w:r>
      <w:r w:rsidRPr="00866143">
        <w:rPr>
          <w:b/>
          <w:bCs/>
          <w:color w:val="auto"/>
          <w:sz w:val="24"/>
          <w:szCs w:val="24"/>
        </w:rPr>
        <w:fldChar w:fldCharType="separate"/>
      </w:r>
      <w:r w:rsidR="00582156" w:rsidRPr="00582156">
        <w:rPr>
          <w:b/>
          <w:bCs/>
          <w:noProof/>
          <w:color w:val="auto"/>
          <w:sz w:val="24"/>
          <w:szCs w:val="24"/>
          <w:lang w:val="el-GR"/>
        </w:rPr>
        <w:t>78</w:t>
      </w:r>
      <w:r w:rsidRPr="00866143">
        <w:rPr>
          <w:b/>
          <w:bCs/>
          <w:color w:val="auto"/>
          <w:sz w:val="24"/>
          <w:szCs w:val="24"/>
        </w:rPr>
        <w:fldChar w:fldCharType="end"/>
      </w:r>
      <w:bookmarkEnd w:id="3177"/>
      <w:r w:rsidRPr="00866143">
        <w:rPr>
          <w:b/>
          <w:bCs/>
          <w:color w:val="auto"/>
          <w:sz w:val="24"/>
          <w:szCs w:val="24"/>
          <w:lang w:val="el-GR"/>
        </w:rPr>
        <w:t xml:space="preserve">: </w:t>
      </w:r>
      <w:r w:rsidRPr="00866143">
        <w:rPr>
          <w:b/>
          <w:bCs/>
          <w:color w:val="auto"/>
          <w:sz w:val="24"/>
          <w:szCs w:val="24"/>
        </w:rPr>
        <w:t>Average</w:t>
      </w:r>
      <w:r w:rsidRPr="00866143">
        <w:rPr>
          <w:b/>
          <w:bCs/>
          <w:color w:val="auto"/>
          <w:sz w:val="24"/>
          <w:szCs w:val="24"/>
          <w:lang w:val="el-GR"/>
        </w:rPr>
        <w:t xml:space="preserve"> </w:t>
      </w:r>
      <w:r w:rsidRPr="00866143">
        <w:rPr>
          <w:b/>
          <w:bCs/>
          <w:color w:val="auto"/>
          <w:sz w:val="24"/>
          <w:szCs w:val="24"/>
        </w:rPr>
        <w:t>Hashtags</w:t>
      </w:r>
      <w:r w:rsidRPr="00866143">
        <w:rPr>
          <w:b/>
          <w:bCs/>
          <w:color w:val="auto"/>
          <w:sz w:val="24"/>
          <w:szCs w:val="24"/>
          <w:lang w:val="el-GR"/>
        </w:rPr>
        <w:t xml:space="preserve"> - </w:t>
      </w:r>
      <w:r w:rsidRPr="00866143">
        <w:rPr>
          <w:b/>
          <w:bCs/>
          <w:color w:val="auto"/>
          <w:sz w:val="24"/>
          <w:szCs w:val="24"/>
        </w:rPr>
        <w:t>Twitter</w:t>
      </w:r>
      <w:bookmarkEnd w:id="3178"/>
      <w:bookmarkEnd w:id="3179"/>
      <w:bookmarkEnd w:id="3180"/>
    </w:p>
    <w:p w14:paraId="72E0A080" w14:textId="12FBDA9A" w:rsidR="00C74EE3" w:rsidRPr="002309C0" w:rsidRDefault="00C74EE3" w:rsidP="00527B4F">
      <w:pPr>
        <w:rPr>
          <w:sz w:val="24"/>
          <w:szCs w:val="24"/>
          <w:lang w:val="el-GR"/>
        </w:rPr>
      </w:pPr>
      <w:r w:rsidRPr="002309C0">
        <w:rPr>
          <w:sz w:val="24"/>
          <w:szCs w:val="24"/>
          <w:lang w:val="el-GR"/>
        </w:rPr>
        <w:lastRenderedPageBreak/>
        <w:t xml:space="preserve">Στην </w:t>
      </w:r>
      <w:r w:rsidR="00E20641" w:rsidRPr="002309C0">
        <w:rPr>
          <w:sz w:val="24"/>
          <w:szCs w:val="24"/>
          <w:lang w:val="el-GR"/>
        </w:rPr>
        <w:fldChar w:fldCharType="begin"/>
      </w:r>
      <w:r w:rsidR="00E20641" w:rsidRPr="002309C0">
        <w:rPr>
          <w:sz w:val="24"/>
          <w:szCs w:val="24"/>
          <w:lang w:val="el-GR"/>
        </w:rPr>
        <w:instrText xml:space="preserve"> REF _Ref78473471 \h </w:instrText>
      </w:r>
      <w:r w:rsidR="002309C0">
        <w:rPr>
          <w:sz w:val="24"/>
          <w:szCs w:val="24"/>
          <w:lang w:val="el-GR"/>
        </w:rPr>
        <w:instrText xml:space="preserve"> \* MERGEFORMAT </w:instrText>
      </w:r>
      <w:r w:rsidR="00E20641" w:rsidRPr="002309C0">
        <w:rPr>
          <w:sz w:val="24"/>
          <w:szCs w:val="24"/>
          <w:lang w:val="el-GR"/>
        </w:rPr>
      </w:r>
      <w:r w:rsidR="00E20641" w:rsidRPr="002309C0">
        <w:rPr>
          <w:sz w:val="24"/>
          <w:szCs w:val="24"/>
          <w:lang w:val="el-GR"/>
        </w:rPr>
        <w:fldChar w:fldCharType="separate"/>
      </w:r>
      <w:r w:rsidR="00E20641" w:rsidRPr="002309C0">
        <w:rPr>
          <w:b/>
          <w:bCs/>
          <w:sz w:val="24"/>
          <w:szCs w:val="24"/>
          <w:lang w:val="el-GR"/>
        </w:rPr>
        <w:t xml:space="preserve">Εικόνα </w:t>
      </w:r>
      <w:r w:rsidR="00E20641" w:rsidRPr="002309C0">
        <w:rPr>
          <w:b/>
          <w:bCs/>
          <w:noProof/>
          <w:sz w:val="24"/>
          <w:szCs w:val="24"/>
          <w:lang w:val="el-GR"/>
        </w:rPr>
        <w:t>79</w:t>
      </w:r>
      <w:r w:rsidR="00E20641" w:rsidRPr="002309C0">
        <w:rPr>
          <w:sz w:val="24"/>
          <w:szCs w:val="24"/>
          <w:lang w:val="el-GR"/>
        </w:rPr>
        <w:fldChar w:fldCharType="end"/>
      </w:r>
      <w:r w:rsidR="00E20641" w:rsidRPr="002309C0">
        <w:rPr>
          <w:sz w:val="24"/>
          <w:szCs w:val="24"/>
          <w:lang w:val="el-GR"/>
        </w:rPr>
        <w:t xml:space="preserve"> </w:t>
      </w:r>
      <w:r w:rsidRPr="002309C0">
        <w:rPr>
          <w:sz w:val="24"/>
          <w:szCs w:val="24"/>
          <w:lang w:val="el-GR"/>
        </w:rPr>
        <w:t xml:space="preserve">βλέπουμε την περίπτωση του </w:t>
      </w:r>
      <w:r w:rsidRPr="002309C0">
        <w:rPr>
          <w:sz w:val="24"/>
          <w:szCs w:val="24"/>
        </w:rPr>
        <w:t>Instagram</w:t>
      </w:r>
      <w:r w:rsidRPr="002309C0">
        <w:rPr>
          <w:sz w:val="24"/>
          <w:szCs w:val="24"/>
          <w:lang w:val="el-GR"/>
        </w:rPr>
        <w:t xml:space="preserve">, του </w:t>
      </w:r>
      <w:del w:id="3181" w:author="GEORGILAS STYLIANOS" w:date="2021-08-07T14:19:00Z">
        <w:r w:rsidR="002309C0" w:rsidRPr="002309C0" w:rsidDel="0092709A">
          <w:rPr>
            <w:rFonts w:ascii="Calibri" w:eastAsia="Calibri" w:hAnsi="Calibri" w:cs="Calibri"/>
            <w:bCs/>
            <w:sz w:val="24"/>
            <w:szCs w:val="24"/>
            <w:lang w:val="el-GR"/>
          </w:rPr>
          <w:delText>Κ.Δ.</w:delText>
        </w:r>
      </w:del>
      <w:ins w:id="3182" w:author="GEORGILAS STYLIANOS" w:date="2021-08-07T14:19:00Z">
        <w:r w:rsidR="0092709A">
          <w:rPr>
            <w:rFonts w:ascii="Calibri" w:eastAsia="Calibri" w:hAnsi="Calibri" w:cs="Calibri"/>
            <w:bCs/>
            <w:sz w:val="24"/>
            <w:szCs w:val="24"/>
            <w:lang w:val="el-GR"/>
          </w:rPr>
          <w:t>ΚΔ</w:t>
        </w:r>
      </w:ins>
      <w:r w:rsidR="002309C0" w:rsidRPr="002309C0">
        <w:rPr>
          <w:rFonts w:ascii="Calibri" w:eastAsia="Calibri" w:hAnsi="Calibri" w:cs="Calibri"/>
          <w:bCs/>
          <w:sz w:val="24"/>
          <w:szCs w:val="24"/>
          <w:lang w:val="el-GR"/>
        </w:rPr>
        <w:t xml:space="preserve"> </w:t>
      </w:r>
      <w:del w:id="3183" w:author="GEORGILAS STYLIANOS" w:date="2021-08-06T19:40:00Z">
        <w:r w:rsidRPr="002309C0" w:rsidDel="004508FB">
          <w:rPr>
            <w:sz w:val="24"/>
            <w:szCs w:val="24"/>
            <w:lang w:val="el-GR"/>
          </w:rPr>
          <w:delText xml:space="preserve"> </w:delText>
        </w:r>
      </w:del>
      <w:r w:rsidRPr="002309C0">
        <w:rPr>
          <w:sz w:val="24"/>
          <w:szCs w:val="24"/>
          <w:lang w:val="el-GR"/>
        </w:rPr>
        <w:t xml:space="preserve">που όπως αναφέραμε προηγουμένως έχει την μεγαλύτερη χρήση </w:t>
      </w:r>
      <w:r w:rsidRPr="002309C0">
        <w:rPr>
          <w:sz w:val="24"/>
          <w:szCs w:val="24"/>
        </w:rPr>
        <w:t>hashtags</w:t>
      </w:r>
      <w:r w:rsidRPr="002309C0">
        <w:rPr>
          <w:sz w:val="24"/>
          <w:szCs w:val="24"/>
          <w:lang w:val="el-GR"/>
        </w:rPr>
        <w:t xml:space="preserve"> σε σχέση με τα άλλα δύο δίκτυα. Εδώ παρατηρούμε πως </w:t>
      </w:r>
      <w:del w:id="3184" w:author="GEORGILAS STYLIANOS" w:date="2021-08-07T21:39:00Z">
        <w:r w:rsidRPr="002309C0" w:rsidDel="00D77F83">
          <w:rPr>
            <w:sz w:val="24"/>
            <w:szCs w:val="24"/>
            <w:lang w:val="el-GR"/>
          </w:rPr>
          <w:delText xml:space="preserve">τα </w:delText>
        </w:r>
        <w:commentRangeStart w:id="3185"/>
        <w:commentRangeStart w:id="3186"/>
        <w:r w:rsidRPr="002309C0" w:rsidDel="00D77F83">
          <w:rPr>
            <w:sz w:val="24"/>
            <w:szCs w:val="24"/>
            <w:lang w:val="el-GR"/>
          </w:rPr>
          <w:delText>πράγματα ξεφεύγουν σε όλο το εύρος του γραφήματος</w:delText>
        </w:r>
        <w:commentRangeEnd w:id="3185"/>
        <w:r w:rsidR="00DD31C7" w:rsidDel="00D77F83">
          <w:rPr>
            <w:rStyle w:val="CommentReference"/>
          </w:rPr>
          <w:commentReference w:id="3185"/>
        </w:r>
      </w:del>
      <w:commentRangeEnd w:id="3186"/>
      <w:r w:rsidR="00D77F83">
        <w:rPr>
          <w:rStyle w:val="CommentReference"/>
        </w:rPr>
        <w:commentReference w:id="3186"/>
      </w:r>
      <w:ins w:id="3187" w:author="GEORGILAS STYLIANOS" w:date="2021-08-07T21:39:00Z">
        <w:r w:rsidR="00D77F83">
          <w:rPr>
            <w:sz w:val="24"/>
            <w:szCs w:val="24"/>
            <w:lang w:val="el-GR"/>
          </w:rPr>
          <w:t xml:space="preserve"> σε όλο το εύρος του γραφήματος υπάρχουν διαφορές ανάμεσα στις τιμές τω</w:t>
        </w:r>
      </w:ins>
      <w:ins w:id="3188" w:author="GEORGILAS STYLIANOS" w:date="2021-08-07T21:40:00Z">
        <w:r w:rsidR="00D77F83">
          <w:rPr>
            <w:sz w:val="24"/>
            <w:szCs w:val="24"/>
            <w:lang w:val="el-GR"/>
          </w:rPr>
          <w:t>ν συνολικών εγγραφών με αυτές των μέσων όρων.</w:t>
        </w:r>
      </w:ins>
      <w:del w:id="3189" w:author="GEORGILAS STYLIANOS" w:date="2021-08-07T21:40:00Z">
        <w:r w:rsidRPr="002309C0" w:rsidDel="00D77F83">
          <w:rPr>
            <w:sz w:val="24"/>
            <w:szCs w:val="24"/>
            <w:lang w:val="el-GR"/>
          </w:rPr>
          <w:delText>,</w:delText>
        </w:r>
      </w:del>
      <w:ins w:id="3190" w:author="GEORGILAS STYLIANOS" w:date="2021-08-07T21:40:00Z">
        <w:r w:rsidR="00D77F83">
          <w:rPr>
            <w:sz w:val="24"/>
            <w:szCs w:val="24"/>
            <w:lang w:val="el-GR"/>
          </w:rPr>
          <w:t xml:space="preserve"> Επίσης παρατηρούμε πως υπάρχουν τιμές που υπερβαίνουν το όριο της κατανομής νόμου </w:t>
        </w:r>
        <w:proofErr w:type="spellStart"/>
        <w:r w:rsidR="00D77F83">
          <w:rPr>
            <w:sz w:val="24"/>
            <w:szCs w:val="24"/>
            <w:lang w:val="el-GR"/>
          </w:rPr>
          <w:t>δύναμης.</w:t>
        </w:r>
      </w:ins>
      <w:del w:id="3191" w:author="GEORGILAS STYLIANOS" w:date="2021-08-07T21:40:00Z">
        <w:r w:rsidRPr="002309C0" w:rsidDel="00D77F83">
          <w:rPr>
            <w:sz w:val="24"/>
            <w:szCs w:val="24"/>
            <w:lang w:val="el-GR"/>
          </w:rPr>
          <w:delText xml:space="preserve"> και οι αποστάσεις από την γραμμή τάσης είναι ακόμα μεγαλύτερες. </w:delText>
        </w:r>
      </w:del>
      <w:r w:rsidRPr="002309C0">
        <w:rPr>
          <w:sz w:val="24"/>
          <w:szCs w:val="24"/>
          <w:lang w:val="el-GR"/>
        </w:rPr>
        <w:t>Με</w:t>
      </w:r>
      <w:proofErr w:type="spellEnd"/>
      <w:r w:rsidRPr="002309C0">
        <w:rPr>
          <w:sz w:val="24"/>
          <w:szCs w:val="24"/>
          <w:lang w:val="el-GR"/>
        </w:rPr>
        <w:t xml:space="preserve"> αυτή την παρατήρηση συμπεραίνουμε πως στο δίκτυο που τα </w:t>
      </w:r>
      <w:r w:rsidRPr="002309C0">
        <w:rPr>
          <w:sz w:val="24"/>
          <w:szCs w:val="24"/>
        </w:rPr>
        <w:t>hashtags</w:t>
      </w:r>
      <w:r w:rsidRPr="002309C0">
        <w:rPr>
          <w:sz w:val="24"/>
          <w:szCs w:val="24"/>
          <w:lang w:val="el-GR"/>
        </w:rPr>
        <w:t xml:space="preserve"> είναι ένα από τα κύρια </w:t>
      </w:r>
      <w:r w:rsidRPr="002309C0">
        <w:rPr>
          <w:sz w:val="24"/>
          <w:szCs w:val="24"/>
        </w:rPr>
        <w:t>metadata</w:t>
      </w:r>
      <w:r w:rsidRPr="002309C0">
        <w:rPr>
          <w:sz w:val="24"/>
          <w:szCs w:val="24"/>
          <w:lang w:val="el-GR"/>
        </w:rPr>
        <w:t xml:space="preserve"> του, υπάρχει μια τάση να επιλέγονται ίδια </w:t>
      </w:r>
      <w:r w:rsidRPr="002309C0">
        <w:rPr>
          <w:sz w:val="24"/>
          <w:szCs w:val="24"/>
        </w:rPr>
        <w:t>hashtags</w:t>
      </w:r>
      <w:r w:rsidRPr="002309C0">
        <w:rPr>
          <w:sz w:val="24"/>
          <w:szCs w:val="24"/>
          <w:lang w:val="el-GR"/>
        </w:rPr>
        <w:t xml:space="preserve"> τα οποία μάλλον έχουν υψηλό ενδιαφέρον και μεγαλύτερη τάση για επισκεψιμότητα.</w:t>
      </w:r>
    </w:p>
    <w:p w14:paraId="546639BD" w14:textId="77777777" w:rsidR="00866143" w:rsidRDefault="00866143" w:rsidP="00233E93">
      <w:pPr>
        <w:keepNext/>
        <w:spacing w:after="0" w:line="240" w:lineRule="auto"/>
        <w:jc w:val="center"/>
      </w:pPr>
      <w:r w:rsidRPr="00866143">
        <w:rPr>
          <w:noProof/>
        </w:rPr>
        <w:drawing>
          <wp:inline distT="0" distB="0" distL="0" distR="0" wp14:anchorId="67968EE5" wp14:editId="5C0F7E88">
            <wp:extent cx="5943600" cy="3872865"/>
            <wp:effectExtent l="0" t="0" r="0" b="0"/>
            <wp:docPr id="116" name="Picture 1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872865"/>
                    </a:xfrm>
                    <a:prstGeom prst="rect">
                      <a:avLst/>
                    </a:prstGeom>
                    <a:noFill/>
                    <a:ln>
                      <a:noFill/>
                    </a:ln>
                  </pic:spPr>
                </pic:pic>
              </a:graphicData>
            </a:graphic>
          </wp:inline>
        </w:drawing>
      </w:r>
    </w:p>
    <w:p w14:paraId="15F4E60C" w14:textId="610E9257" w:rsidR="00866143" w:rsidRPr="00233E93" w:rsidRDefault="00866143" w:rsidP="00233E93">
      <w:pPr>
        <w:pStyle w:val="Caption"/>
        <w:jc w:val="center"/>
        <w:rPr>
          <w:rFonts w:ascii="Times New Roman" w:eastAsia="Times New Roman" w:hAnsi="Times New Roman" w:cs="Times New Roman"/>
          <w:b/>
          <w:bCs/>
          <w:color w:val="auto"/>
          <w:sz w:val="24"/>
          <w:szCs w:val="24"/>
          <w:lang w:val="el-GR"/>
        </w:rPr>
      </w:pPr>
      <w:bookmarkStart w:id="3192" w:name="_Ref78473471"/>
      <w:bookmarkStart w:id="3193" w:name="_Toc78469350"/>
      <w:bookmarkStart w:id="3194" w:name="_Toc78589236"/>
      <w:bookmarkStart w:id="3195" w:name="_Toc78604326"/>
      <w:r w:rsidRPr="00233E93">
        <w:rPr>
          <w:b/>
          <w:bCs/>
          <w:color w:val="auto"/>
          <w:sz w:val="24"/>
          <w:szCs w:val="24"/>
          <w:lang w:val="el-GR"/>
        </w:rPr>
        <w:t xml:space="preserve">Εικόνα </w:t>
      </w:r>
      <w:r w:rsidRPr="00233E93">
        <w:rPr>
          <w:b/>
          <w:bCs/>
          <w:color w:val="auto"/>
          <w:sz w:val="24"/>
          <w:szCs w:val="24"/>
        </w:rPr>
        <w:fldChar w:fldCharType="begin"/>
      </w:r>
      <w:r w:rsidRPr="00233E93">
        <w:rPr>
          <w:b/>
          <w:bCs/>
          <w:color w:val="auto"/>
          <w:sz w:val="24"/>
          <w:szCs w:val="24"/>
          <w:lang w:val="el-GR"/>
        </w:rPr>
        <w:instrText xml:space="preserve"> </w:instrText>
      </w:r>
      <w:r w:rsidRPr="00233E93">
        <w:rPr>
          <w:b/>
          <w:bCs/>
          <w:color w:val="auto"/>
          <w:sz w:val="24"/>
          <w:szCs w:val="24"/>
        </w:rPr>
        <w:instrText>SEQ</w:instrText>
      </w:r>
      <w:r w:rsidRPr="00233E93">
        <w:rPr>
          <w:b/>
          <w:bCs/>
          <w:color w:val="auto"/>
          <w:sz w:val="24"/>
          <w:szCs w:val="24"/>
          <w:lang w:val="el-GR"/>
        </w:rPr>
        <w:instrText xml:space="preserve"> Εικόνα \* </w:instrText>
      </w:r>
      <w:r w:rsidRPr="00233E93">
        <w:rPr>
          <w:b/>
          <w:bCs/>
          <w:color w:val="auto"/>
          <w:sz w:val="24"/>
          <w:szCs w:val="24"/>
        </w:rPr>
        <w:instrText>ARABIC</w:instrText>
      </w:r>
      <w:r w:rsidRPr="00233E93">
        <w:rPr>
          <w:b/>
          <w:bCs/>
          <w:color w:val="auto"/>
          <w:sz w:val="24"/>
          <w:szCs w:val="24"/>
          <w:lang w:val="el-GR"/>
        </w:rPr>
        <w:instrText xml:space="preserve"> </w:instrText>
      </w:r>
      <w:r w:rsidRPr="00233E93">
        <w:rPr>
          <w:b/>
          <w:bCs/>
          <w:color w:val="auto"/>
          <w:sz w:val="24"/>
          <w:szCs w:val="24"/>
        </w:rPr>
        <w:fldChar w:fldCharType="separate"/>
      </w:r>
      <w:r w:rsidR="00582156" w:rsidRPr="00582156">
        <w:rPr>
          <w:b/>
          <w:bCs/>
          <w:noProof/>
          <w:color w:val="auto"/>
          <w:sz w:val="24"/>
          <w:szCs w:val="24"/>
          <w:lang w:val="el-GR"/>
        </w:rPr>
        <w:t>79</w:t>
      </w:r>
      <w:r w:rsidRPr="00233E93">
        <w:rPr>
          <w:b/>
          <w:bCs/>
          <w:color w:val="auto"/>
          <w:sz w:val="24"/>
          <w:szCs w:val="24"/>
        </w:rPr>
        <w:fldChar w:fldCharType="end"/>
      </w:r>
      <w:bookmarkEnd w:id="3192"/>
      <w:r w:rsidRPr="00233E93">
        <w:rPr>
          <w:b/>
          <w:bCs/>
          <w:color w:val="auto"/>
          <w:sz w:val="24"/>
          <w:szCs w:val="24"/>
          <w:lang w:val="el-GR"/>
        </w:rPr>
        <w:t xml:space="preserve">: </w:t>
      </w:r>
      <w:r w:rsidRPr="00233E93">
        <w:rPr>
          <w:b/>
          <w:bCs/>
          <w:color w:val="auto"/>
          <w:sz w:val="24"/>
          <w:szCs w:val="24"/>
        </w:rPr>
        <w:t>Average</w:t>
      </w:r>
      <w:r w:rsidRPr="00233E93">
        <w:rPr>
          <w:b/>
          <w:bCs/>
          <w:color w:val="auto"/>
          <w:sz w:val="24"/>
          <w:szCs w:val="24"/>
          <w:lang w:val="el-GR"/>
        </w:rPr>
        <w:t xml:space="preserve"> </w:t>
      </w:r>
      <w:r w:rsidRPr="00233E93">
        <w:rPr>
          <w:b/>
          <w:bCs/>
          <w:color w:val="auto"/>
          <w:sz w:val="24"/>
          <w:szCs w:val="24"/>
        </w:rPr>
        <w:t>Hashtags</w:t>
      </w:r>
      <w:r w:rsidRPr="00233E93">
        <w:rPr>
          <w:b/>
          <w:bCs/>
          <w:color w:val="auto"/>
          <w:sz w:val="24"/>
          <w:szCs w:val="24"/>
          <w:lang w:val="el-GR"/>
        </w:rPr>
        <w:t xml:space="preserve"> - </w:t>
      </w:r>
      <w:r w:rsidRPr="00233E93">
        <w:rPr>
          <w:b/>
          <w:bCs/>
          <w:color w:val="auto"/>
          <w:sz w:val="24"/>
          <w:szCs w:val="24"/>
        </w:rPr>
        <w:t>Instagram</w:t>
      </w:r>
      <w:bookmarkEnd w:id="3193"/>
      <w:bookmarkEnd w:id="3194"/>
      <w:bookmarkEnd w:id="3195"/>
    </w:p>
    <w:p w14:paraId="190471D1" w14:textId="591294E5" w:rsidR="00D100C2" w:rsidRPr="00866143" w:rsidDel="000C0C5F" w:rsidRDefault="00D100C2" w:rsidP="00D100C2">
      <w:pPr>
        <w:keepNext/>
        <w:spacing w:after="0" w:line="240" w:lineRule="auto"/>
        <w:rPr>
          <w:del w:id="3196" w:author="Razis" w:date="2021-08-01T13:48:00Z"/>
          <w:lang w:val="el-GR"/>
        </w:rPr>
      </w:pPr>
    </w:p>
    <w:p w14:paraId="45739E9F" w14:textId="38E6FA1F" w:rsidR="00DA70CB" w:rsidRPr="00866143" w:rsidDel="000C0C5F" w:rsidRDefault="00DA70CB" w:rsidP="00DA70CB">
      <w:pPr>
        <w:spacing w:after="0" w:line="240" w:lineRule="auto"/>
        <w:rPr>
          <w:del w:id="3197" w:author="Razis" w:date="2021-08-01T13:48:00Z"/>
          <w:rFonts w:ascii="Times New Roman" w:eastAsia="Times New Roman" w:hAnsi="Times New Roman" w:cs="Times New Roman"/>
          <w:sz w:val="24"/>
          <w:szCs w:val="24"/>
          <w:lang w:val="el-GR"/>
        </w:rPr>
      </w:pPr>
    </w:p>
    <w:p w14:paraId="24A050DB" w14:textId="10164471" w:rsidR="00776C7D" w:rsidRPr="00776C7D" w:rsidDel="000C0C5F" w:rsidRDefault="00776C7D" w:rsidP="006F3A88">
      <w:pPr>
        <w:rPr>
          <w:del w:id="3198" w:author="Razis" w:date="2021-08-01T13:48:00Z"/>
          <w:b/>
          <w:bCs/>
          <w:sz w:val="24"/>
          <w:szCs w:val="24"/>
          <w:lang w:val="el-GR"/>
        </w:rPr>
      </w:pPr>
    </w:p>
    <w:p w14:paraId="6FDF318D" w14:textId="414C59F9" w:rsidR="006F3A88" w:rsidRPr="00D100C2" w:rsidDel="000C0C5F" w:rsidRDefault="006F3A88" w:rsidP="006F3A88">
      <w:pPr>
        <w:keepNext/>
        <w:spacing w:after="0" w:line="240" w:lineRule="auto"/>
        <w:rPr>
          <w:del w:id="3199" w:author="Razis" w:date="2021-08-01T13:48:00Z"/>
          <w:lang w:val="el-GR"/>
        </w:rPr>
      </w:pPr>
    </w:p>
    <w:p w14:paraId="35048437" w14:textId="292484C4" w:rsidR="00DA70CB" w:rsidRPr="00DA70CB" w:rsidDel="000C0C5F" w:rsidRDefault="00DA70CB" w:rsidP="00DA70CB">
      <w:pPr>
        <w:spacing w:after="0" w:line="240" w:lineRule="auto"/>
        <w:rPr>
          <w:del w:id="3200" w:author="Razis" w:date="2021-08-01T13:48:00Z"/>
          <w:rFonts w:ascii="Times New Roman" w:eastAsia="Times New Roman" w:hAnsi="Times New Roman" w:cs="Times New Roman"/>
          <w:sz w:val="24"/>
          <w:szCs w:val="24"/>
          <w:lang w:val="el-GR"/>
        </w:rPr>
      </w:pPr>
    </w:p>
    <w:p w14:paraId="748D900B" w14:textId="77777777" w:rsidR="00866143" w:rsidDel="00D77F83" w:rsidRDefault="00866143" w:rsidP="009328AB">
      <w:pPr>
        <w:rPr>
          <w:del w:id="3201" w:author="GEORGILAS STYLIANOS" w:date="2021-08-07T21:40:00Z"/>
          <w:b/>
          <w:bCs/>
          <w:sz w:val="24"/>
          <w:szCs w:val="24"/>
          <w:lang w:val="el-GR"/>
        </w:rPr>
      </w:pPr>
    </w:p>
    <w:p w14:paraId="4185BB39" w14:textId="04A4D9AD" w:rsidR="009328AB" w:rsidRPr="00233E93" w:rsidRDefault="009328AB" w:rsidP="009328AB">
      <w:pPr>
        <w:rPr>
          <w:sz w:val="24"/>
          <w:szCs w:val="24"/>
          <w:lang w:val="el-GR"/>
        </w:rPr>
      </w:pPr>
      <w:r w:rsidRPr="00233E93">
        <w:rPr>
          <w:sz w:val="24"/>
          <w:szCs w:val="24"/>
          <w:lang w:val="el-GR"/>
        </w:rPr>
        <w:t>Στη συνέχεια</w:t>
      </w:r>
      <w:r w:rsidR="00233E93" w:rsidRPr="00233E93">
        <w:rPr>
          <w:sz w:val="24"/>
          <w:szCs w:val="24"/>
          <w:lang w:val="el-GR"/>
        </w:rPr>
        <w:t xml:space="preserve">, </w:t>
      </w:r>
      <w:r w:rsidRPr="00233E93">
        <w:rPr>
          <w:sz w:val="24"/>
          <w:szCs w:val="24"/>
          <w:lang w:val="el-GR"/>
        </w:rPr>
        <w:t xml:space="preserve">θα αναλυθούν τα πειράματα που αφορούν </w:t>
      </w:r>
      <w:del w:id="3202" w:author="GEORGILAS STYLIANOS" w:date="2021-08-07T14:46:00Z">
        <w:r w:rsidRPr="00233E93" w:rsidDel="00A7121A">
          <w:rPr>
            <w:sz w:val="24"/>
            <w:szCs w:val="24"/>
            <w:lang w:val="el-GR"/>
          </w:rPr>
          <w:delText xml:space="preserve">τα </w:delText>
        </w:r>
        <w:r w:rsidRPr="00233E93" w:rsidDel="00A7121A">
          <w:rPr>
            <w:sz w:val="24"/>
            <w:szCs w:val="24"/>
          </w:rPr>
          <w:delText>links</w:delText>
        </w:r>
      </w:del>
      <w:ins w:id="3203" w:author="GEORGILAS STYLIANOS" w:date="2021-08-07T14:46:00Z">
        <w:r w:rsidR="00A7121A">
          <w:rPr>
            <w:sz w:val="24"/>
            <w:szCs w:val="24"/>
            <w:lang w:val="el-GR"/>
          </w:rPr>
          <w:t xml:space="preserve">τους </w:t>
        </w:r>
        <w:proofErr w:type="spellStart"/>
        <w:r w:rsidR="00A7121A">
          <w:rPr>
            <w:sz w:val="24"/>
            <w:szCs w:val="24"/>
            <w:lang w:val="el-GR"/>
          </w:rPr>
          <w:t>υπερσυνδέσμους</w:t>
        </w:r>
      </w:ins>
      <w:proofErr w:type="spellEnd"/>
      <w:r w:rsidRPr="00233E93">
        <w:rPr>
          <w:sz w:val="24"/>
          <w:szCs w:val="24"/>
          <w:lang w:val="el-GR"/>
        </w:rPr>
        <w:t xml:space="preserve"> των δημοσιεύσεων της βάσης δεδομένων. </w:t>
      </w:r>
      <w:del w:id="3204" w:author="GEORGILAS STYLIANOS" w:date="2021-08-07T14:46:00Z">
        <w:r w:rsidRPr="00233E93" w:rsidDel="00A7121A">
          <w:rPr>
            <w:sz w:val="24"/>
            <w:szCs w:val="24"/>
          </w:rPr>
          <w:delText>Links</w:delText>
        </w:r>
        <w:r w:rsidRPr="00233E93" w:rsidDel="00A7121A">
          <w:rPr>
            <w:sz w:val="24"/>
            <w:szCs w:val="24"/>
            <w:lang w:val="el-GR"/>
          </w:rPr>
          <w:delText xml:space="preserve"> </w:delText>
        </w:r>
      </w:del>
      <w:proofErr w:type="spellStart"/>
      <w:ins w:id="3205" w:author="GEORGILAS STYLIANOS" w:date="2021-08-07T14:46:00Z">
        <w:r w:rsidR="00A7121A">
          <w:rPr>
            <w:sz w:val="24"/>
            <w:szCs w:val="24"/>
            <w:lang w:val="el-GR"/>
          </w:rPr>
          <w:t>Υπερσύνδεσμοι</w:t>
        </w:r>
        <w:proofErr w:type="spellEnd"/>
        <w:r w:rsidR="00A7121A" w:rsidRPr="00233E93">
          <w:rPr>
            <w:sz w:val="24"/>
            <w:szCs w:val="24"/>
            <w:lang w:val="el-GR"/>
          </w:rPr>
          <w:t xml:space="preserve"> </w:t>
        </w:r>
      </w:ins>
      <w:r w:rsidRPr="00233E93">
        <w:rPr>
          <w:sz w:val="24"/>
          <w:szCs w:val="24"/>
          <w:lang w:val="el-GR"/>
        </w:rPr>
        <w:t xml:space="preserve">βρέθηκαν μόνο στο </w:t>
      </w:r>
      <w:r w:rsidRPr="00233E93">
        <w:rPr>
          <w:sz w:val="24"/>
          <w:szCs w:val="24"/>
        </w:rPr>
        <w:t>Twitter</w:t>
      </w:r>
      <w:r w:rsidRPr="00233E93">
        <w:rPr>
          <w:sz w:val="24"/>
          <w:szCs w:val="24"/>
          <w:lang w:val="el-GR"/>
        </w:rPr>
        <w:t xml:space="preserve"> και το </w:t>
      </w:r>
      <w:r w:rsidRPr="00233E93">
        <w:rPr>
          <w:sz w:val="24"/>
          <w:szCs w:val="24"/>
        </w:rPr>
        <w:t>Facebook</w:t>
      </w:r>
      <w:r w:rsidRPr="00233E93">
        <w:rPr>
          <w:sz w:val="24"/>
          <w:szCs w:val="24"/>
          <w:lang w:val="el-GR"/>
        </w:rPr>
        <w:t xml:space="preserve">, καθώς το </w:t>
      </w:r>
      <w:r w:rsidRPr="00233E93">
        <w:rPr>
          <w:sz w:val="24"/>
          <w:szCs w:val="24"/>
        </w:rPr>
        <w:t>Instagram</w:t>
      </w:r>
      <w:r w:rsidRPr="00233E93">
        <w:rPr>
          <w:sz w:val="24"/>
          <w:szCs w:val="24"/>
          <w:lang w:val="el-GR"/>
        </w:rPr>
        <w:t xml:space="preserve"> δεν παρέχει τέτοια πληροφορία στις δημοσιεύσεις των </w:t>
      </w:r>
      <w:proofErr w:type="spellStart"/>
      <w:r w:rsidRPr="00233E93">
        <w:rPr>
          <w:sz w:val="24"/>
          <w:szCs w:val="24"/>
          <w:lang w:val="el-GR"/>
        </w:rPr>
        <w:t>χρηστών.</w:t>
      </w:r>
      <w:del w:id="3206" w:author="GEORGILAS STYLIANOS" w:date="2021-08-07T21:41:00Z">
        <w:r w:rsidR="003C6B9A" w:rsidRPr="00233E93" w:rsidDel="00D77F83">
          <w:rPr>
            <w:sz w:val="24"/>
            <w:szCs w:val="24"/>
            <w:lang w:val="el-GR"/>
          </w:rPr>
          <w:delText xml:space="preserve"> Όπως παρατηρούμε στ</w:delText>
        </w:r>
        <w:r w:rsidR="00E20641" w:rsidRPr="00233E93" w:rsidDel="00D77F83">
          <w:rPr>
            <w:sz w:val="24"/>
            <w:szCs w:val="24"/>
            <w:lang w:val="el-GR"/>
          </w:rPr>
          <w:delText>ην</w:delText>
        </w:r>
        <w:r w:rsidR="003C6B9A" w:rsidRPr="00233E93" w:rsidDel="00D77F83">
          <w:rPr>
            <w:sz w:val="24"/>
            <w:szCs w:val="24"/>
            <w:lang w:val="el-GR"/>
          </w:rPr>
          <w:delText xml:space="preserve"> </w:delText>
        </w:r>
      </w:del>
      <w:ins w:id="3207" w:author="GEORGILAS STYLIANOS" w:date="2021-08-07T21:41:00Z">
        <w:r w:rsidR="00D77F83">
          <w:rPr>
            <w:sz w:val="24"/>
            <w:szCs w:val="24"/>
            <w:lang w:val="el-GR"/>
          </w:rPr>
          <w:t>Στην</w:t>
        </w:r>
        <w:proofErr w:type="spellEnd"/>
        <w:r w:rsidR="00D77F83">
          <w:rPr>
            <w:sz w:val="24"/>
            <w:szCs w:val="24"/>
            <w:lang w:val="el-GR"/>
          </w:rPr>
          <w:t xml:space="preserve"> </w:t>
        </w:r>
      </w:ins>
      <w:r w:rsidR="00E20641" w:rsidRPr="00233E93">
        <w:rPr>
          <w:sz w:val="24"/>
          <w:szCs w:val="24"/>
          <w:lang w:val="el-GR"/>
        </w:rPr>
        <w:fldChar w:fldCharType="begin"/>
      </w:r>
      <w:r w:rsidR="00E20641" w:rsidRPr="00233E93">
        <w:rPr>
          <w:sz w:val="24"/>
          <w:szCs w:val="24"/>
          <w:lang w:val="el-GR"/>
        </w:rPr>
        <w:instrText xml:space="preserve"> REF _Ref78473492 \h </w:instrText>
      </w:r>
      <w:r w:rsidR="00233E93">
        <w:rPr>
          <w:sz w:val="24"/>
          <w:szCs w:val="24"/>
          <w:lang w:val="el-GR"/>
        </w:rPr>
        <w:instrText xml:space="preserve"> \* MERGEFORMAT </w:instrText>
      </w:r>
      <w:r w:rsidR="00E20641" w:rsidRPr="00233E93">
        <w:rPr>
          <w:sz w:val="24"/>
          <w:szCs w:val="24"/>
          <w:lang w:val="el-GR"/>
        </w:rPr>
      </w:r>
      <w:r w:rsidR="00E20641" w:rsidRPr="00233E93">
        <w:rPr>
          <w:sz w:val="24"/>
          <w:szCs w:val="24"/>
          <w:lang w:val="el-GR"/>
        </w:rPr>
        <w:fldChar w:fldCharType="separate"/>
      </w:r>
      <w:r w:rsidR="00E20641" w:rsidRPr="00233E93">
        <w:rPr>
          <w:b/>
          <w:bCs/>
          <w:sz w:val="24"/>
          <w:szCs w:val="24"/>
          <w:lang w:val="el-GR"/>
        </w:rPr>
        <w:t xml:space="preserve">Εικόνα </w:t>
      </w:r>
      <w:r w:rsidR="00E20641" w:rsidRPr="00233E93">
        <w:rPr>
          <w:b/>
          <w:bCs/>
          <w:noProof/>
          <w:sz w:val="24"/>
          <w:szCs w:val="24"/>
          <w:lang w:val="el-GR"/>
        </w:rPr>
        <w:t>80</w:t>
      </w:r>
      <w:r w:rsidR="00E20641" w:rsidRPr="00233E93">
        <w:rPr>
          <w:sz w:val="24"/>
          <w:szCs w:val="24"/>
          <w:lang w:val="el-GR"/>
        </w:rPr>
        <w:fldChar w:fldCharType="end"/>
      </w:r>
      <w:r w:rsidR="00E20641" w:rsidRPr="00233E93">
        <w:rPr>
          <w:sz w:val="24"/>
          <w:szCs w:val="24"/>
          <w:lang w:val="el-GR"/>
        </w:rPr>
        <w:t xml:space="preserve"> </w:t>
      </w:r>
      <w:r w:rsidR="003C6B9A" w:rsidRPr="00233E93">
        <w:rPr>
          <w:sz w:val="24"/>
          <w:szCs w:val="24"/>
          <w:lang w:val="el-GR"/>
        </w:rPr>
        <w:t>κα</w:t>
      </w:r>
      <w:ins w:id="3208" w:author="GEORGILAS STYLIANOS" w:date="2021-08-07T21:41:00Z">
        <w:r w:rsidR="00D77F83">
          <w:rPr>
            <w:sz w:val="24"/>
            <w:szCs w:val="24"/>
            <w:lang w:val="el-GR"/>
          </w:rPr>
          <w:t>θώς</w:t>
        </w:r>
      </w:ins>
      <w:del w:id="3209" w:author="GEORGILAS STYLIANOS" w:date="2021-08-07T21:41:00Z">
        <w:r w:rsidR="003C6B9A" w:rsidRPr="00233E93" w:rsidDel="00D77F83">
          <w:rPr>
            <w:sz w:val="24"/>
            <w:szCs w:val="24"/>
            <w:lang w:val="el-GR"/>
          </w:rPr>
          <w:delText>ι</w:delText>
        </w:r>
      </w:del>
      <w:ins w:id="3210" w:author="GEORGILAS STYLIANOS" w:date="2021-08-07T21:41:00Z">
        <w:r w:rsidR="00D77F83">
          <w:rPr>
            <w:sz w:val="24"/>
            <w:szCs w:val="24"/>
            <w:lang w:val="el-GR"/>
          </w:rPr>
          <w:t xml:space="preserve"> και </w:t>
        </w:r>
      </w:ins>
      <w:del w:id="3211" w:author="GEORGILAS STYLIANOS" w:date="2021-08-07T21:41:00Z">
        <w:r w:rsidR="003C6B9A" w:rsidRPr="00233E93" w:rsidDel="00D77F83">
          <w:rPr>
            <w:sz w:val="24"/>
            <w:szCs w:val="24"/>
            <w:lang w:val="el-GR"/>
          </w:rPr>
          <w:delText xml:space="preserve"> </w:delText>
        </w:r>
      </w:del>
      <w:r w:rsidR="00E20641" w:rsidRPr="00233E93">
        <w:rPr>
          <w:sz w:val="24"/>
          <w:szCs w:val="24"/>
          <w:lang w:val="el-GR"/>
        </w:rPr>
        <w:t xml:space="preserve">στην </w:t>
      </w:r>
      <w:r w:rsidR="00E20641" w:rsidRPr="00233E93">
        <w:rPr>
          <w:sz w:val="24"/>
          <w:szCs w:val="24"/>
          <w:lang w:val="el-GR"/>
        </w:rPr>
        <w:fldChar w:fldCharType="begin"/>
      </w:r>
      <w:r w:rsidR="00E20641" w:rsidRPr="00233E93">
        <w:rPr>
          <w:sz w:val="24"/>
          <w:szCs w:val="24"/>
          <w:lang w:val="el-GR"/>
        </w:rPr>
        <w:instrText xml:space="preserve"> REF _Ref78473500 \h </w:instrText>
      </w:r>
      <w:r w:rsidR="00233E93">
        <w:rPr>
          <w:sz w:val="24"/>
          <w:szCs w:val="24"/>
          <w:lang w:val="el-GR"/>
        </w:rPr>
        <w:instrText xml:space="preserve"> \* MERGEFORMAT </w:instrText>
      </w:r>
      <w:r w:rsidR="00E20641" w:rsidRPr="00233E93">
        <w:rPr>
          <w:sz w:val="24"/>
          <w:szCs w:val="24"/>
          <w:lang w:val="el-GR"/>
        </w:rPr>
      </w:r>
      <w:r w:rsidR="00E20641" w:rsidRPr="00233E93">
        <w:rPr>
          <w:sz w:val="24"/>
          <w:szCs w:val="24"/>
          <w:lang w:val="el-GR"/>
        </w:rPr>
        <w:fldChar w:fldCharType="separate"/>
      </w:r>
      <w:r w:rsidR="00E20641" w:rsidRPr="00233E93">
        <w:rPr>
          <w:b/>
          <w:bCs/>
          <w:sz w:val="24"/>
          <w:szCs w:val="24"/>
          <w:lang w:val="el-GR"/>
        </w:rPr>
        <w:t xml:space="preserve">Εικόνα </w:t>
      </w:r>
      <w:r w:rsidR="00E20641" w:rsidRPr="00233E93">
        <w:rPr>
          <w:b/>
          <w:bCs/>
          <w:noProof/>
          <w:sz w:val="24"/>
          <w:szCs w:val="24"/>
          <w:lang w:val="el-GR"/>
        </w:rPr>
        <w:t>81</w:t>
      </w:r>
      <w:r w:rsidR="00E20641" w:rsidRPr="00233E93">
        <w:rPr>
          <w:sz w:val="24"/>
          <w:szCs w:val="24"/>
          <w:lang w:val="el-GR"/>
        </w:rPr>
        <w:fldChar w:fldCharType="end"/>
      </w:r>
      <w:ins w:id="3212" w:author="GEORGILAS STYLIANOS" w:date="2021-08-07T21:42:00Z">
        <w:r w:rsidR="00D77F83">
          <w:rPr>
            <w:sz w:val="24"/>
            <w:szCs w:val="24"/>
            <w:lang w:val="el-GR"/>
          </w:rPr>
          <w:t xml:space="preserve">, στον κάθετο </w:t>
        </w:r>
        <w:r w:rsidR="00D77F83">
          <w:rPr>
            <w:sz w:val="24"/>
            <w:szCs w:val="24"/>
            <w:lang w:val="el-GR"/>
          </w:rPr>
          <w:lastRenderedPageBreak/>
          <w:t xml:space="preserve">άξονα παρουσιάζουμε το πλήθος των εγγραφών ενός </w:t>
        </w:r>
        <w:proofErr w:type="spellStart"/>
        <w:r w:rsidR="00D77F83">
          <w:rPr>
            <w:sz w:val="24"/>
            <w:szCs w:val="24"/>
            <w:lang w:val="el-GR"/>
          </w:rPr>
          <w:t>υπερσυνδέσμου</w:t>
        </w:r>
        <w:proofErr w:type="spellEnd"/>
        <w:r w:rsidR="00D77F83">
          <w:rPr>
            <w:sz w:val="24"/>
            <w:szCs w:val="24"/>
            <w:lang w:val="el-GR"/>
          </w:rPr>
          <w:t xml:space="preserve"> και στον οριζόντιο άξονα παρουσιάζουμε τους </w:t>
        </w:r>
        <w:proofErr w:type="spellStart"/>
        <w:r w:rsidR="00D77F83">
          <w:rPr>
            <w:sz w:val="24"/>
            <w:szCs w:val="24"/>
            <w:lang w:val="el-GR"/>
          </w:rPr>
          <w:t>υπερσυνδέσμους</w:t>
        </w:r>
        <w:proofErr w:type="spellEnd"/>
        <w:r w:rsidR="00D77F83">
          <w:rPr>
            <w:sz w:val="24"/>
            <w:szCs w:val="24"/>
            <w:lang w:val="el-GR"/>
          </w:rPr>
          <w:t>. Με μαύρη διακε</w:t>
        </w:r>
      </w:ins>
      <w:ins w:id="3213" w:author="GEORGILAS STYLIANOS" w:date="2021-08-07T21:43:00Z">
        <w:r w:rsidR="00D77F83">
          <w:rPr>
            <w:sz w:val="24"/>
            <w:szCs w:val="24"/>
            <w:lang w:val="el-GR"/>
          </w:rPr>
          <w:t>κομμένη γραμμή ορίζεται η κατανομή νόμου δύναμης.</w:t>
        </w:r>
      </w:ins>
      <w:r w:rsidR="00E20641" w:rsidRPr="00233E93">
        <w:rPr>
          <w:sz w:val="24"/>
          <w:szCs w:val="24"/>
          <w:lang w:val="el-GR"/>
        </w:rPr>
        <w:t xml:space="preserve"> </w:t>
      </w:r>
      <w:del w:id="3214" w:author="GEORGILAS STYLIANOS" w:date="2021-08-06T19:40:00Z">
        <w:r w:rsidR="003C6B9A" w:rsidRPr="00233E93" w:rsidDel="004508FB">
          <w:rPr>
            <w:sz w:val="24"/>
            <w:szCs w:val="24"/>
            <w:lang w:val="el-GR"/>
          </w:rPr>
          <w:delText xml:space="preserve"> </w:delText>
        </w:r>
      </w:del>
      <w:ins w:id="3215" w:author="GEORGILAS STYLIANOS" w:date="2021-08-07T21:43:00Z">
        <w:r w:rsidR="00D77F83">
          <w:rPr>
            <w:sz w:val="24"/>
            <w:szCs w:val="24"/>
            <w:lang w:val="el-GR"/>
          </w:rPr>
          <w:t>Κ</w:t>
        </w:r>
      </w:ins>
      <w:del w:id="3216" w:author="GEORGILAS STYLIANOS" w:date="2021-08-07T21:43:00Z">
        <w:r w:rsidR="003C6B9A" w:rsidRPr="00233E93" w:rsidDel="00D77F83">
          <w:rPr>
            <w:sz w:val="24"/>
            <w:szCs w:val="24"/>
            <w:lang w:val="el-GR"/>
          </w:rPr>
          <w:delText>κ</w:delText>
        </w:r>
      </w:del>
      <w:r w:rsidR="003C6B9A" w:rsidRPr="00233E93">
        <w:rPr>
          <w:sz w:val="24"/>
          <w:szCs w:val="24"/>
          <w:lang w:val="el-GR"/>
        </w:rPr>
        <w:t>αι στις δύο περ</w:t>
      </w:r>
      <w:r w:rsidR="00311686" w:rsidRPr="00233E93">
        <w:rPr>
          <w:sz w:val="24"/>
          <w:szCs w:val="24"/>
          <w:lang w:val="el-GR"/>
        </w:rPr>
        <w:t>ιπτώσεις τα γραφήματα ακολουθούν την κατανομή</w:t>
      </w:r>
      <w:ins w:id="3217" w:author="GEORGILAS STYLIANOS" w:date="2021-08-07T21:43:00Z">
        <w:r w:rsidR="00D77F83">
          <w:rPr>
            <w:sz w:val="24"/>
            <w:szCs w:val="24"/>
            <w:lang w:val="el-GR"/>
          </w:rPr>
          <w:t>.</w:t>
        </w:r>
      </w:ins>
      <w:del w:id="3218" w:author="GEORGILAS STYLIANOS" w:date="2021-08-07T21:43:00Z">
        <w:r w:rsidR="00311686" w:rsidRPr="00233E93" w:rsidDel="00D77F83">
          <w:rPr>
            <w:sz w:val="24"/>
            <w:szCs w:val="24"/>
            <w:lang w:val="el-GR"/>
          </w:rPr>
          <w:delText xml:space="preserve"> δυνάμεων</w:delText>
        </w:r>
      </w:del>
      <w:r w:rsidR="00311686" w:rsidRPr="00233E93">
        <w:rPr>
          <w:sz w:val="24"/>
          <w:szCs w:val="24"/>
          <w:lang w:val="el-GR"/>
        </w:rPr>
        <w:t>.</w:t>
      </w:r>
    </w:p>
    <w:p w14:paraId="4A988EDD" w14:textId="77777777" w:rsidR="00866143" w:rsidRDefault="00866143" w:rsidP="00233E93">
      <w:pPr>
        <w:keepNext/>
        <w:spacing w:after="0" w:line="240" w:lineRule="auto"/>
        <w:jc w:val="center"/>
      </w:pPr>
      <w:r w:rsidRPr="00866143">
        <w:rPr>
          <w:noProof/>
          <w:lang w:val="el-GR"/>
        </w:rPr>
        <w:drawing>
          <wp:inline distT="0" distB="0" distL="0" distR="0" wp14:anchorId="5A657784" wp14:editId="7F1F82EE">
            <wp:extent cx="5943600" cy="2800350"/>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01A6E111" w14:textId="0B7DB22B" w:rsidR="00866143" w:rsidRPr="00866143" w:rsidRDefault="00866143" w:rsidP="00233E93">
      <w:pPr>
        <w:pStyle w:val="Caption"/>
        <w:jc w:val="center"/>
        <w:rPr>
          <w:rFonts w:ascii="Times New Roman" w:eastAsia="Times New Roman" w:hAnsi="Times New Roman" w:cs="Times New Roman"/>
          <w:b/>
          <w:bCs/>
          <w:color w:val="auto"/>
          <w:sz w:val="24"/>
          <w:szCs w:val="24"/>
        </w:rPr>
      </w:pPr>
      <w:bookmarkStart w:id="3219" w:name="_Ref78473492"/>
      <w:bookmarkStart w:id="3220" w:name="_Toc78469351"/>
      <w:bookmarkStart w:id="3221" w:name="_Toc78589237"/>
      <w:bookmarkStart w:id="3222" w:name="_Toc78604327"/>
      <w:r w:rsidRPr="00866143">
        <w:rPr>
          <w:b/>
          <w:bCs/>
          <w:color w:val="auto"/>
          <w:sz w:val="24"/>
          <w:szCs w:val="24"/>
        </w:rPr>
        <w:t xml:space="preserve">Εικόνα </w:t>
      </w:r>
      <w:r w:rsidRPr="00866143">
        <w:rPr>
          <w:b/>
          <w:bCs/>
          <w:color w:val="auto"/>
          <w:sz w:val="24"/>
          <w:szCs w:val="24"/>
        </w:rPr>
        <w:fldChar w:fldCharType="begin"/>
      </w:r>
      <w:r w:rsidRPr="00866143">
        <w:rPr>
          <w:b/>
          <w:bCs/>
          <w:color w:val="auto"/>
          <w:sz w:val="24"/>
          <w:szCs w:val="24"/>
        </w:rPr>
        <w:instrText xml:space="preserve"> SEQ Εικόνα \* ARABIC </w:instrText>
      </w:r>
      <w:r w:rsidRPr="00866143">
        <w:rPr>
          <w:b/>
          <w:bCs/>
          <w:color w:val="auto"/>
          <w:sz w:val="24"/>
          <w:szCs w:val="24"/>
        </w:rPr>
        <w:fldChar w:fldCharType="separate"/>
      </w:r>
      <w:r w:rsidR="00582156">
        <w:rPr>
          <w:b/>
          <w:bCs/>
          <w:noProof/>
          <w:color w:val="auto"/>
          <w:sz w:val="24"/>
          <w:szCs w:val="24"/>
        </w:rPr>
        <w:t>80</w:t>
      </w:r>
      <w:r w:rsidRPr="00866143">
        <w:rPr>
          <w:b/>
          <w:bCs/>
          <w:color w:val="auto"/>
          <w:sz w:val="24"/>
          <w:szCs w:val="24"/>
        </w:rPr>
        <w:fldChar w:fldCharType="end"/>
      </w:r>
      <w:bookmarkEnd w:id="3219"/>
      <w:r w:rsidRPr="00866143">
        <w:rPr>
          <w:b/>
          <w:bCs/>
          <w:color w:val="auto"/>
          <w:sz w:val="24"/>
          <w:szCs w:val="24"/>
        </w:rPr>
        <w:t>: Links - Twitter</w:t>
      </w:r>
      <w:bookmarkEnd w:id="3220"/>
      <w:bookmarkEnd w:id="3221"/>
      <w:bookmarkEnd w:id="3222"/>
    </w:p>
    <w:p w14:paraId="3E218262" w14:textId="77777777" w:rsidR="00643F9A" w:rsidRDefault="00643F9A" w:rsidP="00233E93">
      <w:pPr>
        <w:keepNext/>
        <w:spacing w:after="0" w:line="240" w:lineRule="auto"/>
        <w:jc w:val="center"/>
      </w:pPr>
      <w:bookmarkStart w:id="3223" w:name="_Toc77212454"/>
      <w:bookmarkStart w:id="3224" w:name="_Toc77796861"/>
      <w:bookmarkStart w:id="3225" w:name="_Toc78288042"/>
      <w:r w:rsidRPr="00643F9A">
        <w:rPr>
          <w:noProof/>
          <w:lang w:val="el-GR"/>
        </w:rPr>
        <w:drawing>
          <wp:inline distT="0" distB="0" distL="0" distR="0" wp14:anchorId="1C445B5C" wp14:editId="77647726">
            <wp:extent cx="5943600" cy="3095625"/>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0571914C" w14:textId="1D180B35" w:rsidR="00643F9A" w:rsidRPr="00643F9A" w:rsidRDefault="00643F9A" w:rsidP="00233E93">
      <w:pPr>
        <w:pStyle w:val="Caption"/>
        <w:jc w:val="center"/>
        <w:rPr>
          <w:rFonts w:ascii="Times New Roman" w:eastAsia="Times New Roman" w:hAnsi="Times New Roman" w:cs="Times New Roman"/>
          <w:b/>
          <w:bCs/>
          <w:color w:val="auto"/>
          <w:sz w:val="24"/>
          <w:szCs w:val="24"/>
          <w:lang w:val="el-GR"/>
        </w:rPr>
      </w:pPr>
      <w:bookmarkStart w:id="3226" w:name="_Ref78473500"/>
      <w:bookmarkStart w:id="3227" w:name="_Toc78469352"/>
      <w:bookmarkStart w:id="3228" w:name="_Toc78589238"/>
      <w:bookmarkStart w:id="3229" w:name="_Toc78604328"/>
      <w:r w:rsidRPr="00643F9A">
        <w:rPr>
          <w:b/>
          <w:bCs/>
          <w:color w:val="auto"/>
          <w:sz w:val="24"/>
          <w:szCs w:val="24"/>
          <w:lang w:val="el-GR"/>
        </w:rPr>
        <w:t xml:space="preserve">Εικόνα </w:t>
      </w:r>
      <w:r w:rsidRPr="00643F9A">
        <w:rPr>
          <w:b/>
          <w:bCs/>
          <w:color w:val="auto"/>
          <w:sz w:val="24"/>
          <w:szCs w:val="24"/>
        </w:rPr>
        <w:fldChar w:fldCharType="begin"/>
      </w:r>
      <w:r w:rsidRPr="00643F9A">
        <w:rPr>
          <w:b/>
          <w:bCs/>
          <w:color w:val="auto"/>
          <w:sz w:val="24"/>
          <w:szCs w:val="24"/>
          <w:lang w:val="el-GR"/>
        </w:rPr>
        <w:instrText xml:space="preserve"> </w:instrText>
      </w:r>
      <w:r w:rsidRPr="00643F9A">
        <w:rPr>
          <w:b/>
          <w:bCs/>
          <w:color w:val="auto"/>
          <w:sz w:val="24"/>
          <w:szCs w:val="24"/>
        </w:rPr>
        <w:instrText>SEQ</w:instrText>
      </w:r>
      <w:r w:rsidRPr="00643F9A">
        <w:rPr>
          <w:b/>
          <w:bCs/>
          <w:color w:val="auto"/>
          <w:sz w:val="24"/>
          <w:szCs w:val="24"/>
          <w:lang w:val="el-GR"/>
        </w:rPr>
        <w:instrText xml:space="preserve"> Εικόνα \* </w:instrText>
      </w:r>
      <w:r w:rsidRPr="00643F9A">
        <w:rPr>
          <w:b/>
          <w:bCs/>
          <w:color w:val="auto"/>
          <w:sz w:val="24"/>
          <w:szCs w:val="24"/>
        </w:rPr>
        <w:instrText>ARABIC</w:instrText>
      </w:r>
      <w:r w:rsidRPr="00643F9A">
        <w:rPr>
          <w:b/>
          <w:bCs/>
          <w:color w:val="auto"/>
          <w:sz w:val="24"/>
          <w:szCs w:val="24"/>
          <w:lang w:val="el-GR"/>
        </w:rPr>
        <w:instrText xml:space="preserve"> </w:instrText>
      </w:r>
      <w:r w:rsidRPr="00643F9A">
        <w:rPr>
          <w:b/>
          <w:bCs/>
          <w:color w:val="auto"/>
          <w:sz w:val="24"/>
          <w:szCs w:val="24"/>
        </w:rPr>
        <w:fldChar w:fldCharType="separate"/>
      </w:r>
      <w:r w:rsidR="00582156" w:rsidRPr="00582156">
        <w:rPr>
          <w:b/>
          <w:bCs/>
          <w:noProof/>
          <w:color w:val="auto"/>
          <w:sz w:val="24"/>
          <w:szCs w:val="24"/>
          <w:lang w:val="el-GR"/>
        </w:rPr>
        <w:t>81</w:t>
      </w:r>
      <w:r w:rsidRPr="00643F9A">
        <w:rPr>
          <w:b/>
          <w:bCs/>
          <w:color w:val="auto"/>
          <w:sz w:val="24"/>
          <w:szCs w:val="24"/>
        </w:rPr>
        <w:fldChar w:fldCharType="end"/>
      </w:r>
      <w:bookmarkEnd w:id="3226"/>
      <w:r w:rsidRPr="00643F9A">
        <w:rPr>
          <w:b/>
          <w:bCs/>
          <w:color w:val="auto"/>
          <w:sz w:val="24"/>
          <w:szCs w:val="24"/>
          <w:lang w:val="el-GR"/>
        </w:rPr>
        <w:t xml:space="preserve">: </w:t>
      </w:r>
      <w:r w:rsidRPr="00643F9A">
        <w:rPr>
          <w:b/>
          <w:bCs/>
          <w:color w:val="auto"/>
          <w:sz w:val="24"/>
          <w:szCs w:val="24"/>
        </w:rPr>
        <w:t>Links</w:t>
      </w:r>
      <w:r w:rsidRPr="00643F9A">
        <w:rPr>
          <w:b/>
          <w:bCs/>
          <w:color w:val="auto"/>
          <w:sz w:val="24"/>
          <w:szCs w:val="24"/>
          <w:lang w:val="el-GR"/>
        </w:rPr>
        <w:t xml:space="preserve"> - </w:t>
      </w:r>
      <w:r w:rsidRPr="00643F9A">
        <w:rPr>
          <w:b/>
          <w:bCs/>
          <w:color w:val="auto"/>
          <w:sz w:val="24"/>
          <w:szCs w:val="24"/>
        </w:rPr>
        <w:t>Facebook</w:t>
      </w:r>
      <w:bookmarkEnd w:id="3227"/>
      <w:bookmarkEnd w:id="3228"/>
      <w:bookmarkEnd w:id="3229"/>
    </w:p>
    <w:bookmarkEnd w:id="3223"/>
    <w:bookmarkEnd w:id="3224"/>
    <w:bookmarkEnd w:id="3225"/>
    <w:p w14:paraId="2F8CBCF8" w14:textId="7DA1A647" w:rsidR="00532B0E" w:rsidRPr="00233E93" w:rsidRDefault="00311686" w:rsidP="00311686">
      <w:pPr>
        <w:rPr>
          <w:sz w:val="24"/>
          <w:szCs w:val="24"/>
          <w:lang w:val="el-GR"/>
        </w:rPr>
      </w:pPr>
      <w:r w:rsidRPr="00233E93">
        <w:rPr>
          <w:sz w:val="24"/>
          <w:szCs w:val="24"/>
          <w:lang w:val="el-GR"/>
        </w:rPr>
        <w:t xml:space="preserve">Στην </w:t>
      </w:r>
      <w:r w:rsidR="00E20641" w:rsidRPr="00233E93">
        <w:rPr>
          <w:sz w:val="24"/>
          <w:szCs w:val="24"/>
        </w:rPr>
        <w:fldChar w:fldCharType="begin"/>
      </w:r>
      <w:r w:rsidR="00E20641" w:rsidRPr="00233E93">
        <w:rPr>
          <w:sz w:val="24"/>
          <w:szCs w:val="24"/>
          <w:lang w:val="el-GR"/>
        </w:rPr>
        <w:instrText xml:space="preserve"> REF _Ref78473518 \h </w:instrText>
      </w:r>
      <w:r w:rsidR="00233E93" w:rsidRPr="00233E93">
        <w:rPr>
          <w:sz w:val="24"/>
          <w:szCs w:val="24"/>
          <w:lang w:val="el-GR"/>
        </w:rPr>
        <w:instrText xml:space="preserve"> \* </w:instrText>
      </w:r>
      <w:r w:rsidR="00233E93">
        <w:rPr>
          <w:sz w:val="24"/>
          <w:szCs w:val="24"/>
        </w:rPr>
        <w:instrText>MERGEFORMAT</w:instrText>
      </w:r>
      <w:r w:rsidR="00233E93" w:rsidRPr="00233E93">
        <w:rPr>
          <w:sz w:val="24"/>
          <w:szCs w:val="24"/>
          <w:lang w:val="el-GR"/>
        </w:rPr>
        <w:instrText xml:space="preserve"> </w:instrText>
      </w:r>
      <w:r w:rsidR="00E20641" w:rsidRPr="00233E93">
        <w:rPr>
          <w:sz w:val="24"/>
          <w:szCs w:val="24"/>
        </w:rPr>
      </w:r>
      <w:r w:rsidR="00E20641" w:rsidRPr="00233E93">
        <w:rPr>
          <w:sz w:val="24"/>
          <w:szCs w:val="24"/>
        </w:rPr>
        <w:fldChar w:fldCharType="separate"/>
      </w:r>
      <w:r w:rsidR="00E20641" w:rsidRPr="00233E93">
        <w:rPr>
          <w:b/>
          <w:bCs/>
          <w:sz w:val="24"/>
          <w:szCs w:val="24"/>
          <w:lang w:val="el-GR"/>
        </w:rPr>
        <w:t xml:space="preserve">Εικόνα </w:t>
      </w:r>
      <w:r w:rsidR="00E20641" w:rsidRPr="00233E93">
        <w:rPr>
          <w:b/>
          <w:bCs/>
          <w:noProof/>
          <w:sz w:val="24"/>
          <w:szCs w:val="24"/>
          <w:lang w:val="el-GR"/>
        </w:rPr>
        <w:t>82</w:t>
      </w:r>
      <w:r w:rsidR="00E20641" w:rsidRPr="00233E93">
        <w:rPr>
          <w:sz w:val="24"/>
          <w:szCs w:val="24"/>
        </w:rPr>
        <w:fldChar w:fldCharType="end"/>
      </w:r>
      <w:r w:rsidRPr="00233E93">
        <w:rPr>
          <w:sz w:val="24"/>
          <w:szCs w:val="24"/>
          <w:lang w:val="el-GR"/>
        </w:rPr>
        <w:t xml:space="preserve"> βλέπουμε τον μέσο όρο από </w:t>
      </w:r>
      <w:del w:id="3230" w:author="GEORGILAS STYLIANOS" w:date="2021-08-07T14:47:00Z">
        <w:r w:rsidRPr="00233E93" w:rsidDel="00A7121A">
          <w:rPr>
            <w:sz w:val="24"/>
            <w:szCs w:val="24"/>
          </w:rPr>
          <w:delText>links</w:delText>
        </w:r>
        <w:r w:rsidRPr="00233E93" w:rsidDel="00A7121A">
          <w:rPr>
            <w:sz w:val="24"/>
            <w:szCs w:val="24"/>
            <w:lang w:val="el-GR"/>
          </w:rPr>
          <w:delText xml:space="preserve"> </w:delText>
        </w:r>
      </w:del>
      <w:proofErr w:type="spellStart"/>
      <w:ins w:id="3231" w:author="GEORGILAS STYLIANOS" w:date="2021-08-07T14:47:00Z">
        <w:r w:rsidR="00A7121A">
          <w:rPr>
            <w:sz w:val="24"/>
            <w:szCs w:val="24"/>
            <w:lang w:val="el-GR"/>
          </w:rPr>
          <w:t>υπερσυνδέσμους</w:t>
        </w:r>
        <w:proofErr w:type="spellEnd"/>
        <w:r w:rsidR="00A7121A" w:rsidRPr="00233E93">
          <w:rPr>
            <w:sz w:val="24"/>
            <w:szCs w:val="24"/>
            <w:lang w:val="el-GR"/>
          </w:rPr>
          <w:t xml:space="preserve"> </w:t>
        </w:r>
      </w:ins>
      <w:r w:rsidRPr="00233E93">
        <w:rPr>
          <w:sz w:val="24"/>
          <w:szCs w:val="24"/>
          <w:lang w:val="el-GR"/>
        </w:rPr>
        <w:t xml:space="preserve">που δύνανται να βρεθούν σε </w:t>
      </w:r>
      <w:del w:id="3232" w:author="GEORGILAS STYLIANOS" w:date="2021-08-07T15:02:00Z">
        <w:r w:rsidRPr="00233E93" w:rsidDel="004A1A3F">
          <w:rPr>
            <w:sz w:val="24"/>
            <w:szCs w:val="24"/>
            <w:lang w:val="el-GR"/>
          </w:rPr>
          <w:delText xml:space="preserve">κάποιο </w:delText>
        </w:r>
        <w:r w:rsidRPr="00233E93" w:rsidDel="004A1A3F">
          <w:rPr>
            <w:sz w:val="24"/>
            <w:szCs w:val="24"/>
          </w:rPr>
          <w:delText>post</w:delText>
        </w:r>
      </w:del>
      <w:ins w:id="3233" w:author="GEORGILAS STYLIANOS" w:date="2021-08-07T15:02:00Z">
        <w:r w:rsidR="004A1A3F">
          <w:rPr>
            <w:sz w:val="24"/>
            <w:szCs w:val="24"/>
            <w:lang w:val="el-GR"/>
          </w:rPr>
          <w:t>κάποια δημοσίευση</w:t>
        </w:r>
      </w:ins>
      <w:r w:rsidRPr="00233E93">
        <w:rPr>
          <w:sz w:val="24"/>
          <w:szCs w:val="24"/>
          <w:lang w:val="el-GR"/>
        </w:rPr>
        <w:t xml:space="preserve"> κάθε </w:t>
      </w:r>
      <w:del w:id="3234" w:author="GEORGILAS STYLIANOS" w:date="2021-08-07T14:19:00Z">
        <w:r w:rsidR="002309C0" w:rsidDel="0092709A">
          <w:rPr>
            <w:rFonts w:ascii="Calibri" w:eastAsia="Calibri" w:hAnsi="Calibri" w:cs="Calibri"/>
            <w:bCs/>
            <w:sz w:val="24"/>
            <w:szCs w:val="24"/>
            <w:lang w:val="el-GR"/>
          </w:rPr>
          <w:delText>Κ.Δ.</w:delText>
        </w:r>
      </w:del>
      <w:ins w:id="3235" w:author="GEORGILAS STYLIANOS" w:date="2021-08-07T14:19:00Z">
        <w:r w:rsidR="0092709A">
          <w:rPr>
            <w:rFonts w:ascii="Calibri" w:eastAsia="Calibri" w:hAnsi="Calibri" w:cs="Calibri"/>
            <w:bCs/>
            <w:sz w:val="24"/>
            <w:szCs w:val="24"/>
            <w:lang w:val="el-GR"/>
          </w:rPr>
          <w:t>ΚΔ</w:t>
        </w:r>
      </w:ins>
      <w:r w:rsidRPr="00233E93">
        <w:rPr>
          <w:sz w:val="24"/>
          <w:szCs w:val="24"/>
          <w:lang w:val="el-GR"/>
        </w:rPr>
        <w:t xml:space="preserve"> Παρατηρούμε πως υπάρχει μια σχετική διαφορά υπέρ του </w:t>
      </w:r>
      <w:ins w:id="3236" w:author="Razis" w:date="2021-08-01T13:49:00Z">
        <w:del w:id="3237" w:author="GEORGILAS STYLIANOS" w:date="2021-08-07T21:44:00Z">
          <w:r w:rsidR="000C0C5F" w:rsidDel="00D77F83">
            <w:rPr>
              <w:sz w:val="24"/>
              <w:szCs w:val="24"/>
              <w:lang w:val="el-GR"/>
            </w:rPr>
            <w:delText xml:space="preserve">της τάξης του </w:delText>
          </w:r>
          <w:r w:rsidR="000C0C5F" w:rsidRPr="000C0C5F" w:rsidDel="00D77F83">
            <w:rPr>
              <w:sz w:val="24"/>
              <w:szCs w:val="24"/>
              <w:highlight w:val="yellow"/>
              <w:lang w:val="el-GR"/>
              <w:rPrChange w:id="3238" w:author="Razis" w:date="2021-08-01T13:49:00Z">
                <w:rPr>
                  <w:sz w:val="24"/>
                  <w:szCs w:val="24"/>
                  <w:lang w:val="el-GR"/>
                </w:rPr>
              </w:rPrChange>
            </w:rPr>
            <w:delText>ΧΧ%</w:delText>
          </w:r>
          <w:r w:rsidR="000C0C5F" w:rsidDel="00D77F83">
            <w:rPr>
              <w:sz w:val="24"/>
              <w:szCs w:val="24"/>
              <w:lang w:val="el-GR"/>
            </w:rPr>
            <w:delText xml:space="preserve"> </w:delText>
          </w:r>
        </w:del>
      </w:ins>
      <w:r w:rsidRPr="00233E93">
        <w:rPr>
          <w:sz w:val="24"/>
          <w:szCs w:val="24"/>
        </w:rPr>
        <w:t>Facebook</w:t>
      </w:r>
      <w:r w:rsidRPr="00233E93">
        <w:rPr>
          <w:sz w:val="24"/>
          <w:szCs w:val="24"/>
          <w:lang w:val="el-GR"/>
        </w:rPr>
        <w:t xml:space="preserve"> </w:t>
      </w:r>
      <w:ins w:id="3239" w:author="GEORGILAS STYLIANOS" w:date="2021-08-07T21:44:00Z">
        <w:r w:rsidR="00D77F83">
          <w:rPr>
            <w:sz w:val="24"/>
            <w:szCs w:val="24"/>
            <w:lang w:val="el-GR"/>
          </w:rPr>
          <w:t xml:space="preserve">της τάξης του </w:t>
        </w:r>
      </w:ins>
      <w:ins w:id="3240" w:author="GEORGILAS STYLIANOS" w:date="2021-08-07T21:47:00Z">
        <w:r w:rsidR="00D77F83" w:rsidRPr="00D77F83">
          <w:rPr>
            <w:sz w:val="24"/>
            <w:szCs w:val="24"/>
            <w:highlight w:val="yellow"/>
            <w:lang w:val="el-GR"/>
            <w:rPrChange w:id="3241" w:author="GEORGILAS STYLIANOS" w:date="2021-08-07T21:47:00Z">
              <w:rPr>
                <w:sz w:val="24"/>
                <w:szCs w:val="24"/>
                <w:highlight w:val="yellow"/>
              </w:rPr>
            </w:rPrChange>
          </w:rPr>
          <w:t>52</w:t>
        </w:r>
      </w:ins>
      <w:ins w:id="3242" w:author="GEORGILAS STYLIANOS" w:date="2021-08-07T21:44:00Z">
        <w:r w:rsidR="00D77F83" w:rsidRPr="00AA7B9E">
          <w:rPr>
            <w:sz w:val="24"/>
            <w:szCs w:val="24"/>
            <w:highlight w:val="yellow"/>
            <w:lang w:val="el-GR"/>
          </w:rPr>
          <w:t>%</w:t>
        </w:r>
        <w:r w:rsidR="00D77F83">
          <w:rPr>
            <w:sz w:val="24"/>
            <w:szCs w:val="24"/>
            <w:lang w:val="el-GR"/>
          </w:rPr>
          <w:t xml:space="preserve"> </w:t>
        </w:r>
      </w:ins>
      <w:r w:rsidRPr="00233E93">
        <w:rPr>
          <w:sz w:val="24"/>
          <w:szCs w:val="24"/>
          <w:lang w:val="el-GR"/>
        </w:rPr>
        <w:t xml:space="preserve">κάτι που ίσως υποδεικνύει την προτίμηση των χρηστών αυτού του </w:t>
      </w:r>
      <w:del w:id="3243" w:author="GEORGILAS STYLIANOS" w:date="2021-08-07T14:19:00Z">
        <w:r w:rsidR="002309C0" w:rsidDel="0092709A">
          <w:rPr>
            <w:rFonts w:ascii="Calibri" w:eastAsia="Calibri" w:hAnsi="Calibri" w:cs="Calibri"/>
            <w:bCs/>
            <w:sz w:val="24"/>
            <w:szCs w:val="24"/>
            <w:lang w:val="el-GR"/>
          </w:rPr>
          <w:delText>Κ.Δ.</w:delText>
        </w:r>
      </w:del>
      <w:ins w:id="3244" w:author="GEORGILAS STYLIANOS" w:date="2021-08-07T14:19:00Z">
        <w:r w:rsidR="0092709A">
          <w:rPr>
            <w:rFonts w:ascii="Calibri" w:eastAsia="Calibri" w:hAnsi="Calibri" w:cs="Calibri"/>
            <w:bCs/>
            <w:sz w:val="24"/>
            <w:szCs w:val="24"/>
            <w:lang w:val="el-GR"/>
          </w:rPr>
          <w:t>ΚΔ</w:t>
        </w:r>
      </w:ins>
      <w:r w:rsidR="002309C0" w:rsidRPr="0059548D">
        <w:rPr>
          <w:rFonts w:ascii="Calibri" w:eastAsia="Calibri" w:hAnsi="Calibri" w:cs="Calibri"/>
          <w:bCs/>
          <w:sz w:val="24"/>
          <w:szCs w:val="24"/>
          <w:lang w:val="el-GR"/>
        </w:rPr>
        <w:t xml:space="preserve"> </w:t>
      </w:r>
      <w:r w:rsidRPr="00233E93">
        <w:rPr>
          <w:sz w:val="24"/>
          <w:szCs w:val="24"/>
          <w:lang w:val="el-GR"/>
        </w:rPr>
        <w:t xml:space="preserve">προς </w:t>
      </w:r>
      <w:del w:id="3245" w:author="Razis" w:date="2021-08-01T13:49:00Z">
        <w:r w:rsidRPr="00233E93" w:rsidDel="000C0C5F">
          <w:rPr>
            <w:sz w:val="24"/>
            <w:szCs w:val="24"/>
            <w:lang w:val="el-GR"/>
          </w:rPr>
          <w:delText xml:space="preserve">αυτό το </w:delText>
        </w:r>
        <w:r w:rsidRPr="00233E93" w:rsidDel="000C0C5F">
          <w:rPr>
            <w:sz w:val="24"/>
            <w:szCs w:val="24"/>
          </w:rPr>
          <w:delText>metadata</w:delText>
        </w:r>
      </w:del>
      <w:ins w:id="3246" w:author="Razis" w:date="2021-08-01T13:49:00Z">
        <w:r w:rsidR="000C0C5F">
          <w:rPr>
            <w:sz w:val="24"/>
            <w:szCs w:val="24"/>
            <w:lang w:val="el-GR"/>
          </w:rPr>
          <w:t>αυτήν την οντότητα</w:t>
        </w:r>
      </w:ins>
      <w:r w:rsidRPr="00233E93">
        <w:rPr>
          <w:sz w:val="24"/>
          <w:szCs w:val="24"/>
          <w:lang w:val="el-GR"/>
        </w:rPr>
        <w:t xml:space="preserve">. </w:t>
      </w:r>
      <w:r w:rsidR="00532B0E" w:rsidRPr="00233E93">
        <w:rPr>
          <w:sz w:val="24"/>
          <w:szCs w:val="24"/>
          <w:lang w:val="el-GR"/>
        </w:rPr>
        <w:t xml:space="preserve">Σε </w:t>
      </w:r>
      <w:r w:rsidR="00532B0E" w:rsidRPr="00233E93">
        <w:rPr>
          <w:sz w:val="24"/>
          <w:szCs w:val="24"/>
          <w:lang w:val="el-GR"/>
        </w:rPr>
        <w:lastRenderedPageBreak/>
        <w:t xml:space="preserve">μελλοντική εργασία θα </w:t>
      </w:r>
      <w:ins w:id="3247" w:author="Razis" w:date="2021-08-01T13:50:00Z">
        <w:r w:rsidR="000C0C5F">
          <w:rPr>
            <w:sz w:val="24"/>
            <w:szCs w:val="24"/>
            <w:lang w:val="el-GR"/>
          </w:rPr>
          <w:t xml:space="preserve">προσπαθήσουμε να συλλέξουμε περισσότερα δεδομένα από το </w:t>
        </w:r>
        <w:r w:rsidR="000C0C5F" w:rsidRPr="00233E93">
          <w:rPr>
            <w:sz w:val="24"/>
            <w:szCs w:val="24"/>
          </w:rPr>
          <w:t>Facebook</w:t>
        </w:r>
        <w:r w:rsidR="000C0C5F" w:rsidRPr="00233E93">
          <w:rPr>
            <w:sz w:val="24"/>
            <w:szCs w:val="24"/>
            <w:lang w:val="el-GR"/>
          </w:rPr>
          <w:t xml:space="preserve"> </w:t>
        </w:r>
        <w:r w:rsidR="000C0C5F">
          <w:rPr>
            <w:sz w:val="24"/>
            <w:szCs w:val="24"/>
            <w:lang w:val="el-GR"/>
          </w:rPr>
          <w:t xml:space="preserve">ώστε μα μειωθεί η διαφορά </w:t>
        </w:r>
      </w:ins>
      <w:del w:id="3248" w:author="Razis" w:date="2021-08-01T13:50:00Z">
        <w:r w:rsidR="00532B0E" w:rsidRPr="00233E93" w:rsidDel="000C0C5F">
          <w:rPr>
            <w:sz w:val="24"/>
            <w:szCs w:val="24"/>
            <w:lang w:val="el-GR"/>
          </w:rPr>
          <w:delText xml:space="preserve">εξισωθούν οι </w:delText>
        </w:r>
      </w:del>
      <w:r w:rsidR="00532B0E" w:rsidRPr="00233E93">
        <w:rPr>
          <w:sz w:val="24"/>
          <w:szCs w:val="24"/>
          <w:lang w:val="el-GR"/>
        </w:rPr>
        <w:t>όγκο</w:t>
      </w:r>
      <w:ins w:id="3249" w:author="Razis" w:date="2021-08-01T13:50:00Z">
        <w:r w:rsidR="000C0C5F">
          <w:rPr>
            <w:sz w:val="24"/>
            <w:szCs w:val="24"/>
            <w:lang w:val="el-GR"/>
          </w:rPr>
          <w:t>υ</w:t>
        </w:r>
      </w:ins>
      <w:del w:id="3250" w:author="Razis" w:date="2021-08-01T13:50:00Z">
        <w:r w:rsidR="00532B0E" w:rsidRPr="00233E93" w:rsidDel="000C0C5F">
          <w:rPr>
            <w:sz w:val="24"/>
            <w:szCs w:val="24"/>
            <w:lang w:val="el-GR"/>
          </w:rPr>
          <w:delText>ι</w:delText>
        </w:r>
      </w:del>
      <w:r w:rsidR="00532B0E" w:rsidRPr="00233E93">
        <w:rPr>
          <w:sz w:val="24"/>
          <w:szCs w:val="24"/>
          <w:lang w:val="el-GR"/>
        </w:rPr>
        <w:t xml:space="preserve"> </w:t>
      </w:r>
      <w:del w:id="3251" w:author="Razis" w:date="2021-08-01T13:50:00Z">
        <w:r w:rsidR="00532B0E" w:rsidRPr="00233E93" w:rsidDel="000C0C5F">
          <w:rPr>
            <w:sz w:val="24"/>
            <w:szCs w:val="24"/>
            <w:lang w:val="el-GR"/>
          </w:rPr>
          <w:delText xml:space="preserve">των </w:delText>
        </w:r>
      </w:del>
      <w:r w:rsidR="00532B0E" w:rsidRPr="00233E93">
        <w:rPr>
          <w:sz w:val="24"/>
          <w:szCs w:val="24"/>
          <w:lang w:val="el-GR"/>
        </w:rPr>
        <w:t xml:space="preserve">δεδομένων </w:t>
      </w:r>
      <w:del w:id="3252" w:author="Razis" w:date="2021-08-01T13:50:00Z">
        <w:r w:rsidR="00532B0E" w:rsidRPr="00233E93" w:rsidDel="000C0C5F">
          <w:rPr>
            <w:sz w:val="24"/>
            <w:szCs w:val="24"/>
            <w:lang w:val="el-GR"/>
          </w:rPr>
          <w:delText xml:space="preserve">ώστε οι </w:delText>
        </w:r>
      </w:del>
      <w:ins w:id="3253" w:author="Razis" w:date="2021-08-01T13:50:00Z">
        <w:r w:rsidR="000C0C5F">
          <w:rPr>
            <w:sz w:val="24"/>
            <w:szCs w:val="24"/>
            <w:lang w:val="el-GR"/>
          </w:rPr>
          <w:t xml:space="preserve">για την πιστότερη </w:t>
        </w:r>
      </w:ins>
      <w:ins w:id="3254" w:author="Razis" w:date="2021-08-01T13:51:00Z">
        <w:r w:rsidR="000C0C5F">
          <w:rPr>
            <w:sz w:val="24"/>
            <w:szCs w:val="24"/>
            <w:lang w:val="el-GR"/>
          </w:rPr>
          <w:t xml:space="preserve">μέτρηση των </w:t>
        </w:r>
      </w:ins>
      <w:r w:rsidR="00532B0E" w:rsidRPr="00233E93">
        <w:rPr>
          <w:sz w:val="24"/>
          <w:szCs w:val="24"/>
          <w:lang w:val="el-GR"/>
        </w:rPr>
        <w:t>μέσ</w:t>
      </w:r>
      <w:del w:id="3255" w:author="Razis" w:date="2021-08-01T13:51:00Z">
        <w:r w:rsidR="00532B0E" w:rsidRPr="00233E93" w:rsidDel="000C0C5F">
          <w:rPr>
            <w:sz w:val="24"/>
            <w:szCs w:val="24"/>
            <w:lang w:val="el-GR"/>
          </w:rPr>
          <w:delText>ο</w:delText>
        </w:r>
      </w:del>
      <w:ins w:id="3256" w:author="Razis" w:date="2021-08-01T13:51:00Z">
        <w:r w:rsidR="000C0C5F">
          <w:rPr>
            <w:sz w:val="24"/>
            <w:szCs w:val="24"/>
            <w:lang w:val="el-GR"/>
          </w:rPr>
          <w:t>ων</w:t>
        </w:r>
      </w:ins>
      <w:del w:id="3257" w:author="Razis" w:date="2021-08-01T13:51:00Z">
        <w:r w:rsidR="00532B0E" w:rsidRPr="00233E93" w:rsidDel="000C0C5F">
          <w:rPr>
            <w:sz w:val="24"/>
            <w:szCs w:val="24"/>
            <w:lang w:val="el-GR"/>
          </w:rPr>
          <w:delText>ι</w:delText>
        </w:r>
      </w:del>
      <w:r w:rsidR="00532B0E" w:rsidRPr="00233E93">
        <w:rPr>
          <w:sz w:val="24"/>
          <w:szCs w:val="24"/>
          <w:lang w:val="el-GR"/>
        </w:rPr>
        <w:t xml:space="preserve"> όρ</w:t>
      </w:r>
      <w:del w:id="3258" w:author="Razis" w:date="2021-08-01T13:51:00Z">
        <w:r w:rsidR="00532B0E" w:rsidRPr="00233E93" w:rsidDel="000C0C5F">
          <w:rPr>
            <w:sz w:val="24"/>
            <w:szCs w:val="24"/>
            <w:lang w:val="el-GR"/>
          </w:rPr>
          <w:delText>ο</w:delText>
        </w:r>
      </w:del>
      <w:ins w:id="3259" w:author="Razis" w:date="2021-08-01T13:51:00Z">
        <w:r w:rsidR="000C0C5F">
          <w:rPr>
            <w:sz w:val="24"/>
            <w:szCs w:val="24"/>
            <w:lang w:val="el-GR"/>
          </w:rPr>
          <w:t>ων</w:t>
        </w:r>
      </w:ins>
      <w:del w:id="3260" w:author="Razis" w:date="2021-08-01T13:51:00Z">
        <w:r w:rsidR="00532B0E" w:rsidRPr="00233E93" w:rsidDel="000C0C5F">
          <w:rPr>
            <w:sz w:val="24"/>
            <w:szCs w:val="24"/>
            <w:lang w:val="el-GR"/>
          </w:rPr>
          <w:delText>ι να έχουν την ίδια βαρύτητα</w:delText>
        </w:r>
      </w:del>
      <w:r w:rsidR="00532B0E" w:rsidRPr="00233E93">
        <w:rPr>
          <w:sz w:val="24"/>
          <w:szCs w:val="24"/>
          <w:lang w:val="el-GR"/>
        </w:rPr>
        <w:t>.</w:t>
      </w:r>
    </w:p>
    <w:p w14:paraId="1FF1C667" w14:textId="77777777" w:rsidR="00643F9A" w:rsidRDefault="00643F9A" w:rsidP="00233E93">
      <w:pPr>
        <w:keepNext/>
        <w:spacing w:after="0" w:line="240" w:lineRule="auto"/>
        <w:jc w:val="center"/>
      </w:pPr>
      <w:r w:rsidRPr="00643F9A">
        <w:rPr>
          <w:noProof/>
        </w:rPr>
        <w:drawing>
          <wp:inline distT="0" distB="0" distL="0" distR="0" wp14:anchorId="5E4DF77A" wp14:editId="5C3914A4">
            <wp:extent cx="5943600" cy="3597275"/>
            <wp:effectExtent l="0" t="0" r="0" b="0"/>
            <wp:docPr id="119" name="Picture 1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bar char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597275"/>
                    </a:xfrm>
                    <a:prstGeom prst="rect">
                      <a:avLst/>
                    </a:prstGeom>
                    <a:noFill/>
                    <a:ln>
                      <a:noFill/>
                    </a:ln>
                  </pic:spPr>
                </pic:pic>
              </a:graphicData>
            </a:graphic>
          </wp:inline>
        </w:drawing>
      </w:r>
    </w:p>
    <w:p w14:paraId="701BEED7" w14:textId="7AC9EDE1" w:rsidR="00643F9A" w:rsidRPr="00643F9A" w:rsidRDefault="00643F9A" w:rsidP="00233E93">
      <w:pPr>
        <w:pStyle w:val="Caption"/>
        <w:jc w:val="center"/>
        <w:rPr>
          <w:rFonts w:ascii="Times New Roman" w:eastAsia="Times New Roman" w:hAnsi="Times New Roman" w:cs="Times New Roman"/>
          <w:b/>
          <w:bCs/>
          <w:color w:val="auto"/>
          <w:sz w:val="24"/>
          <w:szCs w:val="24"/>
          <w:lang w:val="el-GR"/>
        </w:rPr>
      </w:pPr>
      <w:bookmarkStart w:id="3261" w:name="_Ref78473518"/>
      <w:bookmarkStart w:id="3262" w:name="_Toc78469353"/>
      <w:bookmarkStart w:id="3263" w:name="_Ref78498679"/>
      <w:bookmarkStart w:id="3264" w:name="_Toc78589239"/>
      <w:bookmarkStart w:id="3265" w:name="_Toc78604329"/>
      <w:r w:rsidRPr="00643F9A">
        <w:rPr>
          <w:b/>
          <w:bCs/>
          <w:color w:val="auto"/>
          <w:sz w:val="24"/>
          <w:szCs w:val="24"/>
          <w:lang w:val="el-GR"/>
        </w:rPr>
        <w:t xml:space="preserve">Εικόνα </w:t>
      </w:r>
      <w:r w:rsidRPr="00643F9A">
        <w:rPr>
          <w:b/>
          <w:bCs/>
          <w:color w:val="auto"/>
          <w:sz w:val="24"/>
          <w:szCs w:val="24"/>
        </w:rPr>
        <w:fldChar w:fldCharType="begin"/>
      </w:r>
      <w:r w:rsidRPr="00643F9A">
        <w:rPr>
          <w:b/>
          <w:bCs/>
          <w:color w:val="auto"/>
          <w:sz w:val="24"/>
          <w:szCs w:val="24"/>
          <w:lang w:val="el-GR"/>
        </w:rPr>
        <w:instrText xml:space="preserve"> </w:instrText>
      </w:r>
      <w:r w:rsidRPr="00643F9A">
        <w:rPr>
          <w:b/>
          <w:bCs/>
          <w:color w:val="auto"/>
          <w:sz w:val="24"/>
          <w:szCs w:val="24"/>
        </w:rPr>
        <w:instrText>SEQ</w:instrText>
      </w:r>
      <w:r w:rsidRPr="00643F9A">
        <w:rPr>
          <w:b/>
          <w:bCs/>
          <w:color w:val="auto"/>
          <w:sz w:val="24"/>
          <w:szCs w:val="24"/>
          <w:lang w:val="el-GR"/>
        </w:rPr>
        <w:instrText xml:space="preserve"> Εικόνα \* </w:instrText>
      </w:r>
      <w:r w:rsidRPr="00643F9A">
        <w:rPr>
          <w:b/>
          <w:bCs/>
          <w:color w:val="auto"/>
          <w:sz w:val="24"/>
          <w:szCs w:val="24"/>
        </w:rPr>
        <w:instrText>ARABIC</w:instrText>
      </w:r>
      <w:r w:rsidRPr="00643F9A">
        <w:rPr>
          <w:b/>
          <w:bCs/>
          <w:color w:val="auto"/>
          <w:sz w:val="24"/>
          <w:szCs w:val="24"/>
          <w:lang w:val="el-GR"/>
        </w:rPr>
        <w:instrText xml:space="preserve"> </w:instrText>
      </w:r>
      <w:r w:rsidRPr="00643F9A">
        <w:rPr>
          <w:b/>
          <w:bCs/>
          <w:color w:val="auto"/>
          <w:sz w:val="24"/>
          <w:szCs w:val="24"/>
        </w:rPr>
        <w:fldChar w:fldCharType="separate"/>
      </w:r>
      <w:r w:rsidR="00582156" w:rsidRPr="00582156">
        <w:rPr>
          <w:b/>
          <w:bCs/>
          <w:noProof/>
          <w:color w:val="auto"/>
          <w:sz w:val="24"/>
          <w:szCs w:val="24"/>
          <w:lang w:val="el-GR"/>
        </w:rPr>
        <w:t>82</w:t>
      </w:r>
      <w:r w:rsidRPr="00643F9A">
        <w:rPr>
          <w:b/>
          <w:bCs/>
          <w:color w:val="auto"/>
          <w:sz w:val="24"/>
          <w:szCs w:val="24"/>
        </w:rPr>
        <w:fldChar w:fldCharType="end"/>
      </w:r>
      <w:bookmarkEnd w:id="3261"/>
      <w:r w:rsidRPr="00643F9A">
        <w:rPr>
          <w:b/>
          <w:bCs/>
          <w:color w:val="auto"/>
          <w:sz w:val="24"/>
          <w:szCs w:val="24"/>
          <w:lang w:val="el-GR"/>
        </w:rPr>
        <w:t xml:space="preserve">: </w:t>
      </w:r>
      <w:r w:rsidRPr="00643F9A">
        <w:rPr>
          <w:b/>
          <w:bCs/>
          <w:color w:val="auto"/>
          <w:sz w:val="24"/>
          <w:szCs w:val="24"/>
        </w:rPr>
        <w:t>Links</w:t>
      </w:r>
      <w:r w:rsidRPr="00643F9A">
        <w:rPr>
          <w:b/>
          <w:bCs/>
          <w:color w:val="auto"/>
          <w:sz w:val="24"/>
          <w:szCs w:val="24"/>
          <w:lang w:val="el-GR"/>
        </w:rPr>
        <w:t xml:space="preserve"> </w:t>
      </w:r>
      <w:r w:rsidRPr="00643F9A">
        <w:rPr>
          <w:b/>
          <w:bCs/>
          <w:color w:val="auto"/>
          <w:sz w:val="24"/>
          <w:szCs w:val="24"/>
        </w:rPr>
        <w:t>Per</w:t>
      </w:r>
      <w:r w:rsidRPr="00643F9A">
        <w:rPr>
          <w:b/>
          <w:bCs/>
          <w:color w:val="auto"/>
          <w:sz w:val="24"/>
          <w:szCs w:val="24"/>
          <w:lang w:val="el-GR"/>
        </w:rPr>
        <w:t xml:space="preserve"> </w:t>
      </w:r>
      <w:r w:rsidRPr="00643F9A">
        <w:rPr>
          <w:b/>
          <w:bCs/>
          <w:color w:val="auto"/>
          <w:sz w:val="24"/>
          <w:szCs w:val="24"/>
        </w:rPr>
        <w:t>Post</w:t>
      </w:r>
      <w:bookmarkEnd w:id="3262"/>
      <w:bookmarkEnd w:id="3263"/>
      <w:bookmarkEnd w:id="3264"/>
      <w:bookmarkEnd w:id="3265"/>
    </w:p>
    <w:p w14:paraId="34028883" w14:textId="45812930" w:rsidR="006F3A88" w:rsidRPr="00643F9A" w:rsidRDefault="006F3A88" w:rsidP="006F3A88">
      <w:pPr>
        <w:keepNext/>
        <w:spacing w:after="0" w:line="240" w:lineRule="auto"/>
        <w:rPr>
          <w:lang w:val="el-GR"/>
        </w:rPr>
      </w:pPr>
    </w:p>
    <w:p w14:paraId="26CD8887" w14:textId="77777777" w:rsidR="003670A1" w:rsidRDefault="00311686" w:rsidP="00311686">
      <w:pPr>
        <w:rPr>
          <w:ins w:id="3266" w:author="GEORGILAS STYLIANOS" w:date="2021-08-07T21:52:00Z"/>
          <w:sz w:val="24"/>
          <w:szCs w:val="24"/>
          <w:lang w:val="el-GR"/>
        </w:rPr>
      </w:pPr>
      <w:r w:rsidRPr="002F6050">
        <w:rPr>
          <w:sz w:val="24"/>
          <w:szCs w:val="24"/>
          <w:lang w:val="el-GR"/>
        </w:rPr>
        <w:t xml:space="preserve">Μια φυσικά επακόλουθη ανάλυση ήταν αυτή γύρω από τα </w:t>
      </w:r>
      <w:r w:rsidRPr="002F6050">
        <w:rPr>
          <w:sz w:val="24"/>
          <w:szCs w:val="24"/>
        </w:rPr>
        <w:t>domains</w:t>
      </w:r>
      <w:r w:rsidRPr="002F6050">
        <w:rPr>
          <w:sz w:val="24"/>
          <w:szCs w:val="24"/>
          <w:lang w:val="el-GR"/>
        </w:rPr>
        <w:t xml:space="preserve"> των συνδέσμων αυτών. Στ</w:t>
      </w:r>
      <w:r w:rsidR="00E20641" w:rsidRPr="002F6050">
        <w:rPr>
          <w:sz w:val="24"/>
          <w:szCs w:val="24"/>
          <w:lang w:val="el-GR"/>
        </w:rPr>
        <w:t>ην</w:t>
      </w:r>
      <w:r w:rsidRPr="002F6050">
        <w:rPr>
          <w:sz w:val="24"/>
          <w:szCs w:val="24"/>
          <w:lang w:val="el-GR"/>
        </w:rPr>
        <w:t xml:space="preserve"> </w:t>
      </w:r>
      <w:r w:rsidR="00E20641" w:rsidRPr="002F6050">
        <w:rPr>
          <w:sz w:val="24"/>
          <w:szCs w:val="24"/>
          <w:lang w:val="el-GR"/>
        </w:rPr>
        <w:fldChar w:fldCharType="begin"/>
      </w:r>
      <w:r w:rsidR="00E20641" w:rsidRPr="002F6050">
        <w:rPr>
          <w:sz w:val="24"/>
          <w:szCs w:val="24"/>
          <w:lang w:val="el-GR"/>
        </w:rPr>
        <w:instrText xml:space="preserve"> REF _Ref78473586 \h </w:instrText>
      </w:r>
      <w:r w:rsidR="002F6050">
        <w:rPr>
          <w:sz w:val="24"/>
          <w:szCs w:val="24"/>
          <w:lang w:val="el-GR"/>
        </w:rPr>
        <w:instrText xml:space="preserve"> \* MERGEFORMAT </w:instrText>
      </w:r>
      <w:r w:rsidR="00E20641" w:rsidRPr="002F6050">
        <w:rPr>
          <w:sz w:val="24"/>
          <w:szCs w:val="24"/>
          <w:lang w:val="el-GR"/>
        </w:rPr>
      </w:r>
      <w:r w:rsidR="00E20641" w:rsidRPr="002F6050">
        <w:rPr>
          <w:sz w:val="24"/>
          <w:szCs w:val="24"/>
          <w:lang w:val="el-GR"/>
        </w:rPr>
        <w:fldChar w:fldCharType="separate"/>
      </w:r>
      <w:r w:rsidR="00E20641" w:rsidRPr="002F6050">
        <w:rPr>
          <w:b/>
          <w:bCs/>
          <w:sz w:val="24"/>
          <w:szCs w:val="24"/>
          <w:lang w:val="el-GR"/>
        </w:rPr>
        <w:t xml:space="preserve">Εικόνα </w:t>
      </w:r>
      <w:r w:rsidR="00E20641" w:rsidRPr="002F6050">
        <w:rPr>
          <w:b/>
          <w:bCs/>
          <w:noProof/>
          <w:sz w:val="24"/>
          <w:szCs w:val="24"/>
          <w:lang w:val="el-GR"/>
        </w:rPr>
        <w:t>83</w:t>
      </w:r>
      <w:r w:rsidR="00E20641" w:rsidRPr="002F6050">
        <w:rPr>
          <w:sz w:val="24"/>
          <w:szCs w:val="24"/>
          <w:lang w:val="el-GR"/>
        </w:rPr>
        <w:fldChar w:fldCharType="end"/>
      </w:r>
      <w:r w:rsidR="00E20641" w:rsidRPr="002F6050">
        <w:rPr>
          <w:sz w:val="24"/>
          <w:szCs w:val="24"/>
          <w:lang w:val="el-GR"/>
        </w:rPr>
        <w:t xml:space="preserve"> </w:t>
      </w:r>
      <w:r w:rsidRPr="002F6050">
        <w:rPr>
          <w:sz w:val="24"/>
          <w:szCs w:val="24"/>
          <w:lang w:val="el-GR"/>
        </w:rPr>
        <w:t xml:space="preserve">και </w:t>
      </w:r>
      <w:r w:rsidR="00E20641" w:rsidRPr="002F6050">
        <w:rPr>
          <w:sz w:val="24"/>
          <w:szCs w:val="24"/>
          <w:lang w:val="el-GR"/>
        </w:rPr>
        <w:t xml:space="preserve">στην </w:t>
      </w:r>
      <w:r w:rsidR="00E20641" w:rsidRPr="002F6050">
        <w:rPr>
          <w:sz w:val="24"/>
          <w:szCs w:val="24"/>
          <w:lang w:val="el-GR"/>
        </w:rPr>
        <w:fldChar w:fldCharType="begin"/>
      </w:r>
      <w:r w:rsidR="00E20641" w:rsidRPr="002F6050">
        <w:rPr>
          <w:sz w:val="24"/>
          <w:szCs w:val="24"/>
          <w:lang w:val="el-GR"/>
        </w:rPr>
        <w:instrText xml:space="preserve"> REF _Ref78473595 \h </w:instrText>
      </w:r>
      <w:r w:rsidR="002F6050">
        <w:rPr>
          <w:sz w:val="24"/>
          <w:szCs w:val="24"/>
          <w:lang w:val="el-GR"/>
        </w:rPr>
        <w:instrText xml:space="preserve"> \* MERGEFORMAT </w:instrText>
      </w:r>
      <w:r w:rsidR="00E20641" w:rsidRPr="002F6050">
        <w:rPr>
          <w:sz w:val="24"/>
          <w:szCs w:val="24"/>
          <w:lang w:val="el-GR"/>
        </w:rPr>
      </w:r>
      <w:r w:rsidR="00E20641" w:rsidRPr="002F6050">
        <w:rPr>
          <w:sz w:val="24"/>
          <w:szCs w:val="24"/>
          <w:lang w:val="el-GR"/>
        </w:rPr>
        <w:fldChar w:fldCharType="separate"/>
      </w:r>
      <w:r w:rsidR="00E20641" w:rsidRPr="002F6050">
        <w:rPr>
          <w:b/>
          <w:bCs/>
          <w:sz w:val="24"/>
          <w:szCs w:val="24"/>
          <w:lang w:val="el-GR"/>
        </w:rPr>
        <w:t xml:space="preserve">Εικόνα </w:t>
      </w:r>
      <w:r w:rsidR="00E20641" w:rsidRPr="002F6050">
        <w:rPr>
          <w:b/>
          <w:bCs/>
          <w:noProof/>
          <w:sz w:val="24"/>
          <w:szCs w:val="24"/>
          <w:lang w:val="el-GR"/>
        </w:rPr>
        <w:t>84</w:t>
      </w:r>
      <w:r w:rsidR="00E20641" w:rsidRPr="002F6050">
        <w:rPr>
          <w:sz w:val="24"/>
          <w:szCs w:val="24"/>
          <w:lang w:val="el-GR"/>
        </w:rPr>
        <w:fldChar w:fldCharType="end"/>
      </w:r>
      <w:r w:rsidRPr="002F6050">
        <w:rPr>
          <w:sz w:val="24"/>
          <w:szCs w:val="24"/>
          <w:lang w:val="el-GR"/>
        </w:rPr>
        <w:t xml:space="preserve"> βλέπουμε τα γραφήματα κατάταξης των </w:t>
      </w:r>
      <w:r w:rsidRPr="002F6050">
        <w:rPr>
          <w:sz w:val="24"/>
          <w:szCs w:val="24"/>
        </w:rPr>
        <w:t>domains</w:t>
      </w:r>
      <w:r w:rsidRPr="002F6050">
        <w:rPr>
          <w:sz w:val="24"/>
          <w:szCs w:val="24"/>
          <w:lang w:val="el-GR"/>
        </w:rPr>
        <w:t xml:space="preserve"> ανάλογα με την </w:t>
      </w:r>
      <w:del w:id="3267" w:author="Razis" w:date="2021-08-01T13:51:00Z">
        <w:r w:rsidRPr="002F6050" w:rsidDel="00E701B8">
          <w:rPr>
            <w:sz w:val="24"/>
            <w:szCs w:val="24"/>
            <w:lang w:val="el-GR"/>
          </w:rPr>
          <w:delText xml:space="preserve">χρήση </w:delText>
        </w:r>
      </w:del>
      <w:ins w:id="3268" w:author="Razis" w:date="2021-08-01T13:51:00Z">
        <w:r w:rsidR="00E701B8">
          <w:rPr>
            <w:sz w:val="24"/>
            <w:szCs w:val="24"/>
            <w:lang w:val="el-GR"/>
          </w:rPr>
          <w:t>εμφάνισή</w:t>
        </w:r>
        <w:r w:rsidR="00E701B8" w:rsidRPr="002F6050">
          <w:rPr>
            <w:sz w:val="24"/>
            <w:szCs w:val="24"/>
            <w:lang w:val="el-GR"/>
          </w:rPr>
          <w:t xml:space="preserve"> </w:t>
        </w:r>
      </w:ins>
      <w:r w:rsidRPr="002F6050">
        <w:rPr>
          <w:sz w:val="24"/>
          <w:szCs w:val="24"/>
          <w:lang w:val="el-GR"/>
        </w:rPr>
        <w:t xml:space="preserve">τους σε συνδέσμους. </w:t>
      </w:r>
      <w:ins w:id="3269" w:author="GEORGILAS STYLIANOS" w:date="2021-08-07T21:48:00Z">
        <w:r w:rsidR="003670A1">
          <w:rPr>
            <w:sz w:val="24"/>
            <w:szCs w:val="24"/>
            <w:lang w:val="el-GR"/>
          </w:rPr>
          <w:t xml:space="preserve">Στον κάθετο άξονα παρουσιάζεται το πλήθος εγγραφών ενός </w:t>
        </w:r>
        <w:r w:rsidR="003670A1">
          <w:rPr>
            <w:sz w:val="24"/>
            <w:szCs w:val="24"/>
          </w:rPr>
          <w:t>domain</w:t>
        </w:r>
        <w:r w:rsidR="003670A1" w:rsidRPr="003670A1">
          <w:rPr>
            <w:sz w:val="24"/>
            <w:szCs w:val="24"/>
            <w:lang w:val="el-GR"/>
            <w:rPrChange w:id="3270" w:author="GEORGILAS STYLIANOS" w:date="2021-08-07T21:48:00Z">
              <w:rPr>
                <w:sz w:val="24"/>
                <w:szCs w:val="24"/>
              </w:rPr>
            </w:rPrChange>
          </w:rPr>
          <w:t xml:space="preserve">, </w:t>
        </w:r>
        <w:r w:rsidR="003670A1">
          <w:rPr>
            <w:sz w:val="24"/>
            <w:szCs w:val="24"/>
            <w:lang w:val="el-GR"/>
          </w:rPr>
          <w:t xml:space="preserve">ενώ στον οριζόντιο άξονα παρουσιάζονται τα </w:t>
        </w:r>
        <w:r w:rsidR="003670A1">
          <w:rPr>
            <w:sz w:val="24"/>
            <w:szCs w:val="24"/>
          </w:rPr>
          <w:t>domains</w:t>
        </w:r>
      </w:ins>
      <w:ins w:id="3271" w:author="GEORGILAS STYLIANOS" w:date="2021-08-07T21:49:00Z">
        <w:r w:rsidR="003670A1" w:rsidRPr="003670A1">
          <w:rPr>
            <w:sz w:val="24"/>
            <w:szCs w:val="24"/>
            <w:lang w:val="el-GR"/>
            <w:rPrChange w:id="3272" w:author="GEORGILAS STYLIANOS" w:date="2021-08-07T21:49:00Z">
              <w:rPr>
                <w:sz w:val="24"/>
                <w:szCs w:val="24"/>
              </w:rPr>
            </w:rPrChange>
          </w:rPr>
          <w:t xml:space="preserve">. </w:t>
        </w:r>
        <w:r w:rsidR="003670A1">
          <w:rPr>
            <w:sz w:val="24"/>
            <w:szCs w:val="24"/>
            <w:lang w:val="el-GR"/>
          </w:rPr>
          <w:t xml:space="preserve">Με μαύρη διακεκομμένη γραμμή ορίζεται η κατανομή νόμου δύναμης. </w:t>
        </w:r>
      </w:ins>
      <w:r w:rsidR="00937798" w:rsidRPr="002F6050">
        <w:rPr>
          <w:sz w:val="24"/>
          <w:szCs w:val="24"/>
          <w:lang w:val="el-GR"/>
        </w:rPr>
        <w:t>Σε αμφότερα τα γραφήματα παρατηρείται μια τάση των δεδομένων να ακολουθούν την κατανομή</w:t>
      </w:r>
      <w:del w:id="3273" w:author="GEORGILAS STYLIANOS" w:date="2021-08-07T21:51:00Z">
        <w:r w:rsidR="00937798" w:rsidRPr="002F6050" w:rsidDel="003670A1">
          <w:rPr>
            <w:sz w:val="24"/>
            <w:szCs w:val="24"/>
            <w:lang w:val="el-GR"/>
          </w:rPr>
          <w:delText xml:space="preserve"> δυνάμεων</w:delText>
        </w:r>
      </w:del>
      <w:r w:rsidR="00937798" w:rsidRPr="002F6050">
        <w:rPr>
          <w:sz w:val="24"/>
          <w:szCs w:val="24"/>
          <w:lang w:val="el-GR"/>
        </w:rPr>
        <w:t xml:space="preserve">. </w:t>
      </w:r>
    </w:p>
    <w:p w14:paraId="681E9276" w14:textId="5E03E24A" w:rsidR="00311686" w:rsidRDefault="003670A1" w:rsidP="00311686">
      <w:pPr>
        <w:rPr>
          <w:ins w:id="3274" w:author="GEORGILAS STYLIANOS" w:date="2021-08-07T21:52:00Z"/>
          <w:sz w:val="24"/>
          <w:szCs w:val="24"/>
          <w:lang w:val="el-GR"/>
        </w:rPr>
      </w:pPr>
      <w:ins w:id="3275" w:author="GEORGILAS STYLIANOS" w:date="2021-08-07T21:49:00Z">
        <w:r>
          <w:rPr>
            <w:sz w:val="24"/>
            <w:szCs w:val="24"/>
            <w:lang w:val="el-GR"/>
          </w:rPr>
          <w:t xml:space="preserve">Πιο συγκεκριμένα, στο γράφημα του </w:t>
        </w:r>
        <w:r>
          <w:rPr>
            <w:sz w:val="24"/>
            <w:szCs w:val="24"/>
          </w:rPr>
          <w:t>Twitter</w:t>
        </w:r>
      </w:ins>
      <w:ins w:id="3276" w:author="GEORGILAS STYLIANOS" w:date="2021-08-07T21:50:00Z">
        <w:r w:rsidRPr="003670A1">
          <w:rPr>
            <w:sz w:val="24"/>
            <w:szCs w:val="24"/>
            <w:lang w:val="el-GR"/>
            <w:rPrChange w:id="3277" w:author="GEORGILAS STYLIANOS" w:date="2021-08-07T21:50:00Z">
              <w:rPr>
                <w:sz w:val="24"/>
                <w:szCs w:val="24"/>
              </w:rPr>
            </w:rPrChange>
          </w:rPr>
          <w:t xml:space="preserve"> </w:t>
        </w:r>
        <w:r>
          <w:rPr>
            <w:sz w:val="24"/>
            <w:szCs w:val="24"/>
            <w:lang w:val="el-GR"/>
          </w:rPr>
          <w:t xml:space="preserve">παρατηρείται πως </w:t>
        </w:r>
      </w:ins>
      <w:ins w:id="3278" w:author="GEORGILAS STYLIANOS" w:date="2021-08-07T21:51:00Z">
        <w:r>
          <w:rPr>
            <w:sz w:val="24"/>
            <w:szCs w:val="24"/>
            <w:lang w:val="el-GR"/>
          </w:rPr>
          <w:t>τα</w:t>
        </w:r>
      </w:ins>
      <w:ins w:id="3279" w:author="GEORGILAS STYLIANOS" w:date="2021-08-07T21:50:00Z">
        <w:r>
          <w:rPr>
            <w:sz w:val="24"/>
            <w:szCs w:val="24"/>
            <w:lang w:val="el-GR"/>
          </w:rPr>
          <w:t xml:space="preserve"> πρώτ</w:t>
        </w:r>
      </w:ins>
      <w:ins w:id="3280" w:author="GEORGILAS STYLIANOS" w:date="2021-08-07T21:51:00Z">
        <w:r>
          <w:rPr>
            <w:sz w:val="24"/>
            <w:szCs w:val="24"/>
            <w:lang w:val="el-GR"/>
          </w:rPr>
          <w:t>α</w:t>
        </w:r>
      </w:ins>
      <w:ins w:id="3281" w:author="GEORGILAS STYLIANOS" w:date="2021-08-07T21:50:00Z">
        <w:r>
          <w:rPr>
            <w:sz w:val="24"/>
            <w:szCs w:val="24"/>
            <w:lang w:val="el-GR"/>
          </w:rPr>
          <w:t xml:space="preserve"> </w:t>
        </w:r>
      </w:ins>
      <w:ins w:id="3282" w:author="GEORGILAS STYLIANOS" w:date="2021-08-07T21:52:00Z">
        <w:r>
          <w:rPr>
            <w:sz w:val="24"/>
            <w:szCs w:val="24"/>
            <w:lang w:val="el-GR"/>
          </w:rPr>
          <w:t>πέντε</w:t>
        </w:r>
      </w:ins>
      <w:ins w:id="3283" w:author="GEORGILAS STYLIANOS" w:date="2021-08-07T21:51:00Z">
        <w:r>
          <w:rPr>
            <w:sz w:val="24"/>
            <w:szCs w:val="24"/>
            <w:lang w:val="el-GR"/>
          </w:rPr>
          <w:t xml:space="preserve"> </w:t>
        </w:r>
        <w:r>
          <w:rPr>
            <w:sz w:val="24"/>
            <w:szCs w:val="24"/>
          </w:rPr>
          <w:t>domains</w:t>
        </w:r>
        <w:r>
          <w:rPr>
            <w:sz w:val="24"/>
            <w:szCs w:val="24"/>
            <w:lang w:val="el-GR"/>
          </w:rPr>
          <w:t xml:space="preserve"> έχουν παρόμοιο</w:t>
        </w:r>
        <w:r w:rsidRPr="003670A1">
          <w:rPr>
            <w:sz w:val="24"/>
            <w:szCs w:val="24"/>
            <w:lang w:val="el-GR"/>
            <w:rPrChange w:id="3284" w:author="GEORGILAS STYLIANOS" w:date="2021-08-07T21:51:00Z">
              <w:rPr>
                <w:sz w:val="24"/>
                <w:szCs w:val="24"/>
              </w:rPr>
            </w:rPrChange>
          </w:rPr>
          <w:t xml:space="preserve"> </w:t>
        </w:r>
        <w:r>
          <w:rPr>
            <w:sz w:val="24"/>
            <w:szCs w:val="24"/>
            <w:lang w:val="el-GR"/>
          </w:rPr>
          <w:t xml:space="preserve">πλήθος εγγραφών, ενώ ελάχιστα </w:t>
        </w:r>
        <w:r>
          <w:rPr>
            <w:sz w:val="24"/>
            <w:szCs w:val="24"/>
          </w:rPr>
          <w:t>domains</w:t>
        </w:r>
        <w:r w:rsidRPr="003670A1">
          <w:rPr>
            <w:sz w:val="24"/>
            <w:szCs w:val="24"/>
            <w:lang w:val="el-GR"/>
            <w:rPrChange w:id="3285" w:author="GEORGILAS STYLIANOS" w:date="2021-08-07T21:51:00Z">
              <w:rPr>
                <w:sz w:val="24"/>
                <w:szCs w:val="24"/>
              </w:rPr>
            </w:rPrChange>
          </w:rPr>
          <w:t xml:space="preserve"> </w:t>
        </w:r>
        <w:r>
          <w:rPr>
            <w:sz w:val="24"/>
            <w:szCs w:val="24"/>
            <w:lang w:val="el-GR"/>
          </w:rPr>
          <w:t>έχουν μεγαλύτερο πλήθος εγγραφών από αυτό που ορίζει η κατανομή</w:t>
        </w:r>
      </w:ins>
      <w:ins w:id="3286" w:author="GEORGILAS STYLIANOS" w:date="2021-08-07T21:52:00Z">
        <w:r>
          <w:rPr>
            <w:sz w:val="24"/>
            <w:szCs w:val="24"/>
            <w:lang w:val="el-GR"/>
          </w:rPr>
          <w:t xml:space="preserve">. </w:t>
        </w:r>
      </w:ins>
    </w:p>
    <w:p w14:paraId="0A718D1B" w14:textId="4B9C1280" w:rsidR="003670A1" w:rsidRPr="003670A1" w:rsidRDefault="003670A1" w:rsidP="00311686">
      <w:pPr>
        <w:rPr>
          <w:sz w:val="24"/>
          <w:szCs w:val="24"/>
          <w:lang w:val="el-GR"/>
        </w:rPr>
      </w:pPr>
      <w:ins w:id="3287" w:author="GEORGILAS STYLIANOS" w:date="2021-08-07T21:52:00Z">
        <w:r>
          <w:rPr>
            <w:sz w:val="24"/>
            <w:szCs w:val="24"/>
            <w:lang w:val="el-GR"/>
          </w:rPr>
          <w:t xml:space="preserve">Στο γράφημα του </w:t>
        </w:r>
        <w:r>
          <w:rPr>
            <w:sz w:val="24"/>
            <w:szCs w:val="24"/>
          </w:rPr>
          <w:t>Facebook</w:t>
        </w:r>
        <w:r w:rsidRPr="003670A1">
          <w:rPr>
            <w:sz w:val="24"/>
            <w:szCs w:val="24"/>
            <w:lang w:val="el-GR"/>
            <w:rPrChange w:id="3288" w:author="GEORGILAS STYLIANOS" w:date="2021-08-07T21:52:00Z">
              <w:rPr>
                <w:sz w:val="24"/>
                <w:szCs w:val="24"/>
              </w:rPr>
            </w:rPrChange>
          </w:rPr>
          <w:t xml:space="preserve"> </w:t>
        </w:r>
        <w:r>
          <w:rPr>
            <w:sz w:val="24"/>
            <w:szCs w:val="24"/>
            <w:lang w:val="el-GR"/>
          </w:rPr>
          <w:t xml:space="preserve">μόνο τα πρώτα δύο </w:t>
        </w:r>
        <w:r>
          <w:rPr>
            <w:sz w:val="24"/>
            <w:szCs w:val="24"/>
          </w:rPr>
          <w:t>domains</w:t>
        </w:r>
        <w:r>
          <w:rPr>
            <w:sz w:val="24"/>
            <w:szCs w:val="24"/>
            <w:lang w:val="el-GR"/>
          </w:rPr>
          <w:t xml:space="preserve"> εμφανίζουν μεγάλες διαφορές σε σχέση με τα υπόλοι</w:t>
        </w:r>
      </w:ins>
      <w:ins w:id="3289" w:author="GEORGILAS STYLIANOS" w:date="2021-08-07T21:53:00Z">
        <w:r>
          <w:rPr>
            <w:sz w:val="24"/>
            <w:szCs w:val="24"/>
            <w:lang w:val="el-GR"/>
          </w:rPr>
          <w:t xml:space="preserve">πα. Επίσης, και σε αυτή την περίπτωση, ελάχιστα </w:t>
        </w:r>
        <w:r>
          <w:rPr>
            <w:sz w:val="24"/>
            <w:szCs w:val="24"/>
          </w:rPr>
          <w:t>domains</w:t>
        </w:r>
        <w:r w:rsidRPr="003670A1">
          <w:rPr>
            <w:sz w:val="24"/>
            <w:szCs w:val="24"/>
            <w:lang w:val="el-GR"/>
            <w:rPrChange w:id="3290" w:author="GEORGILAS STYLIANOS" w:date="2021-08-07T21:53:00Z">
              <w:rPr>
                <w:sz w:val="24"/>
                <w:szCs w:val="24"/>
              </w:rPr>
            </w:rPrChange>
          </w:rPr>
          <w:t xml:space="preserve"> </w:t>
        </w:r>
        <w:r>
          <w:rPr>
            <w:sz w:val="24"/>
            <w:szCs w:val="24"/>
            <w:lang w:val="el-GR"/>
          </w:rPr>
          <w:t>εμφανίζουν πλήθος μεγαλύτερο από αυτό που ορίζει η κατανομή</w:t>
        </w:r>
      </w:ins>
      <w:ins w:id="3291" w:author="GEORGILAS STYLIANOS" w:date="2021-08-07T21:54:00Z">
        <w:r>
          <w:rPr>
            <w:sz w:val="24"/>
            <w:szCs w:val="24"/>
            <w:lang w:val="el-GR"/>
          </w:rPr>
          <w:t xml:space="preserve">, τα οποία τοποθετούνται γύρω από το σημείο που η κατανομή νόμου δύναμης αρχίζει να </w:t>
        </w:r>
      </w:ins>
      <w:ins w:id="3292" w:author="GEORGILAS STYLIANOS" w:date="2021-08-07T21:55:00Z">
        <w:r>
          <w:rPr>
            <w:sz w:val="24"/>
            <w:szCs w:val="24"/>
            <w:lang w:val="el-GR"/>
          </w:rPr>
          <w:t>αυξάνεται σημαντικά.</w:t>
        </w:r>
      </w:ins>
    </w:p>
    <w:p w14:paraId="4DDABFD9" w14:textId="77777777" w:rsidR="00643F9A" w:rsidRDefault="00643F9A" w:rsidP="002F6050">
      <w:pPr>
        <w:keepNext/>
        <w:spacing w:after="0" w:line="240" w:lineRule="auto"/>
        <w:jc w:val="center"/>
      </w:pPr>
      <w:r w:rsidRPr="00643F9A">
        <w:rPr>
          <w:noProof/>
          <w:lang w:val="el-GR"/>
        </w:rPr>
        <w:lastRenderedPageBreak/>
        <w:drawing>
          <wp:inline distT="0" distB="0" distL="0" distR="0" wp14:anchorId="24D12853" wp14:editId="0C1DEDE1">
            <wp:extent cx="5943600" cy="3676650"/>
            <wp:effectExtent l="0" t="0" r="0" b="0"/>
            <wp:docPr id="121" name="Picture 1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704ACD5" w14:textId="6435815E" w:rsidR="00643F9A" w:rsidRPr="00643F9A" w:rsidRDefault="00643F9A" w:rsidP="002F6050">
      <w:pPr>
        <w:pStyle w:val="Caption"/>
        <w:jc w:val="center"/>
        <w:rPr>
          <w:rFonts w:ascii="Times New Roman" w:eastAsia="Times New Roman" w:hAnsi="Times New Roman" w:cs="Times New Roman"/>
          <w:b/>
          <w:bCs/>
          <w:color w:val="auto"/>
          <w:sz w:val="24"/>
          <w:szCs w:val="24"/>
        </w:rPr>
      </w:pPr>
      <w:bookmarkStart w:id="3293" w:name="_Ref78473586"/>
      <w:bookmarkStart w:id="3294" w:name="_Toc78469354"/>
      <w:bookmarkStart w:id="3295" w:name="_Toc78589240"/>
      <w:bookmarkStart w:id="3296" w:name="_Toc78604330"/>
      <w:r w:rsidRPr="00643F9A">
        <w:rPr>
          <w:b/>
          <w:bCs/>
          <w:color w:val="auto"/>
          <w:sz w:val="24"/>
          <w:szCs w:val="24"/>
        </w:rPr>
        <w:t xml:space="preserve">Εικόνα </w:t>
      </w:r>
      <w:r w:rsidRPr="00643F9A">
        <w:rPr>
          <w:b/>
          <w:bCs/>
          <w:color w:val="auto"/>
          <w:sz w:val="24"/>
          <w:szCs w:val="24"/>
        </w:rPr>
        <w:fldChar w:fldCharType="begin"/>
      </w:r>
      <w:r w:rsidRPr="00643F9A">
        <w:rPr>
          <w:b/>
          <w:bCs/>
          <w:color w:val="auto"/>
          <w:sz w:val="24"/>
          <w:szCs w:val="24"/>
        </w:rPr>
        <w:instrText xml:space="preserve"> SEQ Εικόνα \* ARABIC </w:instrText>
      </w:r>
      <w:r w:rsidRPr="00643F9A">
        <w:rPr>
          <w:b/>
          <w:bCs/>
          <w:color w:val="auto"/>
          <w:sz w:val="24"/>
          <w:szCs w:val="24"/>
        </w:rPr>
        <w:fldChar w:fldCharType="separate"/>
      </w:r>
      <w:r w:rsidR="00582156">
        <w:rPr>
          <w:b/>
          <w:bCs/>
          <w:noProof/>
          <w:color w:val="auto"/>
          <w:sz w:val="24"/>
          <w:szCs w:val="24"/>
        </w:rPr>
        <w:t>83</w:t>
      </w:r>
      <w:r w:rsidRPr="00643F9A">
        <w:rPr>
          <w:b/>
          <w:bCs/>
          <w:color w:val="auto"/>
          <w:sz w:val="24"/>
          <w:szCs w:val="24"/>
        </w:rPr>
        <w:fldChar w:fldCharType="end"/>
      </w:r>
      <w:bookmarkEnd w:id="3293"/>
      <w:r w:rsidRPr="00643F9A">
        <w:rPr>
          <w:b/>
          <w:bCs/>
          <w:color w:val="auto"/>
          <w:sz w:val="24"/>
          <w:szCs w:val="24"/>
        </w:rPr>
        <w:t>: Domains - Twitter</w:t>
      </w:r>
      <w:bookmarkEnd w:id="3294"/>
      <w:bookmarkEnd w:id="3295"/>
      <w:bookmarkEnd w:id="3296"/>
    </w:p>
    <w:p w14:paraId="3AE8335A" w14:textId="7BF29C35" w:rsidR="006F3A88" w:rsidRPr="00643F9A" w:rsidRDefault="006F3A88" w:rsidP="006F3A88">
      <w:pPr>
        <w:keepNext/>
        <w:spacing w:after="0" w:line="240" w:lineRule="auto"/>
        <w:rPr>
          <w:lang w:val="el-GR"/>
        </w:rPr>
      </w:pPr>
    </w:p>
    <w:p w14:paraId="03497DD5" w14:textId="77777777" w:rsidR="00643F9A" w:rsidRDefault="00643F9A" w:rsidP="002F6050">
      <w:pPr>
        <w:keepNext/>
        <w:spacing w:after="0" w:line="240" w:lineRule="auto"/>
        <w:jc w:val="center"/>
      </w:pPr>
      <w:r w:rsidRPr="00643F9A">
        <w:rPr>
          <w:noProof/>
        </w:rPr>
        <w:drawing>
          <wp:inline distT="0" distB="0" distL="0" distR="0" wp14:anchorId="367BE124" wp14:editId="11FADE3F">
            <wp:extent cx="5943600" cy="3571875"/>
            <wp:effectExtent l="0" t="0" r="0" b="0"/>
            <wp:docPr id="120" name="Picture 1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4978E86F" w14:textId="3DDFCB03" w:rsidR="00643F9A" w:rsidRPr="00643F9A" w:rsidRDefault="00643F9A" w:rsidP="002F6050">
      <w:pPr>
        <w:pStyle w:val="Caption"/>
        <w:jc w:val="center"/>
        <w:rPr>
          <w:rFonts w:ascii="Times New Roman" w:eastAsia="Times New Roman" w:hAnsi="Times New Roman" w:cs="Times New Roman"/>
          <w:b/>
          <w:bCs/>
          <w:color w:val="auto"/>
          <w:sz w:val="24"/>
          <w:szCs w:val="24"/>
          <w:lang w:val="el-GR"/>
        </w:rPr>
      </w:pPr>
      <w:bookmarkStart w:id="3297" w:name="_Ref78473595"/>
      <w:bookmarkStart w:id="3298" w:name="_Toc78469355"/>
      <w:bookmarkStart w:id="3299" w:name="_Toc78589241"/>
      <w:bookmarkStart w:id="3300" w:name="_Toc78604331"/>
      <w:r w:rsidRPr="00643F9A">
        <w:rPr>
          <w:b/>
          <w:bCs/>
          <w:color w:val="auto"/>
          <w:sz w:val="24"/>
          <w:szCs w:val="24"/>
          <w:lang w:val="el-GR"/>
        </w:rPr>
        <w:t xml:space="preserve">Εικόνα </w:t>
      </w:r>
      <w:r w:rsidRPr="00643F9A">
        <w:rPr>
          <w:b/>
          <w:bCs/>
          <w:color w:val="auto"/>
          <w:sz w:val="24"/>
          <w:szCs w:val="24"/>
        </w:rPr>
        <w:fldChar w:fldCharType="begin"/>
      </w:r>
      <w:r w:rsidRPr="00643F9A">
        <w:rPr>
          <w:b/>
          <w:bCs/>
          <w:color w:val="auto"/>
          <w:sz w:val="24"/>
          <w:szCs w:val="24"/>
          <w:lang w:val="el-GR"/>
        </w:rPr>
        <w:instrText xml:space="preserve"> </w:instrText>
      </w:r>
      <w:r w:rsidRPr="00643F9A">
        <w:rPr>
          <w:b/>
          <w:bCs/>
          <w:color w:val="auto"/>
          <w:sz w:val="24"/>
          <w:szCs w:val="24"/>
        </w:rPr>
        <w:instrText>SEQ</w:instrText>
      </w:r>
      <w:r w:rsidRPr="00643F9A">
        <w:rPr>
          <w:b/>
          <w:bCs/>
          <w:color w:val="auto"/>
          <w:sz w:val="24"/>
          <w:szCs w:val="24"/>
          <w:lang w:val="el-GR"/>
        </w:rPr>
        <w:instrText xml:space="preserve"> Εικόνα \* </w:instrText>
      </w:r>
      <w:r w:rsidRPr="00643F9A">
        <w:rPr>
          <w:b/>
          <w:bCs/>
          <w:color w:val="auto"/>
          <w:sz w:val="24"/>
          <w:szCs w:val="24"/>
        </w:rPr>
        <w:instrText>ARABIC</w:instrText>
      </w:r>
      <w:r w:rsidRPr="00643F9A">
        <w:rPr>
          <w:b/>
          <w:bCs/>
          <w:color w:val="auto"/>
          <w:sz w:val="24"/>
          <w:szCs w:val="24"/>
          <w:lang w:val="el-GR"/>
        </w:rPr>
        <w:instrText xml:space="preserve"> </w:instrText>
      </w:r>
      <w:r w:rsidRPr="00643F9A">
        <w:rPr>
          <w:b/>
          <w:bCs/>
          <w:color w:val="auto"/>
          <w:sz w:val="24"/>
          <w:szCs w:val="24"/>
        </w:rPr>
        <w:fldChar w:fldCharType="separate"/>
      </w:r>
      <w:r w:rsidR="00582156" w:rsidRPr="00582156">
        <w:rPr>
          <w:b/>
          <w:bCs/>
          <w:noProof/>
          <w:color w:val="auto"/>
          <w:sz w:val="24"/>
          <w:szCs w:val="24"/>
          <w:lang w:val="el-GR"/>
        </w:rPr>
        <w:t>84</w:t>
      </w:r>
      <w:r w:rsidRPr="00643F9A">
        <w:rPr>
          <w:b/>
          <w:bCs/>
          <w:color w:val="auto"/>
          <w:sz w:val="24"/>
          <w:szCs w:val="24"/>
        </w:rPr>
        <w:fldChar w:fldCharType="end"/>
      </w:r>
      <w:bookmarkEnd w:id="3297"/>
      <w:r w:rsidRPr="00643F9A">
        <w:rPr>
          <w:b/>
          <w:bCs/>
          <w:color w:val="auto"/>
          <w:sz w:val="24"/>
          <w:szCs w:val="24"/>
          <w:lang w:val="el-GR"/>
        </w:rPr>
        <w:t xml:space="preserve">: </w:t>
      </w:r>
      <w:r w:rsidRPr="00643F9A">
        <w:rPr>
          <w:b/>
          <w:bCs/>
          <w:color w:val="auto"/>
          <w:sz w:val="24"/>
          <w:szCs w:val="24"/>
        </w:rPr>
        <w:t>Domains</w:t>
      </w:r>
      <w:r w:rsidRPr="00643F9A">
        <w:rPr>
          <w:b/>
          <w:bCs/>
          <w:color w:val="auto"/>
          <w:sz w:val="24"/>
          <w:szCs w:val="24"/>
          <w:lang w:val="el-GR"/>
        </w:rPr>
        <w:t xml:space="preserve"> - </w:t>
      </w:r>
      <w:r w:rsidRPr="00643F9A">
        <w:rPr>
          <w:b/>
          <w:bCs/>
          <w:color w:val="auto"/>
          <w:sz w:val="24"/>
          <w:szCs w:val="24"/>
        </w:rPr>
        <w:t>Facebook</w:t>
      </w:r>
      <w:bookmarkEnd w:id="3298"/>
      <w:bookmarkEnd w:id="3299"/>
      <w:bookmarkEnd w:id="3300"/>
    </w:p>
    <w:p w14:paraId="2B6444C3" w14:textId="5F26778B" w:rsidR="00937798" w:rsidRPr="002F6050" w:rsidDel="00FC52CE" w:rsidRDefault="00937798" w:rsidP="00937798">
      <w:pPr>
        <w:rPr>
          <w:del w:id="3301" w:author="Razis" w:date="2021-08-01T13:52:00Z"/>
          <w:sz w:val="24"/>
          <w:szCs w:val="24"/>
          <w:lang w:val="el-GR"/>
        </w:rPr>
      </w:pPr>
      <w:r w:rsidRPr="002F6050">
        <w:rPr>
          <w:sz w:val="24"/>
          <w:szCs w:val="24"/>
          <w:lang w:val="el-GR"/>
        </w:rPr>
        <w:lastRenderedPageBreak/>
        <w:t xml:space="preserve">Στη συνέχεια, θελήσαμε να δούμε τα κοινά </w:t>
      </w:r>
      <w:r w:rsidRPr="002F6050">
        <w:rPr>
          <w:sz w:val="24"/>
          <w:szCs w:val="24"/>
        </w:rPr>
        <w:t>domains</w:t>
      </w:r>
      <w:r w:rsidRPr="002F6050">
        <w:rPr>
          <w:sz w:val="24"/>
          <w:szCs w:val="24"/>
          <w:lang w:val="el-GR"/>
        </w:rPr>
        <w:t xml:space="preserve"> που βρέθηκαν και στα δύο </w:t>
      </w:r>
      <w:del w:id="3302" w:author="GEORGILAS STYLIANOS" w:date="2021-08-07T14:19:00Z">
        <w:r w:rsidR="00FB196E" w:rsidDel="0092709A">
          <w:rPr>
            <w:rFonts w:ascii="Calibri" w:eastAsia="Calibri" w:hAnsi="Calibri" w:cs="Calibri"/>
            <w:bCs/>
            <w:sz w:val="24"/>
            <w:szCs w:val="24"/>
            <w:lang w:val="el-GR"/>
          </w:rPr>
          <w:delText>Κ.Δ.</w:delText>
        </w:r>
      </w:del>
      <w:ins w:id="3303" w:author="GEORGILAS STYLIANOS" w:date="2021-08-07T14:19:00Z">
        <w:r w:rsidR="0092709A">
          <w:rPr>
            <w:rFonts w:ascii="Calibri" w:eastAsia="Calibri" w:hAnsi="Calibri" w:cs="Calibri"/>
            <w:bCs/>
            <w:sz w:val="24"/>
            <w:szCs w:val="24"/>
            <w:lang w:val="el-GR"/>
          </w:rPr>
          <w:t>ΚΔ</w:t>
        </w:r>
      </w:ins>
      <w:r w:rsidR="00FB196E">
        <w:rPr>
          <w:rFonts w:ascii="Calibri" w:eastAsia="Calibri" w:hAnsi="Calibri" w:cs="Calibri"/>
          <w:bCs/>
          <w:sz w:val="24"/>
          <w:szCs w:val="24"/>
          <w:lang w:val="el-GR"/>
        </w:rPr>
        <w:t xml:space="preserve"> </w:t>
      </w:r>
    </w:p>
    <w:p w14:paraId="466C56F4" w14:textId="5E5F2DB3" w:rsidR="00937798" w:rsidRPr="002F6050" w:rsidRDefault="00937798" w:rsidP="00937798">
      <w:pPr>
        <w:rPr>
          <w:sz w:val="24"/>
          <w:szCs w:val="24"/>
          <w:lang w:val="el-GR"/>
        </w:rPr>
      </w:pPr>
      <w:commentRangeStart w:id="3304"/>
      <w:commentRangeStart w:id="3305"/>
      <w:r w:rsidRPr="002F6050">
        <w:rPr>
          <w:sz w:val="24"/>
          <w:szCs w:val="24"/>
          <w:lang w:val="el-GR"/>
        </w:rPr>
        <w:t xml:space="preserve">Όπως παρατηρούμε </w:t>
      </w:r>
      <w:commentRangeEnd w:id="3304"/>
      <w:r w:rsidR="00FC52CE">
        <w:rPr>
          <w:rStyle w:val="CommentReference"/>
        </w:rPr>
        <w:commentReference w:id="3304"/>
      </w:r>
      <w:commentRangeEnd w:id="3305"/>
      <w:r w:rsidR="0010008D">
        <w:rPr>
          <w:rStyle w:val="CommentReference"/>
        </w:rPr>
        <w:commentReference w:id="3305"/>
      </w:r>
      <w:ins w:id="3306" w:author="Razis" w:date="2021-08-01T13:52:00Z">
        <w:r w:rsidR="00FC52CE">
          <w:rPr>
            <w:sz w:val="24"/>
            <w:szCs w:val="24"/>
            <w:lang w:val="el-GR"/>
          </w:rPr>
          <w:t xml:space="preserve">στην </w:t>
        </w:r>
        <w:r w:rsidR="00FC52CE" w:rsidRPr="002F6050">
          <w:rPr>
            <w:sz w:val="24"/>
            <w:szCs w:val="24"/>
            <w:lang w:val="el-GR"/>
          </w:rPr>
          <w:fldChar w:fldCharType="begin"/>
        </w:r>
        <w:r w:rsidR="00FC52CE" w:rsidRPr="002F6050">
          <w:rPr>
            <w:sz w:val="24"/>
            <w:szCs w:val="24"/>
            <w:lang w:val="el-GR"/>
          </w:rPr>
          <w:instrText xml:space="preserve"> REF _Ref78473610 \h </w:instrText>
        </w:r>
        <w:r w:rsidR="00FC52CE">
          <w:rPr>
            <w:sz w:val="24"/>
            <w:szCs w:val="24"/>
            <w:lang w:val="el-GR"/>
          </w:rPr>
          <w:instrText xml:space="preserve"> \* MERGEFORMAT </w:instrText>
        </w:r>
      </w:ins>
      <w:r w:rsidR="00FC52CE" w:rsidRPr="002F6050">
        <w:rPr>
          <w:sz w:val="24"/>
          <w:szCs w:val="24"/>
          <w:lang w:val="el-GR"/>
        </w:rPr>
      </w:r>
      <w:ins w:id="3307" w:author="Razis" w:date="2021-08-01T13:52:00Z">
        <w:r w:rsidR="00FC52CE" w:rsidRPr="002F6050">
          <w:rPr>
            <w:sz w:val="24"/>
            <w:szCs w:val="24"/>
            <w:lang w:val="el-GR"/>
          </w:rPr>
          <w:fldChar w:fldCharType="separate"/>
        </w:r>
        <w:r w:rsidR="00FC52CE" w:rsidRPr="002F6050">
          <w:rPr>
            <w:b/>
            <w:bCs/>
            <w:sz w:val="24"/>
            <w:szCs w:val="24"/>
            <w:lang w:val="el-GR"/>
          </w:rPr>
          <w:t xml:space="preserve">Εικόνα </w:t>
        </w:r>
        <w:r w:rsidR="00FC52CE" w:rsidRPr="002F6050">
          <w:rPr>
            <w:b/>
            <w:bCs/>
            <w:noProof/>
            <w:sz w:val="24"/>
            <w:szCs w:val="24"/>
            <w:lang w:val="el-GR"/>
          </w:rPr>
          <w:t>85</w:t>
        </w:r>
        <w:r w:rsidR="00FC52CE" w:rsidRPr="002F6050">
          <w:rPr>
            <w:sz w:val="24"/>
            <w:szCs w:val="24"/>
            <w:lang w:val="el-GR"/>
          </w:rPr>
          <w:fldChar w:fldCharType="end"/>
        </w:r>
        <w:r w:rsidR="00FC52CE">
          <w:rPr>
            <w:sz w:val="24"/>
            <w:szCs w:val="24"/>
            <w:lang w:val="el-GR"/>
          </w:rPr>
          <w:t xml:space="preserve">, </w:t>
        </w:r>
      </w:ins>
      <w:ins w:id="3308" w:author="GEORGILAS STYLIANOS" w:date="2021-08-07T22:05:00Z">
        <w:r w:rsidR="0010008D">
          <w:rPr>
            <w:sz w:val="24"/>
            <w:szCs w:val="24"/>
            <w:lang w:val="el-GR"/>
          </w:rPr>
          <w:t xml:space="preserve">το 67,4% του συνολικού πλήθους </w:t>
        </w:r>
        <w:r w:rsidR="0010008D">
          <w:rPr>
            <w:sz w:val="24"/>
            <w:szCs w:val="24"/>
          </w:rPr>
          <w:t>domains</w:t>
        </w:r>
        <w:r w:rsidR="0010008D" w:rsidRPr="0010008D">
          <w:rPr>
            <w:sz w:val="24"/>
            <w:szCs w:val="24"/>
            <w:lang w:val="el-GR"/>
            <w:rPrChange w:id="3309" w:author="GEORGILAS STYLIANOS" w:date="2021-08-07T22:05:00Z">
              <w:rPr>
                <w:sz w:val="24"/>
                <w:szCs w:val="24"/>
              </w:rPr>
            </w:rPrChange>
          </w:rPr>
          <w:t xml:space="preserve"> </w:t>
        </w:r>
        <w:r w:rsidR="0010008D">
          <w:rPr>
            <w:sz w:val="24"/>
            <w:szCs w:val="24"/>
            <w:lang w:val="el-GR"/>
          </w:rPr>
          <w:t xml:space="preserve">του </w:t>
        </w:r>
        <w:r w:rsidR="0010008D">
          <w:rPr>
            <w:sz w:val="24"/>
            <w:szCs w:val="24"/>
          </w:rPr>
          <w:t>Facebook</w:t>
        </w:r>
        <w:r w:rsidR="0010008D" w:rsidRPr="0010008D">
          <w:rPr>
            <w:sz w:val="24"/>
            <w:szCs w:val="24"/>
            <w:lang w:val="el-GR"/>
            <w:rPrChange w:id="3310" w:author="GEORGILAS STYLIANOS" w:date="2021-08-07T22:05:00Z">
              <w:rPr>
                <w:sz w:val="24"/>
                <w:szCs w:val="24"/>
              </w:rPr>
            </w:rPrChange>
          </w:rPr>
          <w:t xml:space="preserve"> </w:t>
        </w:r>
        <w:r w:rsidR="0010008D">
          <w:rPr>
            <w:sz w:val="24"/>
            <w:szCs w:val="24"/>
            <w:lang w:val="el-GR"/>
          </w:rPr>
          <w:t xml:space="preserve">εμφανίζεται στο </w:t>
        </w:r>
        <w:r w:rsidR="0010008D">
          <w:rPr>
            <w:sz w:val="24"/>
            <w:szCs w:val="24"/>
          </w:rPr>
          <w:t>Twitter</w:t>
        </w:r>
        <w:r w:rsidR="0010008D" w:rsidRPr="0010008D">
          <w:rPr>
            <w:sz w:val="24"/>
            <w:szCs w:val="24"/>
            <w:lang w:val="el-GR"/>
            <w:rPrChange w:id="3311" w:author="GEORGILAS STYLIANOS" w:date="2021-08-07T22:05:00Z">
              <w:rPr>
                <w:sz w:val="24"/>
                <w:szCs w:val="24"/>
              </w:rPr>
            </w:rPrChange>
          </w:rPr>
          <w:t xml:space="preserve">, </w:t>
        </w:r>
        <w:r w:rsidR="0010008D">
          <w:rPr>
            <w:sz w:val="24"/>
            <w:szCs w:val="24"/>
            <w:lang w:val="el-GR"/>
          </w:rPr>
          <w:t xml:space="preserve">όμως μόνο το 7,74% του πλήθους </w:t>
        </w:r>
        <w:r w:rsidR="0010008D">
          <w:rPr>
            <w:sz w:val="24"/>
            <w:szCs w:val="24"/>
          </w:rPr>
          <w:t>domains</w:t>
        </w:r>
        <w:r w:rsidR="0010008D" w:rsidRPr="0010008D">
          <w:rPr>
            <w:sz w:val="24"/>
            <w:szCs w:val="24"/>
            <w:lang w:val="el-GR"/>
            <w:rPrChange w:id="3312" w:author="GEORGILAS STYLIANOS" w:date="2021-08-07T22:05:00Z">
              <w:rPr>
                <w:sz w:val="24"/>
                <w:szCs w:val="24"/>
              </w:rPr>
            </w:rPrChange>
          </w:rPr>
          <w:t xml:space="preserve"> </w:t>
        </w:r>
        <w:r w:rsidR="0010008D">
          <w:rPr>
            <w:sz w:val="24"/>
            <w:szCs w:val="24"/>
            <w:lang w:val="el-GR"/>
          </w:rPr>
          <w:t xml:space="preserve">του </w:t>
        </w:r>
        <w:r w:rsidR="0010008D">
          <w:rPr>
            <w:sz w:val="24"/>
            <w:szCs w:val="24"/>
          </w:rPr>
          <w:t>Twitter</w:t>
        </w:r>
        <w:r w:rsidR="0010008D" w:rsidRPr="0010008D">
          <w:rPr>
            <w:sz w:val="24"/>
            <w:szCs w:val="24"/>
            <w:lang w:val="el-GR"/>
            <w:rPrChange w:id="3313" w:author="GEORGILAS STYLIANOS" w:date="2021-08-07T22:05:00Z">
              <w:rPr>
                <w:sz w:val="24"/>
                <w:szCs w:val="24"/>
              </w:rPr>
            </w:rPrChange>
          </w:rPr>
          <w:t xml:space="preserve"> </w:t>
        </w:r>
        <w:r w:rsidR="0010008D">
          <w:rPr>
            <w:sz w:val="24"/>
            <w:szCs w:val="24"/>
            <w:lang w:val="el-GR"/>
          </w:rPr>
          <w:t xml:space="preserve">εμφανίζεται στο </w:t>
        </w:r>
      </w:ins>
      <w:ins w:id="3314" w:author="GEORGILAS STYLIANOS" w:date="2021-08-07T22:06:00Z">
        <w:r w:rsidR="0010008D">
          <w:rPr>
            <w:sz w:val="24"/>
            <w:szCs w:val="24"/>
          </w:rPr>
          <w:t>Facebook</w:t>
        </w:r>
        <w:r w:rsidR="0010008D" w:rsidRPr="0010008D">
          <w:rPr>
            <w:sz w:val="24"/>
            <w:szCs w:val="24"/>
            <w:lang w:val="el-GR"/>
            <w:rPrChange w:id="3315" w:author="GEORGILAS STYLIANOS" w:date="2021-08-07T22:06:00Z">
              <w:rPr>
                <w:sz w:val="24"/>
                <w:szCs w:val="24"/>
              </w:rPr>
            </w:rPrChange>
          </w:rPr>
          <w:t xml:space="preserve">. </w:t>
        </w:r>
      </w:ins>
      <w:del w:id="3316" w:author="GEORGILAS STYLIANOS" w:date="2021-08-07T22:05:00Z">
        <w:r w:rsidRPr="002F6050" w:rsidDel="0010008D">
          <w:rPr>
            <w:sz w:val="24"/>
            <w:szCs w:val="24"/>
            <w:lang w:val="el-GR"/>
          </w:rPr>
          <w:delText xml:space="preserve">αυτή η τομή των δύο συνόλων αποτελεί μόνο το 7,74% των συνολικών </w:delText>
        </w:r>
        <w:r w:rsidRPr="002F6050" w:rsidDel="0010008D">
          <w:rPr>
            <w:sz w:val="24"/>
            <w:szCs w:val="24"/>
          </w:rPr>
          <w:delText>domains</w:delText>
        </w:r>
        <w:r w:rsidRPr="002F6050" w:rsidDel="0010008D">
          <w:rPr>
            <w:sz w:val="24"/>
            <w:szCs w:val="24"/>
            <w:lang w:val="el-GR"/>
          </w:rPr>
          <w:delText xml:space="preserve"> του </w:delText>
        </w:r>
        <w:r w:rsidRPr="002F6050" w:rsidDel="0010008D">
          <w:rPr>
            <w:sz w:val="24"/>
            <w:szCs w:val="24"/>
          </w:rPr>
          <w:delText>Twitter</w:delText>
        </w:r>
        <w:r w:rsidRPr="002F6050" w:rsidDel="0010008D">
          <w:rPr>
            <w:sz w:val="24"/>
            <w:szCs w:val="24"/>
            <w:lang w:val="el-GR"/>
          </w:rPr>
          <w:delText xml:space="preserve">, ενώ ταυτόχρονα αποτελεί το 67,4% των </w:delText>
        </w:r>
        <w:r w:rsidRPr="002F6050" w:rsidDel="0010008D">
          <w:rPr>
            <w:sz w:val="24"/>
            <w:szCs w:val="24"/>
          </w:rPr>
          <w:delText>domains</w:delText>
        </w:r>
        <w:r w:rsidRPr="002F6050" w:rsidDel="0010008D">
          <w:rPr>
            <w:sz w:val="24"/>
            <w:szCs w:val="24"/>
            <w:lang w:val="el-GR"/>
          </w:rPr>
          <w:delText xml:space="preserve"> του </w:delText>
        </w:r>
        <w:r w:rsidRPr="002F6050" w:rsidDel="0010008D">
          <w:rPr>
            <w:sz w:val="24"/>
            <w:szCs w:val="24"/>
          </w:rPr>
          <w:delText>Facebook</w:delText>
        </w:r>
        <w:r w:rsidR="00AC208A" w:rsidRPr="002F6050" w:rsidDel="0010008D">
          <w:rPr>
            <w:sz w:val="24"/>
            <w:szCs w:val="24"/>
            <w:lang w:val="el-GR"/>
          </w:rPr>
          <w:delText xml:space="preserve"> (</w:delText>
        </w:r>
        <w:r w:rsidR="00E20641" w:rsidRPr="002F6050" w:rsidDel="0010008D">
          <w:rPr>
            <w:sz w:val="24"/>
            <w:szCs w:val="24"/>
            <w:lang w:val="el-GR"/>
          </w:rPr>
          <w:fldChar w:fldCharType="begin"/>
        </w:r>
        <w:r w:rsidR="00E20641" w:rsidRPr="002F6050" w:rsidDel="0010008D">
          <w:rPr>
            <w:sz w:val="24"/>
            <w:szCs w:val="24"/>
            <w:lang w:val="el-GR"/>
          </w:rPr>
          <w:delInstrText xml:space="preserve"> REF _Ref78473610 \h </w:delInstrText>
        </w:r>
        <w:r w:rsidR="002F6050" w:rsidDel="0010008D">
          <w:rPr>
            <w:sz w:val="24"/>
            <w:szCs w:val="24"/>
            <w:lang w:val="el-GR"/>
          </w:rPr>
          <w:delInstrText xml:space="preserve"> \* MERGEFORMAT </w:delInstrText>
        </w:r>
        <w:r w:rsidR="00E20641" w:rsidRPr="002F6050" w:rsidDel="0010008D">
          <w:rPr>
            <w:sz w:val="24"/>
            <w:szCs w:val="24"/>
            <w:lang w:val="el-GR"/>
          </w:rPr>
        </w:r>
        <w:r w:rsidR="00E20641" w:rsidRPr="002F6050" w:rsidDel="0010008D">
          <w:rPr>
            <w:sz w:val="24"/>
            <w:szCs w:val="24"/>
            <w:lang w:val="el-GR"/>
          </w:rPr>
          <w:fldChar w:fldCharType="separate"/>
        </w:r>
        <w:r w:rsidR="00E20641" w:rsidRPr="002F6050" w:rsidDel="0010008D">
          <w:rPr>
            <w:b/>
            <w:bCs/>
            <w:sz w:val="24"/>
            <w:szCs w:val="24"/>
            <w:lang w:val="el-GR"/>
          </w:rPr>
          <w:delText xml:space="preserve">Εικόνα </w:delText>
        </w:r>
        <w:r w:rsidR="00E20641" w:rsidRPr="002F6050" w:rsidDel="0010008D">
          <w:rPr>
            <w:b/>
            <w:bCs/>
            <w:noProof/>
            <w:sz w:val="24"/>
            <w:szCs w:val="24"/>
            <w:lang w:val="el-GR"/>
          </w:rPr>
          <w:delText>85</w:delText>
        </w:r>
        <w:r w:rsidR="00E20641" w:rsidRPr="002F6050" w:rsidDel="0010008D">
          <w:rPr>
            <w:sz w:val="24"/>
            <w:szCs w:val="24"/>
            <w:lang w:val="el-GR"/>
          </w:rPr>
          <w:fldChar w:fldCharType="end"/>
        </w:r>
        <w:r w:rsidR="00AC208A" w:rsidRPr="002F6050" w:rsidDel="0010008D">
          <w:rPr>
            <w:sz w:val="24"/>
            <w:szCs w:val="24"/>
            <w:lang w:val="el-GR"/>
          </w:rPr>
          <w:delText>).</w:delText>
        </w:r>
        <w:r w:rsidRPr="002F6050" w:rsidDel="0010008D">
          <w:rPr>
            <w:sz w:val="24"/>
            <w:szCs w:val="24"/>
            <w:lang w:val="el-GR"/>
          </w:rPr>
          <w:delText xml:space="preserve"> </w:delText>
        </w:r>
      </w:del>
      <w:r w:rsidRPr="002F6050">
        <w:rPr>
          <w:sz w:val="24"/>
          <w:szCs w:val="24"/>
          <w:lang w:val="el-GR"/>
        </w:rPr>
        <w:t xml:space="preserve">Με αυτή την παρατήρηση συμπεραίνουμε πως στο </w:t>
      </w:r>
      <w:r w:rsidRPr="002F6050">
        <w:rPr>
          <w:sz w:val="24"/>
          <w:szCs w:val="24"/>
        </w:rPr>
        <w:t>Twitter</w:t>
      </w:r>
      <w:r w:rsidRPr="002F6050">
        <w:rPr>
          <w:sz w:val="24"/>
          <w:szCs w:val="24"/>
          <w:lang w:val="el-GR"/>
        </w:rPr>
        <w:t xml:space="preserve"> υπάρχει μεγαλύτερη ποικιλομορφία όσον αφορά τα </w:t>
      </w:r>
      <w:r w:rsidRPr="002F6050">
        <w:rPr>
          <w:sz w:val="24"/>
          <w:szCs w:val="24"/>
        </w:rPr>
        <w:t>domains</w:t>
      </w:r>
      <w:r w:rsidR="007D37AE" w:rsidRPr="002F6050">
        <w:rPr>
          <w:sz w:val="24"/>
          <w:szCs w:val="24"/>
          <w:lang w:val="el-GR"/>
        </w:rPr>
        <w:t>.</w:t>
      </w:r>
      <w:r w:rsidRPr="002F6050">
        <w:rPr>
          <w:sz w:val="24"/>
          <w:szCs w:val="24"/>
          <w:lang w:val="el-GR"/>
        </w:rPr>
        <w:t xml:space="preserve"> </w:t>
      </w:r>
      <w:r w:rsidR="007D37AE" w:rsidRPr="002F6050">
        <w:rPr>
          <w:sz w:val="24"/>
          <w:szCs w:val="24"/>
          <w:lang w:val="el-GR"/>
        </w:rPr>
        <w:t xml:space="preserve">Η διαφορά στην ποικιλομορφία αυτή σε μεταγενέστερη έρευνα όταν ο όγκος των δεδομένων του </w:t>
      </w:r>
      <w:r w:rsidR="007D37AE" w:rsidRPr="002F6050">
        <w:rPr>
          <w:sz w:val="24"/>
          <w:szCs w:val="24"/>
        </w:rPr>
        <w:t>Facebook</w:t>
      </w:r>
      <w:r w:rsidR="007D37AE" w:rsidRPr="002F6050">
        <w:rPr>
          <w:sz w:val="24"/>
          <w:szCs w:val="24"/>
          <w:lang w:val="el-GR"/>
        </w:rPr>
        <w:t xml:space="preserve"> φτάσει τα επίπεδα του </w:t>
      </w:r>
      <w:r w:rsidR="007D37AE" w:rsidRPr="002F6050">
        <w:rPr>
          <w:sz w:val="24"/>
          <w:szCs w:val="24"/>
        </w:rPr>
        <w:t>Twitter</w:t>
      </w:r>
      <w:r w:rsidR="007D37AE" w:rsidRPr="002F6050">
        <w:rPr>
          <w:sz w:val="24"/>
          <w:szCs w:val="24"/>
          <w:lang w:val="el-GR"/>
        </w:rPr>
        <w:t xml:space="preserve"> θα είναι πιο ξεκάθαρη.</w:t>
      </w:r>
    </w:p>
    <w:p w14:paraId="6291F33D" w14:textId="77777777" w:rsidR="00EB2131" w:rsidRDefault="00EB2131" w:rsidP="002F6050">
      <w:pPr>
        <w:keepNext/>
        <w:spacing w:after="0" w:line="240" w:lineRule="auto"/>
        <w:jc w:val="center"/>
      </w:pPr>
      <w:r w:rsidRPr="00EB2131">
        <w:rPr>
          <w:noProof/>
        </w:rPr>
        <w:drawing>
          <wp:inline distT="0" distB="0" distL="0" distR="0" wp14:anchorId="5EB0F837" wp14:editId="2B0256D8">
            <wp:extent cx="5943600" cy="3883025"/>
            <wp:effectExtent l="0" t="0" r="0" b="0"/>
            <wp:docPr id="122" name="Picture 122"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bar chart, waterfall 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883025"/>
                    </a:xfrm>
                    <a:prstGeom prst="rect">
                      <a:avLst/>
                    </a:prstGeom>
                    <a:noFill/>
                    <a:ln>
                      <a:noFill/>
                    </a:ln>
                  </pic:spPr>
                </pic:pic>
              </a:graphicData>
            </a:graphic>
          </wp:inline>
        </w:drawing>
      </w:r>
    </w:p>
    <w:p w14:paraId="462F3151" w14:textId="14BBA275" w:rsidR="00EB2131" w:rsidRPr="00EB2131" w:rsidRDefault="00EB2131" w:rsidP="002F6050">
      <w:pPr>
        <w:pStyle w:val="Caption"/>
        <w:jc w:val="center"/>
        <w:rPr>
          <w:rFonts w:ascii="Times New Roman" w:eastAsia="Times New Roman" w:hAnsi="Times New Roman" w:cs="Times New Roman"/>
          <w:b/>
          <w:bCs/>
          <w:color w:val="auto"/>
          <w:sz w:val="24"/>
          <w:szCs w:val="24"/>
          <w:lang w:val="el-GR"/>
        </w:rPr>
      </w:pPr>
      <w:bookmarkStart w:id="3317" w:name="_Ref78473610"/>
      <w:bookmarkStart w:id="3318" w:name="_Toc78469356"/>
      <w:bookmarkStart w:id="3319" w:name="_Toc78589242"/>
      <w:bookmarkStart w:id="3320" w:name="_Toc78604332"/>
      <w:r w:rsidRPr="00EB2131">
        <w:rPr>
          <w:b/>
          <w:bCs/>
          <w:color w:val="auto"/>
          <w:sz w:val="24"/>
          <w:szCs w:val="24"/>
          <w:lang w:val="el-GR"/>
        </w:rPr>
        <w:t xml:space="preserve">Εικόνα </w:t>
      </w:r>
      <w:r w:rsidRPr="00EB2131">
        <w:rPr>
          <w:b/>
          <w:bCs/>
          <w:color w:val="auto"/>
          <w:sz w:val="24"/>
          <w:szCs w:val="24"/>
        </w:rPr>
        <w:fldChar w:fldCharType="begin"/>
      </w:r>
      <w:r w:rsidRPr="00EB2131">
        <w:rPr>
          <w:b/>
          <w:bCs/>
          <w:color w:val="auto"/>
          <w:sz w:val="24"/>
          <w:szCs w:val="24"/>
          <w:lang w:val="el-GR"/>
        </w:rPr>
        <w:instrText xml:space="preserve"> </w:instrText>
      </w:r>
      <w:r w:rsidRPr="00EB2131">
        <w:rPr>
          <w:b/>
          <w:bCs/>
          <w:color w:val="auto"/>
          <w:sz w:val="24"/>
          <w:szCs w:val="24"/>
        </w:rPr>
        <w:instrText>SEQ</w:instrText>
      </w:r>
      <w:r w:rsidRPr="00EB2131">
        <w:rPr>
          <w:b/>
          <w:bCs/>
          <w:color w:val="auto"/>
          <w:sz w:val="24"/>
          <w:szCs w:val="24"/>
          <w:lang w:val="el-GR"/>
        </w:rPr>
        <w:instrText xml:space="preserve"> Εικόνα \* </w:instrText>
      </w:r>
      <w:r w:rsidRPr="00EB2131">
        <w:rPr>
          <w:b/>
          <w:bCs/>
          <w:color w:val="auto"/>
          <w:sz w:val="24"/>
          <w:szCs w:val="24"/>
        </w:rPr>
        <w:instrText>ARABIC</w:instrText>
      </w:r>
      <w:r w:rsidRPr="00EB2131">
        <w:rPr>
          <w:b/>
          <w:bCs/>
          <w:color w:val="auto"/>
          <w:sz w:val="24"/>
          <w:szCs w:val="24"/>
          <w:lang w:val="el-GR"/>
        </w:rPr>
        <w:instrText xml:space="preserve"> </w:instrText>
      </w:r>
      <w:r w:rsidRPr="00EB2131">
        <w:rPr>
          <w:b/>
          <w:bCs/>
          <w:color w:val="auto"/>
          <w:sz w:val="24"/>
          <w:szCs w:val="24"/>
        </w:rPr>
        <w:fldChar w:fldCharType="separate"/>
      </w:r>
      <w:r w:rsidR="00582156" w:rsidRPr="00582156">
        <w:rPr>
          <w:b/>
          <w:bCs/>
          <w:noProof/>
          <w:color w:val="auto"/>
          <w:sz w:val="24"/>
          <w:szCs w:val="24"/>
          <w:lang w:val="el-GR"/>
        </w:rPr>
        <w:t>85</w:t>
      </w:r>
      <w:r w:rsidRPr="00EB2131">
        <w:rPr>
          <w:b/>
          <w:bCs/>
          <w:color w:val="auto"/>
          <w:sz w:val="24"/>
          <w:szCs w:val="24"/>
        </w:rPr>
        <w:fldChar w:fldCharType="end"/>
      </w:r>
      <w:bookmarkEnd w:id="3317"/>
      <w:r w:rsidRPr="00EB2131">
        <w:rPr>
          <w:b/>
          <w:bCs/>
          <w:color w:val="auto"/>
          <w:sz w:val="24"/>
          <w:szCs w:val="24"/>
          <w:lang w:val="el-GR"/>
        </w:rPr>
        <w:t xml:space="preserve">: </w:t>
      </w:r>
      <w:r w:rsidRPr="00EB2131">
        <w:rPr>
          <w:b/>
          <w:bCs/>
          <w:color w:val="auto"/>
          <w:sz w:val="24"/>
          <w:szCs w:val="24"/>
        </w:rPr>
        <w:t>Intersection</w:t>
      </w:r>
      <w:r w:rsidRPr="00EB2131">
        <w:rPr>
          <w:b/>
          <w:bCs/>
          <w:color w:val="auto"/>
          <w:sz w:val="24"/>
          <w:szCs w:val="24"/>
          <w:lang w:val="el-GR"/>
        </w:rPr>
        <w:t xml:space="preserve"> </w:t>
      </w:r>
      <w:r w:rsidRPr="00EB2131">
        <w:rPr>
          <w:b/>
          <w:bCs/>
          <w:color w:val="auto"/>
          <w:sz w:val="24"/>
          <w:szCs w:val="24"/>
        </w:rPr>
        <w:t>of</w:t>
      </w:r>
      <w:r w:rsidRPr="00EB2131">
        <w:rPr>
          <w:b/>
          <w:bCs/>
          <w:color w:val="auto"/>
          <w:sz w:val="24"/>
          <w:szCs w:val="24"/>
          <w:lang w:val="el-GR"/>
        </w:rPr>
        <w:t xml:space="preserve"> </w:t>
      </w:r>
      <w:r w:rsidRPr="00EB2131">
        <w:rPr>
          <w:b/>
          <w:bCs/>
          <w:color w:val="auto"/>
          <w:sz w:val="24"/>
          <w:szCs w:val="24"/>
        </w:rPr>
        <w:t>Domains</w:t>
      </w:r>
      <w:bookmarkEnd w:id="3318"/>
      <w:bookmarkEnd w:id="3319"/>
      <w:bookmarkEnd w:id="3320"/>
    </w:p>
    <w:p w14:paraId="66CBD13E" w14:textId="4E0749D4" w:rsidR="00270B3D" w:rsidRPr="000A1E3C" w:rsidDel="00FC52CE" w:rsidRDefault="00DB5E27" w:rsidP="00270B3D">
      <w:pPr>
        <w:spacing w:after="0" w:line="240" w:lineRule="auto"/>
        <w:rPr>
          <w:del w:id="3321" w:author="Razis" w:date="2021-08-01T13:54:00Z"/>
          <w:rFonts w:eastAsia="Times New Roman" w:cstheme="minorHAnsi"/>
          <w:sz w:val="24"/>
          <w:szCs w:val="24"/>
          <w:lang w:val="el-GR"/>
        </w:rPr>
      </w:pPr>
      <w:r w:rsidRPr="002F6050">
        <w:rPr>
          <w:rFonts w:eastAsia="Times New Roman" w:cstheme="minorHAnsi"/>
          <w:sz w:val="24"/>
          <w:szCs w:val="24"/>
          <w:lang w:val="el-GR"/>
        </w:rPr>
        <w:t>Ακολουθεί η ανάλυση των</w:t>
      </w:r>
      <w:r w:rsidR="009B75C0" w:rsidRPr="002F6050">
        <w:rPr>
          <w:rFonts w:eastAsia="Times New Roman" w:cstheme="minorHAnsi"/>
          <w:sz w:val="24"/>
          <w:szCs w:val="24"/>
          <w:lang w:val="el-GR"/>
        </w:rPr>
        <w:t xml:space="preserve"> </w:t>
      </w:r>
      <w:del w:id="3322" w:author="GEORGILAS STYLIANOS" w:date="2021-08-07T14:42:00Z">
        <w:r w:rsidRPr="002F6050" w:rsidDel="00A7121A">
          <w:rPr>
            <w:rFonts w:eastAsia="Times New Roman" w:cstheme="minorHAnsi"/>
            <w:sz w:val="24"/>
            <w:szCs w:val="24"/>
          </w:rPr>
          <w:delText>Media</w:delText>
        </w:r>
        <w:r w:rsidR="009B75C0" w:rsidRPr="002F6050" w:rsidDel="00A7121A">
          <w:rPr>
            <w:rFonts w:eastAsia="Times New Roman" w:cstheme="minorHAnsi"/>
            <w:sz w:val="24"/>
            <w:szCs w:val="24"/>
            <w:lang w:val="el-GR"/>
          </w:rPr>
          <w:delText xml:space="preserve"> </w:delText>
        </w:r>
      </w:del>
      <w:ins w:id="3323" w:author="GEORGILAS STYLIANOS" w:date="2021-08-07T14:43:00Z">
        <w:r w:rsidR="00A7121A">
          <w:rPr>
            <w:rFonts w:eastAsia="Times New Roman" w:cstheme="minorHAnsi"/>
            <w:sz w:val="24"/>
            <w:szCs w:val="24"/>
            <w:lang w:val="el-GR"/>
          </w:rPr>
          <w:t>πολυμέσων</w:t>
        </w:r>
      </w:ins>
      <w:ins w:id="3324" w:author="GEORGILAS STYLIANOS" w:date="2021-08-07T14:42:00Z">
        <w:r w:rsidR="00A7121A" w:rsidRPr="002F6050">
          <w:rPr>
            <w:rFonts w:eastAsia="Times New Roman" w:cstheme="minorHAnsi"/>
            <w:sz w:val="24"/>
            <w:szCs w:val="24"/>
            <w:lang w:val="el-GR"/>
          </w:rPr>
          <w:t xml:space="preserve"> </w:t>
        </w:r>
      </w:ins>
      <w:r w:rsidR="009B75C0" w:rsidRPr="002F6050">
        <w:rPr>
          <w:rFonts w:eastAsia="Times New Roman" w:cstheme="minorHAnsi"/>
          <w:sz w:val="24"/>
          <w:szCs w:val="24"/>
          <w:lang w:val="el-GR"/>
        </w:rPr>
        <w:t xml:space="preserve">(Εικόνες και βίντεο) </w:t>
      </w:r>
      <w:r w:rsidRPr="002F6050">
        <w:rPr>
          <w:rFonts w:eastAsia="Times New Roman" w:cstheme="minorHAnsi"/>
          <w:sz w:val="24"/>
          <w:szCs w:val="24"/>
          <w:lang w:val="el-GR"/>
        </w:rPr>
        <w:t xml:space="preserve">της βάσης δεδομένων. Στην </w:t>
      </w:r>
      <w:r w:rsidR="00E20641" w:rsidRPr="002F6050">
        <w:rPr>
          <w:rFonts w:eastAsia="Times New Roman" w:cstheme="minorHAnsi"/>
          <w:sz w:val="24"/>
          <w:szCs w:val="24"/>
          <w:lang w:val="el-GR"/>
        </w:rPr>
        <w:fldChar w:fldCharType="begin"/>
      </w:r>
      <w:r w:rsidR="00E20641" w:rsidRPr="002F6050">
        <w:rPr>
          <w:rFonts w:eastAsia="Times New Roman" w:cstheme="minorHAnsi"/>
          <w:sz w:val="24"/>
          <w:szCs w:val="24"/>
          <w:lang w:val="el-GR"/>
        </w:rPr>
        <w:instrText xml:space="preserve"> REF _Ref78473620 \h </w:instrText>
      </w:r>
      <w:r w:rsidR="002F6050">
        <w:rPr>
          <w:rFonts w:eastAsia="Times New Roman" w:cstheme="minorHAnsi"/>
          <w:sz w:val="24"/>
          <w:szCs w:val="24"/>
          <w:lang w:val="el-GR"/>
        </w:rPr>
        <w:instrText xml:space="preserve"> \* MERGEFORMAT </w:instrText>
      </w:r>
      <w:r w:rsidR="00E20641" w:rsidRPr="002F6050">
        <w:rPr>
          <w:rFonts w:eastAsia="Times New Roman" w:cstheme="minorHAnsi"/>
          <w:sz w:val="24"/>
          <w:szCs w:val="24"/>
          <w:lang w:val="el-GR"/>
        </w:rPr>
      </w:r>
      <w:r w:rsidR="00E20641" w:rsidRPr="002F6050">
        <w:rPr>
          <w:rFonts w:eastAsia="Times New Roman" w:cstheme="minorHAnsi"/>
          <w:sz w:val="24"/>
          <w:szCs w:val="24"/>
          <w:lang w:val="el-GR"/>
        </w:rPr>
        <w:fldChar w:fldCharType="separate"/>
      </w:r>
      <w:r w:rsidR="00E20641" w:rsidRPr="002F6050">
        <w:rPr>
          <w:b/>
          <w:bCs/>
          <w:sz w:val="24"/>
          <w:szCs w:val="24"/>
          <w:lang w:val="el-GR"/>
        </w:rPr>
        <w:t xml:space="preserve">Εικόνα </w:t>
      </w:r>
      <w:r w:rsidR="00E20641" w:rsidRPr="002F6050">
        <w:rPr>
          <w:b/>
          <w:bCs/>
          <w:noProof/>
          <w:sz w:val="24"/>
          <w:szCs w:val="24"/>
          <w:lang w:val="el-GR"/>
        </w:rPr>
        <w:t>86</w:t>
      </w:r>
      <w:r w:rsidR="00E20641" w:rsidRPr="002F6050">
        <w:rPr>
          <w:rFonts w:eastAsia="Times New Roman" w:cstheme="minorHAnsi"/>
          <w:sz w:val="24"/>
          <w:szCs w:val="24"/>
          <w:lang w:val="el-GR"/>
        </w:rPr>
        <w:fldChar w:fldCharType="end"/>
      </w:r>
      <w:r w:rsidR="00E20641" w:rsidRPr="002F6050">
        <w:rPr>
          <w:rFonts w:eastAsia="Times New Roman" w:cstheme="minorHAnsi"/>
          <w:sz w:val="24"/>
          <w:szCs w:val="24"/>
          <w:lang w:val="el-GR"/>
        </w:rPr>
        <w:t xml:space="preserve"> </w:t>
      </w:r>
      <w:r w:rsidRPr="002F6050">
        <w:rPr>
          <w:rFonts w:eastAsia="Times New Roman" w:cstheme="minorHAnsi"/>
          <w:sz w:val="24"/>
          <w:szCs w:val="24"/>
          <w:lang w:val="el-GR"/>
        </w:rPr>
        <w:t xml:space="preserve">απεικονίζονται οι μέσοι όροι </w:t>
      </w:r>
      <w:del w:id="3325" w:author="GEORGILAS STYLIANOS" w:date="2021-08-07T14:43:00Z">
        <w:r w:rsidRPr="002F6050" w:rsidDel="00A7121A">
          <w:rPr>
            <w:rFonts w:eastAsia="Times New Roman" w:cstheme="minorHAnsi"/>
            <w:sz w:val="24"/>
            <w:szCs w:val="24"/>
          </w:rPr>
          <w:delText>media</w:delText>
        </w:r>
        <w:r w:rsidRPr="002F6050" w:rsidDel="00A7121A">
          <w:rPr>
            <w:rFonts w:eastAsia="Times New Roman" w:cstheme="minorHAnsi"/>
            <w:sz w:val="24"/>
            <w:szCs w:val="24"/>
            <w:lang w:val="el-GR"/>
          </w:rPr>
          <w:delText xml:space="preserve"> </w:delText>
        </w:r>
      </w:del>
      <w:ins w:id="3326" w:author="GEORGILAS STYLIANOS" w:date="2021-08-07T14:43:00Z">
        <w:r w:rsidR="00A7121A">
          <w:rPr>
            <w:rFonts w:eastAsia="Times New Roman" w:cstheme="minorHAnsi"/>
            <w:sz w:val="24"/>
            <w:szCs w:val="24"/>
            <w:lang w:val="el-GR"/>
          </w:rPr>
          <w:t>πολυμέσων</w:t>
        </w:r>
        <w:r w:rsidR="00A7121A" w:rsidRPr="002F6050">
          <w:rPr>
            <w:rFonts w:eastAsia="Times New Roman" w:cstheme="minorHAnsi"/>
            <w:sz w:val="24"/>
            <w:szCs w:val="24"/>
            <w:lang w:val="el-GR"/>
          </w:rPr>
          <w:t xml:space="preserve"> </w:t>
        </w:r>
      </w:ins>
      <w:r w:rsidRPr="002F6050">
        <w:rPr>
          <w:rFonts w:eastAsia="Times New Roman" w:cstheme="minorHAnsi"/>
          <w:sz w:val="24"/>
          <w:szCs w:val="24"/>
          <w:lang w:val="el-GR"/>
        </w:rPr>
        <w:t xml:space="preserve">που μπορεί να υπάρχουν σε μια δημοσίευση καθενός από τα τρία </w:t>
      </w:r>
      <w:del w:id="3327" w:author="GEORGILAS STYLIANOS" w:date="2021-08-07T14:19:00Z">
        <w:r w:rsidR="00FB196E" w:rsidDel="0092709A">
          <w:rPr>
            <w:rFonts w:ascii="Calibri" w:eastAsia="Calibri" w:hAnsi="Calibri" w:cs="Calibri"/>
            <w:bCs/>
            <w:sz w:val="24"/>
            <w:szCs w:val="24"/>
            <w:lang w:val="el-GR"/>
          </w:rPr>
          <w:delText>Κ.Δ.</w:delText>
        </w:r>
      </w:del>
      <w:ins w:id="3328" w:author="GEORGILAS STYLIANOS" w:date="2021-08-07T14:19:00Z">
        <w:r w:rsidR="0092709A">
          <w:rPr>
            <w:rFonts w:ascii="Calibri" w:eastAsia="Calibri" w:hAnsi="Calibri" w:cs="Calibri"/>
            <w:bCs/>
            <w:sz w:val="24"/>
            <w:szCs w:val="24"/>
            <w:lang w:val="el-GR"/>
          </w:rPr>
          <w:t>ΚΔ</w:t>
        </w:r>
      </w:ins>
      <w:r w:rsidR="00FB196E">
        <w:rPr>
          <w:rFonts w:ascii="Calibri" w:eastAsia="Calibri" w:hAnsi="Calibri" w:cs="Calibri"/>
          <w:bCs/>
          <w:sz w:val="24"/>
          <w:szCs w:val="24"/>
          <w:lang w:val="el-GR"/>
        </w:rPr>
        <w:t xml:space="preserve"> </w:t>
      </w:r>
      <w:commentRangeStart w:id="3329"/>
      <w:commentRangeStart w:id="3330"/>
      <w:del w:id="3331" w:author="GEORGILAS STYLIANOS" w:date="2021-08-07T22:16:00Z">
        <w:r w:rsidRPr="002F6050" w:rsidDel="000A1E3C">
          <w:rPr>
            <w:rFonts w:eastAsia="Times New Roman" w:cstheme="minorHAnsi"/>
            <w:sz w:val="24"/>
            <w:szCs w:val="24"/>
            <w:lang w:val="el-GR"/>
          </w:rPr>
          <w:delText xml:space="preserve">Εδώ βλέπουμε μια ξεκάθαρη επικράτηση του </w:delText>
        </w:r>
        <w:r w:rsidRPr="002F6050" w:rsidDel="000A1E3C">
          <w:rPr>
            <w:rFonts w:eastAsia="Times New Roman" w:cstheme="minorHAnsi"/>
            <w:sz w:val="24"/>
            <w:szCs w:val="24"/>
          </w:rPr>
          <w:delText>Instagram</w:delText>
        </w:r>
        <w:r w:rsidRPr="002F6050" w:rsidDel="000A1E3C">
          <w:rPr>
            <w:rFonts w:eastAsia="Times New Roman" w:cstheme="minorHAnsi"/>
            <w:sz w:val="24"/>
            <w:szCs w:val="24"/>
            <w:lang w:val="el-GR"/>
          </w:rPr>
          <w:delText xml:space="preserve"> με τριπλάσια διαφορά από το δεύτερο </w:delText>
        </w:r>
        <w:r w:rsidRPr="002F6050" w:rsidDel="000A1E3C">
          <w:rPr>
            <w:rFonts w:eastAsia="Times New Roman" w:cstheme="minorHAnsi"/>
            <w:sz w:val="24"/>
            <w:szCs w:val="24"/>
          </w:rPr>
          <w:delText>Facebook</w:delText>
        </w:r>
        <w:commentRangeEnd w:id="3329"/>
        <w:r w:rsidR="00FC52CE" w:rsidDel="000A1E3C">
          <w:rPr>
            <w:rStyle w:val="CommentReference"/>
          </w:rPr>
          <w:commentReference w:id="3329"/>
        </w:r>
        <w:commentRangeEnd w:id="3330"/>
        <w:r w:rsidR="000A1E3C" w:rsidDel="000A1E3C">
          <w:rPr>
            <w:rStyle w:val="CommentReference"/>
          </w:rPr>
          <w:commentReference w:id="3330"/>
        </w:r>
        <w:r w:rsidRPr="002F6050" w:rsidDel="000A1E3C">
          <w:rPr>
            <w:rFonts w:eastAsia="Times New Roman" w:cstheme="minorHAnsi"/>
            <w:sz w:val="24"/>
            <w:szCs w:val="24"/>
            <w:lang w:val="el-GR"/>
          </w:rPr>
          <w:delText>.</w:delText>
        </w:r>
      </w:del>
      <w:ins w:id="3332" w:author="Razis" w:date="2021-08-01T13:54:00Z">
        <w:del w:id="3333" w:author="GEORGILAS STYLIANOS" w:date="2021-08-07T22:16:00Z">
          <w:r w:rsidR="00FC52CE" w:rsidDel="000A1E3C">
            <w:rPr>
              <w:rFonts w:eastAsia="Times New Roman" w:cstheme="minorHAnsi"/>
              <w:sz w:val="24"/>
              <w:szCs w:val="24"/>
              <w:lang w:val="el-GR"/>
            </w:rPr>
            <w:delText xml:space="preserve"> </w:delText>
          </w:r>
        </w:del>
      </w:ins>
      <w:ins w:id="3334" w:author="GEORGILAS STYLIANOS" w:date="2021-08-07T22:16:00Z">
        <w:r w:rsidR="000A1E3C">
          <w:rPr>
            <w:rFonts w:eastAsia="Times New Roman" w:cstheme="minorHAnsi"/>
            <w:sz w:val="24"/>
            <w:szCs w:val="24"/>
            <w:lang w:val="el-GR"/>
          </w:rPr>
          <w:t xml:space="preserve">Παρατηρούμε πως η χρήση </w:t>
        </w:r>
      </w:ins>
      <w:ins w:id="3335" w:author="GEORGILAS STYLIANOS" w:date="2021-08-07T22:17:00Z">
        <w:r w:rsidR="000A1E3C">
          <w:rPr>
            <w:rFonts w:eastAsia="Times New Roman" w:cstheme="minorHAnsi"/>
            <w:sz w:val="24"/>
            <w:szCs w:val="24"/>
            <w:lang w:val="el-GR"/>
          </w:rPr>
          <w:t xml:space="preserve">των πολυμέσων στο </w:t>
        </w:r>
        <w:r w:rsidR="000A1E3C">
          <w:rPr>
            <w:rFonts w:eastAsia="Times New Roman" w:cstheme="minorHAnsi"/>
            <w:sz w:val="24"/>
            <w:szCs w:val="24"/>
          </w:rPr>
          <w:t>Twitter</w:t>
        </w:r>
        <w:r w:rsidR="000A1E3C" w:rsidRPr="000A1E3C">
          <w:rPr>
            <w:rFonts w:eastAsia="Times New Roman" w:cstheme="minorHAnsi"/>
            <w:sz w:val="24"/>
            <w:szCs w:val="24"/>
            <w:lang w:val="el-GR"/>
            <w:rPrChange w:id="3336" w:author="GEORGILAS STYLIANOS" w:date="2021-08-07T22:17:00Z">
              <w:rPr>
                <w:rFonts w:eastAsia="Times New Roman" w:cstheme="minorHAnsi"/>
                <w:sz w:val="24"/>
                <w:szCs w:val="24"/>
              </w:rPr>
            </w:rPrChange>
          </w:rPr>
          <w:t xml:space="preserve"> </w:t>
        </w:r>
        <w:r w:rsidR="000A1E3C">
          <w:rPr>
            <w:rFonts w:eastAsia="Times New Roman" w:cstheme="minorHAnsi"/>
            <w:sz w:val="24"/>
            <w:szCs w:val="24"/>
            <w:lang w:val="el-GR"/>
          </w:rPr>
          <w:t xml:space="preserve">δεν είναι διαδεδομένη με μόλις 0,31 πολυμέσα ανά δημοσίευση. Αντιθέτως παρατηρούμε μια ξεκάθαρη επικράτηση του </w:t>
        </w:r>
        <w:r w:rsidR="000A1E3C">
          <w:rPr>
            <w:rFonts w:eastAsia="Times New Roman" w:cstheme="minorHAnsi"/>
            <w:sz w:val="24"/>
            <w:szCs w:val="24"/>
          </w:rPr>
          <w:t>Instagram</w:t>
        </w:r>
        <w:r w:rsidR="000A1E3C" w:rsidRPr="000A1E3C">
          <w:rPr>
            <w:rFonts w:eastAsia="Times New Roman" w:cstheme="minorHAnsi"/>
            <w:sz w:val="24"/>
            <w:szCs w:val="24"/>
            <w:lang w:val="el-GR"/>
            <w:rPrChange w:id="3337" w:author="GEORGILAS STYLIANOS" w:date="2021-08-07T22:17:00Z">
              <w:rPr>
                <w:rFonts w:eastAsia="Times New Roman" w:cstheme="minorHAnsi"/>
                <w:sz w:val="24"/>
                <w:szCs w:val="24"/>
              </w:rPr>
            </w:rPrChange>
          </w:rPr>
          <w:t xml:space="preserve"> </w:t>
        </w:r>
        <w:r w:rsidR="000A1E3C">
          <w:rPr>
            <w:rFonts w:eastAsia="Times New Roman" w:cstheme="minorHAnsi"/>
            <w:sz w:val="24"/>
            <w:szCs w:val="24"/>
            <w:lang w:val="el-GR"/>
          </w:rPr>
          <w:t>με 1,64 πολυμέσα ανά δημοσίευση, τριπλά</w:t>
        </w:r>
      </w:ins>
      <w:ins w:id="3338" w:author="GEORGILAS STYLIANOS" w:date="2021-08-07T22:18:00Z">
        <w:r w:rsidR="000A1E3C">
          <w:rPr>
            <w:rFonts w:eastAsia="Times New Roman" w:cstheme="minorHAnsi"/>
            <w:sz w:val="24"/>
            <w:szCs w:val="24"/>
            <w:lang w:val="el-GR"/>
          </w:rPr>
          <w:t xml:space="preserve">σια σχεδόν από το </w:t>
        </w:r>
        <w:r w:rsidR="000A1E3C">
          <w:rPr>
            <w:rFonts w:eastAsia="Times New Roman" w:cstheme="minorHAnsi"/>
            <w:sz w:val="24"/>
            <w:szCs w:val="24"/>
          </w:rPr>
          <w:t>Facebook</w:t>
        </w:r>
        <w:r w:rsidR="000A1E3C" w:rsidRPr="000A1E3C">
          <w:rPr>
            <w:rFonts w:eastAsia="Times New Roman" w:cstheme="minorHAnsi"/>
            <w:sz w:val="24"/>
            <w:szCs w:val="24"/>
            <w:lang w:val="el-GR"/>
            <w:rPrChange w:id="3339" w:author="GEORGILAS STYLIANOS" w:date="2021-08-07T22:18:00Z">
              <w:rPr>
                <w:rFonts w:eastAsia="Times New Roman" w:cstheme="minorHAnsi"/>
                <w:sz w:val="24"/>
                <w:szCs w:val="24"/>
              </w:rPr>
            </w:rPrChange>
          </w:rPr>
          <w:t xml:space="preserve"> </w:t>
        </w:r>
        <w:r w:rsidR="000A1E3C">
          <w:rPr>
            <w:rFonts w:eastAsia="Times New Roman" w:cstheme="minorHAnsi"/>
            <w:sz w:val="24"/>
            <w:szCs w:val="24"/>
            <w:lang w:val="el-GR"/>
          </w:rPr>
          <w:t xml:space="preserve">που κατατάσσεται </w:t>
        </w:r>
        <w:proofErr w:type="spellStart"/>
        <w:r w:rsidR="000A1E3C">
          <w:rPr>
            <w:rFonts w:eastAsia="Times New Roman" w:cstheme="minorHAnsi"/>
            <w:sz w:val="24"/>
            <w:szCs w:val="24"/>
            <w:lang w:val="el-GR"/>
          </w:rPr>
          <w:t>δεύτερο.</w:t>
        </w:r>
      </w:ins>
    </w:p>
    <w:p w14:paraId="0CC7FC31" w14:textId="362F3028" w:rsidR="00DB5E27" w:rsidRPr="002F6050" w:rsidRDefault="00DB5E27" w:rsidP="00270B3D">
      <w:pPr>
        <w:spacing w:after="0" w:line="240" w:lineRule="auto"/>
        <w:rPr>
          <w:rFonts w:eastAsia="Times New Roman" w:cstheme="minorHAnsi"/>
          <w:sz w:val="24"/>
          <w:szCs w:val="24"/>
          <w:lang w:val="el-GR"/>
        </w:rPr>
      </w:pPr>
      <w:r w:rsidRPr="002F6050">
        <w:rPr>
          <w:rFonts w:eastAsia="Times New Roman" w:cstheme="minorHAnsi"/>
          <w:sz w:val="24"/>
          <w:szCs w:val="24"/>
          <w:lang w:val="el-GR"/>
        </w:rPr>
        <w:t>Μέσα</w:t>
      </w:r>
      <w:proofErr w:type="spellEnd"/>
      <w:r w:rsidRPr="002F6050">
        <w:rPr>
          <w:rFonts w:eastAsia="Times New Roman" w:cstheme="minorHAnsi"/>
          <w:sz w:val="24"/>
          <w:szCs w:val="24"/>
          <w:lang w:val="el-GR"/>
        </w:rPr>
        <w:t xml:space="preserve"> από αυτό το γράφημα φαίνεται και </w:t>
      </w:r>
      <w:r w:rsidR="00C976BD" w:rsidRPr="002F6050">
        <w:rPr>
          <w:rFonts w:eastAsia="Times New Roman" w:cstheme="minorHAnsi"/>
          <w:sz w:val="24"/>
          <w:szCs w:val="24"/>
          <w:lang w:val="el-GR"/>
        </w:rPr>
        <w:t xml:space="preserve">η πολιτική που ακολουθεί το </w:t>
      </w:r>
      <w:r w:rsidR="00C976BD" w:rsidRPr="002F6050">
        <w:rPr>
          <w:rFonts w:eastAsia="Times New Roman" w:cstheme="minorHAnsi"/>
          <w:sz w:val="24"/>
          <w:szCs w:val="24"/>
        </w:rPr>
        <w:t>Instagram</w:t>
      </w:r>
      <w:r w:rsidR="00C976BD" w:rsidRPr="002F6050">
        <w:rPr>
          <w:rFonts w:eastAsia="Times New Roman" w:cstheme="minorHAnsi"/>
          <w:sz w:val="24"/>
          <w:szCs w:val="24"/>
          <w:lang w:val="el-GR"/>
        </w:rPr>
        <w:t xml:space="preserve"> γύρω από το περιεχόμενο και το ύφος των δημοσιεύσεων που υπάρχουν σε αυτό.</w:t>
      </w:r>
    </w:p>
    <w:p w14:paraId="6866E0F4" w14:textId="77777777" w:rsidR="00C976BD" w:rsidRPr="00DB5E27" w:rsidRDefault="00C976BD" w:rsidP="00270B3D">
      <w:pPr>
        <w:spacing w:after="0" w:line="240" w:lineRule="auto"/>
        <w:rPr>
          <w:rFonts w:eastAsia="Times New Roman" w:cstheme="minorHAnsi"/>
          <w:lang w:val="el-GR"/>
        </w:rPr>
      </w:pPr>
    </w:p>
    <w:p w14:paraId="54BECC26" w14:textId="77777777" w:rsidR="00EB2131" w:rsidRDefault="00EB2131" w:rsidP="002F6050">
      <w:pPr>
        <w:keepNext/>
        <w:spacing w:after="0" w:line="240" w:lineRule="auto"/>
        <w:jc w:val="center"/>
      </w:pPr>
      <w:r w:rsidRPr="00EB2131">
        <w:rPr>
          <w:noProof/>
        </w:rPr>
        <w:lastRenderedPageBreak/>
        <w:drawing>
          <wp:inline distT="0" distB="0" distL="0" distR="0" wp14:anchorId="49FBA08A" wp14:editId="1D7FB15B">
            <wp:extent cx="5943600" cy="3909695"/>
            <wp:effectExtent l="0" t="0" r="0" b="0"/>
            <wp:docPr id="123" name="Picture 1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bar char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909695"/>
                    </a:xfrm>
                    <a:prstGeom prst="rect">
                      <a:avLst/>
                    </a:prstGeom>
                    <a:noFill/>
                    <a:ln>
                      <a:noFill/>
                    </a:ln>
                  </pic:spPr>
                </pic:pic>
              </a:graphicData>
            </a:graphic>
          </wp:inline>
        </w:drawing>
      </w:r>
    </w:p>
    <w:p w14:paraId="554AA114" w14:textId="1FC9222B" w:rsidR="00EB2131" w:rsidRPr="00EB2131" w:rsidRDefault="00EB2131" w:rsidP="002F6050">
      <w:pPr>
        <w:pStyle w:val="Caption"/>
        <w:jc w:val="center"/>
        <w:rPr>
          <w:rFonts w:ascii="Times New Roman" w:eastAsia="Times New Roman" w:hAnsi="Times New Roman" w:cs="Times New Roman"/>
          <w:b/>
          <w:bCs/>
          <w:color w:val="auto"/>
          <w:sz w:val="24"/>
          <w:szCs w:val="24"/>
          <w:lang w:val="el-GR"/>
        </w:rPr>
      </w:pPr>
      <w:bookmarkStart w:id="3340" w:name="_Ref78473620"/>
      <w:bookmarkStart w:id="3341" w:name="_Toc78469357"/>
      <w:bookmarkStart w:id="3342" w:name="_Ref78498690"/>
      <w:bookmarkStart w:id="3343" w:name="_Toc78589243"/>
      <w:bookmarkStart w:id="3344" w:name="_Toc78604333"/>
      <w:r w:rsidRPr="00EB2131">
        <w:rPr>
          <w:b/>
          <w:bCs/>
          <w:color w:val="auto"/>
          <w:sz w:val="24"/>
          <w:szCs w:val="24"/>
          <w:lang w:val="el-GR"/>
        </w:rPr>
        <w:t xml:space="preserve">Εικόνα </w:t>
      </w:r>
      <w:r w:rsidRPr="00EB2131">
        <w:rPr>
          <w:b/>
          <w:bCs/>
          <w:color w:val="auto"/>
          <w:sz w:val="24"/>
          <w:szCs w:val="24"/>
        </w:rPr>
        <w:fldChar w:fldCharType="begin"/>
      </w:r>
      <w:r w:rsidRPr="00EB2131">
        <w:rPr>
          <w:b/>
          <w:bCs/>
          <w:color w:val="auto"/>
          <w:sz w:val="24"/>
          <w:szCs w:val="24"/>
          <w:lang w:val="el-GR"/>
        </w:rPr>
        <w:instrText xml:space="preserve"> </w:instrText>
      </w:r>
      <w:r w:rsidRPr="00EB2131">
        <w:rPr>
          <w:b/>
          <w:bCs/>
          <w:color w:val="auto"/>
          <w:sz w:val="24"/>
          <w:szCs w:val="24"/>
        </w:rPr>
        <w:instrText>SEQ</w:instrText>
      </w:r>
      <w:r w:rsidRPr="00EB2131">
        <w:rPr>
          <w:b/>
          <w:bCs/>
          <w:color w:val="auto"/>
          <w:sz w:val="24"/>
          <w:szCs w:val="24"/>
          <w:lang w:val="el-GR"/>
        </w:rPr>
        <w:instrText xml:space="preserve"> Εικόνα \* </w:instrText>
      </w:r>
      <w:r w:rsidRPr="00EB2131">
        <w:rPr>
          <w:b/>
          <w:bCs/>
          <w:color w:val="auto"/>
          <w:sz w:val="24"/>
          <w:szCs w:val="24"/>
        </w:rPr>
        <w:instrText>ARABIC</w:instrText>
      </w:r>
      <w:r w:rsidRPr="00EB2131">
        <w:rPr>
          <w:b/>
          <w:bCs/>
          <w:color w:val="auto"/>
          <w:sz w:val="24"/>
          <w:szCs w:val="24"/>
          <w:lang w:val="el-GR"/>
        </w:rPr>
        <w:instrText xml:space="preserve"> </w:instrText>
      </w:r>
      <w:r w:rsidRPr="00EB2131">
        <w:rPr>
          <w:b/>
          <w:bCs/>
          <w:color w:val="auto"/>
          <w:sz w:val="24"/>
          <w:szCs w:val="24"/>
        </w:rPr>
        <w:fldChar w:fldCharType="separate"/>
      </w:r>
      <w:r w:rsidR="00582156" w:rsidRPr="00582156">
        <w:rPr>
          <w:b/>
          <w:bCs/>
          <w:noProof/>
          <w:color w:val="auto"/>
          <w:sz w:val="24"/>
          <w:szCs w:val="24"/>
          <w:lang w:val="el-GR"/>
        </w:rPr>
        <w:t>86</w:t>
      </w:r>
      <w:r w:rsidRPr="00EB2131">
        <w:rPr>
          <w:b/>
          <w:bCs/>
          <w:color w:val="auto"/>
          <w:sz w:val="24"/>
          <w:szCs w:val="24"/>
        </w:rPr>
        <w:fldChar w:fldCharType="end"/>
      </w:r>
      <w:bookmarkEnd w:id="3340"/>
      <w:r w:rsidRPr="00EB2131">
        <w:rPr>
          <w:b/>
          <w:bCs/>
          <w:color w:val="auto"/>
          <w:sz w:val="24"/>
          <w:szCs w:val="24"/>
          <w:lang w:val="el-GR"/>
        </w:rPr>
        <w:t xml:space="preserve">: </w:t>
      </w:r>
      <w:r w:rsidRPr="00EB2131">
        <w:rPr>
          <w:b/>
          <w:bCs/>
          <w:color w:val="auto"/>
          <w:sz w:val="24"/>
          <w:szCs w:val="24"/>
        </w:rPr>
        <w:t>Media</w:t>
      </w:r>
      <w:r w:rsidRPr="00EB2131">
        <w:rPr>
          <w:b/>
          <w:bCs/>
          <w:color w:val="auto"/>
          <w:sz w:val="24"/>
          <w:szCs w:val="24"/>
          <w:lang w:val="el-GR"/>
        </w:rPr>
        <w:t xml:space="preserve"> </w:t>
      </w:r>
      <w:r w:rsidRPr="00EB2131">
        <w:rPr>
          <w:b/>
          <w:bCs/>
          <w:color w:val="auto"/>
          <w:sz w:val="24"/>
          <w:szCs w:val="24"/>
        </w:rPr>
        <w:t>Per</w:t>
      </w:r>
      <w:r w:rsidRPr="00EB2131">
        <w:rPr>
          <w:b/>
          <w:bCs/>
          <w:color w:val="auto"/>
          <w:sz w:val="24"/>
          <w:szCs w:val="24"/>
          <w:lang w:val="el-GR"/>
        </w:rPr>
        <w:t xml:space="preserve"> </w:t>
      </w:r>
      <w:r w:rsidRPr="00EB2131">
        <w:rPr>
          <w:b/>
          <w:bCs/>
          <w:color w:val="auto"/>
          <w:sz w:val="24"/>
          <w:szCs w:val="24"/>
        </w:rPr>
        <w:t>Post</w:t>
      </w:r>
      <w:bookmarkEnd w:id="3341"/>
      <w:bookmarkEnd w:id="3342"/>
      <w:bookmarkEnd w:id="3343"/>
      <w:bookmarkEnd w:id="3344"/>
    </w:p>
    <w:p w14:paraId="6B6842CF" w14:textId="296AD3C9" w:rsidR="007F6E88" w:rsidRDefault="007F6E88" w:rsidP="00C976BD">
      <w:pPr>
        <w:rPr>
          <w:ins w:id="3345" w:author="GEORGILAS STYLIANOS" w:date="2021-08-07T22:18:00Z"/>
          <w:sz w:val="24"/>
          <w:szCs w:val="24"/>
          <w:lang w:val="el-GR"/>
        </w:rPr>
      </w:pPr>
      <w:r w:rsidRPr="002F6050">
        <w:rPr>
          <w:sz w:val="24"/>
          <w:szCs w:val="24"/>
          <w:lang w:val="el-GR"/>
        </w:rPr>
        <w:t>Στ</w:t>
      </w:r>
      <w:r w:rsidR="00E20641" w:rsidRPr="002F6050">
        <w:rPr>
          <w:sz w:val="24"/>
          <w:szCs w:val="24"/>
          <w:lang w:val="el-GR"/>
        </w:rPr>
        <w:t>ην</w:t>
      </w:r>
      <w:r w:rsidRPr="002F6050">
        <w:rPr>
          <w:sz w:val="24"/>
          <w:szCs w:val="24"/>
          <w:lang w:val="el-GR"/>
        </w:rPr>
        <w:t xml:space="preserve"> </w:t>
      </w:r>
      <w:r w:rsidR="00E20641" w:rsidRPr="002F6050">
        <w:rPr>
          <w:sz w:val="24"/>
          <w:szCs w:val="24"/>
          <w:lang w:val="el-GR"/>
        </w:rPr>
        <w:fldChar w:fldCharType="begin"/>
      </w:r>
      <w:r w:rsidR="00E20641" w:rsidRPr="002F6050">
        <w:rPr>
          <w:sz w:val="24"/>
          <w:szCs w:val="24"/>
          <w:lang w:val="el-GR"/>
        </w:rPr>
        <w:instrText xml:space="preserve"> REF _Ref78473636 \h </w:instrText>
      </w:r>
      <w:r w:rsidR="002F6050">
        <w:rPr>
          <w:sz w:val="24"/>
          <w:szCs w:val="24"/>
          <w:lang w:val="el-GR"/>
        </w:rPr>
        <w:instrText xml:space="preserve"> \* MERGEFORMAT </w:instrText>
      </w:r>
      <w:r w:rsidR="00E20641" w:rsidRPr="002F6050">
        <w:rPr>
          <w:sz w:val="24"/>
          <w:szCs w:val="24"/>
          <w:lang w:val="el-GR"/>
        </w:rPr>
      </w:r>
      <w:r w:rsidR="00E20641" w:rsidRPr="002F6050">
        <w:rPr>
          <w:sz w:val="24"/>
          <w:szCs w:val="24"/>
          <w:lang w:val="el-GR"/>
        </w:rPr>
        <w:fldChar w:fldCharType="separate"/>
      </w:r>
      <w:r w:rsidR="00E20641" w:rsidRPr="002F6050">
        <w:rPr>
          <w:b/>
          <w:bCs/>
          <w:sz w:val="24"/>
          <w:szCs w:val="24"/>
          <w:lang w:val="el-GR"/>
        </w:rPr>
        <w:t xml:space="preserve">Εικόνα </w:t>
      </w:r>
      <w:r w:rsidR="00E20641" w:rsidRPr="002F6050">
        <w:rPr>
          <w:b/>
          <w:bCs/>
          <w:noProof/>
          <w:sz w:val="24"/>
          <w:szCs w:val="24"/>
          <w:lang w:val="el-GR"/>
        </w:rPr>
        <w:t>87</w:t>
      </w:r>
      <w:r w:rsidR="00E20641" w:rsidRPr="002F6050">
        <w:rPr>
          <w:sz w:val="24"/>
          <w:szCs w:val="24"/>
          <w:lang w:val="el-GR"/>
        </w:rPr>
        <w:fldChar w:fldCharType="end"/>
      </w:r>
      <w:r w:rsidRPr="002F6050">
        <w:rPr>
          <w:sz w:val="24"/>
          <w:szCs w:val="24"/>
          <w:lang w:val="el-GR"/>
        </w:rPr>
        <w:t xml:space="preserve"> και </w:t>
      </w:r>
      <w:r w:rsidR="00E20641" w:rsidRPr="002F6050">
        <w:rPr>
          <w:sz w:val="24"/>
          <w:szCs w:val="24"/>
          <w:lang w:val="el-GR"/>
        </w:rPr>
        <w:fldChar w:fldCharType="begin"/>
      </w:r>
      <w:r w:rsidR="00E20641" w:rsidRPr="002F6050">
        <w:rPr>
          <w:sz w:val="24"/>
          <w:szCs w:val="24"/>
          <w:lang w:val="el-GR"/>
        </w:rPr>
        <w:instrText xml:space="preserve"> REF _Ref78473721 \h </w:instrText>
      </w:r>
      <w:r w:rsidR="002F6050">
        <w:rPr>
          <w:sz w:val="24"/>
          <w:szCs w:val="24"/>
          <w:lang w:val="el-GR"/>
        </w:rPr>
        <w:instrText xml:space="preserve"> \* MERGEFORMAT </w:instrText>
      </w:r>
      <w:r w:rsidR="00E20641" w:rsidRPr="002F6050">
        <w:rPr>
          <w:sz w:val="24"/>
          <w:szCs w:val="24"/>
          <w:lang w:val="el-GR"/>
        </w:rPr>
      </w:r>
      <w:r w:rsidR="00E20641" w:rsidRPr="002F6050">
        <w:rPr>
          <w:sz w:val="24"/>
          <w:szCs w:val="24"/>
          <w:lang w:val="el-GR"/>
        </w:rPr>
        <w:fldChar w:fldCharType="separate"/>
      </w:r>
      <w:r w:rsidR="00E20641" w:rsidRPr="002F6050">
        <w:rPr>
          <w:b/>
          <w:bCs/>
          <w:sz w:val="24"/>
          <w:szCs w:val="24"/>
          <w:lang w:val="el-GR"/>
        </w:rPr>
        <w:t xml:space="preserve">Εικόνα </w:t>
      </w:r>
      <w:r w:rsidR="00E20641" w:rsidRPr="002F6050">
        <w:rPr>
          <w:b/>
          <w:bCs/>
          <w:noProof/>
          <w:sz w:val="24"/>
          <w:szCs w:val="24"/>
          <w:lang w:val="el-GR"/>
        </w:rPr>
        <w:t>88</w:t>
      </w:r>
      <w:r w:rsidR="00E20641" w:rsidRPr="002F6050">
        <w:rPr>
          <w:sz w:val="24"/>
          <w:szCs w:val="24"/>
          <w:lang w:val="el-GR"/>
        </w:rPr>
        <w:fldChar w:fldCharType="end"/>
      </w:r>
      <w:r w:rsidRPr="002F6050">
        <w:rPr>
          <w:sz w:val="24"/>
          <w:szCs w:val="24"/>
          <w:lang w:val="el-GR"/>
        </w:rPr>
        <w:t xml:space="preserve"> βλέπουμε τα γραφήματα κατάταξης των </w:t>
      </w:r>
      <w:del w:id="3346" w:author="GEORGILAS STYLIANOS" w:date="2021-08-07T14:43:00Z">
        <w:r w:rsidRPr="002F6050" w:rsidDel="00A7121A">
          <w:rPr>
            <w:sz w:val="24"/>
            <w:szCs w:val="24"/>
          </w:rPr>
          <w:delText>media</w:delText>
        </w:r>
        <w:r w:rsidRPr="002F6050" w:rsidDel="00A7121A">
          <w:rPr>
            <w:sz w:val="24"/>
            <w:szCs w:val="24"/>
            <w:lang w:val="el-GR"/>
          </w:rPr>
          <w:delText xml:space="preserve"> </w:delText>
        </w:r>
      </w:del>
      <w:ins w:id="3347" w:author="GEORGILAS STYLIANOS" w:date="2021-08-07T14:43:00Z">
        <w:r w:rsidR="00A7121A">
          <w:rPr>
            <w:sz w:val="24"/>
            <w:szCs w:val="24"/>
            <w:lang w:val="el-GR"/>
          </w:rPr>
          <w:t>πολυμέσων</w:t>
        </w:r>
        <w:r w:rsidR="00A7121A" w:rsidRPr="002F6050">
          <w:rPr>
            <w:sz w:val="24"/>
            <w:szCs w:val="24"/>
            <w:lang w:val="el-GR"/>
          </w:rPr>
          <w:t xml:space="preserve"> </w:t>
        </w:r>
      </w:ins>
      <w:r w:rsidRPr="002F6050">
        <w:rPr>
          <w:sz w:val="24"/>
          <w:szCs w:val="24"/>
          <w:lang w:val="el-GR"/>
        </w:rPr>
        <w:t xml:space="preserve">στο </w:t>
      </w:r>
      <w:r w:rsidRPr="002F6050">
        <w:rPr>
          <w:sz w:val="24"/>
          <w:szCs w:val="24"/>
        </w:rPr>
        <w:t>Twitter</w:t>
      </w:r>
      <w:r w:rsidRPr="002F6050">
        <w:rPr>
          <w:sz w:val="24"/>
          <w:szCs w:val="24"/>
          <w:lang w:val="el-GR"/>
        </w:rPr>
        <w:t xml:space="preserve"> και το </w:t>
      </w:r>
      <w:r w:rsidRPr="002F6050">
        <w:rPr>
          <w:sz w:val="24"/>
          <w:szCs w:val="24"/>
        </w:rPr>
        <w:t>Facebook</w:t>
      </w:r>
      <w:r w:rsidRPr="002F6050">
        <w:rPr>
          <w:sz w:val="24"/>
          <w:szCs w:val="24"/>
          <w:lang w:val="el-GR"/>
        </w:rPr>
        <w:t xml:space="preserve">. Δεν δημιουργήθηκε γράφημα για την περίπτωση του </w:t>
      </w:r>
      <w:r w:rsidRPr="002F6050">
        <w:rPr>
          <w:sz w:val="24"/>
          <w:szCs w:val="24"/>
        </w:rPr>
        <w:t>Instagram</w:t>
      </w:r>
      <w:r w:rsidRPr="002F6050">
        <w:rPr>
          <w:sz w:val="24"/>
          <w:szCs w:val="24"/>
          <w:lang w:val="el-GR"/>
        </w:rPr>
        <w:t xml:space="preserve">, καθώς δεν υπάρχουν </w:t>
      </w:r>
      <w:del w:id="3348" w:author="GEORGILAS STYLIANOS" w:date="2021-08-07T14:43:00Z">
        <w:r w:rsidRPr="002F6050" w:rsidDel="00A7121A">
          <w:rPr>
            <w:sz w:val="24"/>
            <w:szCs w:val="24"/>
          </w:rPr>
          <w:delText>media</w:delText>
        </w:r>
        <w:r w:rsidRPr="002F6050" w:rsidDel="00A7121A">
          <w:rPr>
            <w:sz w:val="24"/>
            <w:szCs w:val="24"/>
            <w:lang w:val="el-GR"/>
          </w:rPr>
          <w:delText xml:space="preserve"> </w:delText>
        </w:r>
      </w:del>
      <w:ins w:id="3349" w:author="GEORGILAS STYLIANOS" w:date="2021-08-07T14:43:00Z">
        <w:r w:rsidR="00A7121A">
          <w:rPr>
            <w:sz w:val="24"/>
            <w:szCs w:val="24"/>
            <w:lang w:val="el-GR"/>
          </w:rPr>
          <w:t>πολυμέσα</w:t>
        </w:r>
        <w:r w:rsidR="00A7121A" w:rsidRPr="002F6050">
          <w:rPr>
            <w:sz w:val="24"/>
            <w:szCs w:val="24"/>
            <w:lang w:val="el-GR"/>
          </w:rPr>
          <w:t xml:space="preserve"> </w:t>
        </w:r>
      </w:ins>
      <w:r w:rsidRPr="002F6050">
        <w:rPr>
          <w:sz w:val="24"/>
          <w:szCs w:val="24"/>
          <w:lang w:val="el-GR"/>
        </w:rPr>
        <w:t xml:space="preserve">του στη βάση με περισσότερες από μία εμφανίσεις, κατάληξη της επιλογής του </w:t>
      </w:r>
      <w:del w:id="3350" w:author="GEORGILAS STYLIANOS" w:date="2021-08-07T14:19:00Z">
        <w:r w:rsidR="002309C0" w:rsidDel="0092709A">
          <w:rPr>
            <w:rFonts w:ascii="Calibri" w:eastAsia="Calibri" w:hAnsi="Calibri" w:cs="Calibri"/>
            <w:bCs/>
            <w:sz w:val="24"/>
            <w:szCs w:val="24"/>
            <w:lang w:val="el-GR"/>
          </w:rPr>
          <w:delText>Κ.Δ.</w:delText>
        </w:r>
      </w:del>
      <w:ins w:id="3351" w:author="GEORGILAS STYLIANOS" w:date="2021-08-07T14:19:00Z">
        <w:r w:rsidR="0092709A">
          <w:rPr>
            <w:rFonts w:ascii="Calibri" w:eastAsia="Calibri" w:hAnsi="Calibri" w:cs="Calibri"/>
            <w:bCs/>
            <w:sz w:val="24"/>
            <w:szCs w:val="24"/>
            <w:lang w:val="el-GR"/>
          </w:rPr>
          <w:t>ΚΔ</w:t>
        </w:r>
      </w:ins>
      <w:r w:rsidR="002309C0" w:rsidRPr="0059548D">
        <w:rPr>
          <w:rFonts w:ascii="Calibri" w:eastAsia="Calibri" w:hAnsi="Calibri" w:cs="Calibri"/>
          <w:bCs/>
          <w:sz w:val="24"/>
          <w:szCs w:val="24"/>
          <w:lang w:val="el-GR"/>
        </w:rPr>
        <w:t xml:space="preserve"> </w:t>
      </w:r>
      <w:r w:rsidRPr="002F6050">
        <w:rPr>
          <w:sz w:val="24"/>
          <w:szCs w:val="24"/>
          <w:lang w:val="el-GR"/>
        </w:rPr>
        <w:t xml:space="preserve">να δημιουργεί ξεχωριστά </w:t>
      </w:r>
      <w:r w:rsidRPr="002F6050">
        <w:rPr>
          <w:sz w:val="24"/>
          <w:szCs w:val="24"/>
        </w:rPr>
        <w:t>URLs</w:t>
      </w:r>
      <w:r w:rsidRPr="002F6050">
        <w:rPr>
          <w:sz w:val="24"/>
          <w:szCs w:val="24"/>
          <w:lang w:val="el-GR"/>
        </w:rPr>
        <w:t xml:space="preserve"> για κάθε εικόνα ή βίντεο. </w:t>
      </w:r>
    </w:p>
    <w:p w14:paraId="024B84BD" w14:textId="4CC39A9F" w:rsidR="009043F4" w:rsidRPr="002F6050" w:rsidRDefault="009043F4" w:rsidP="00C976BD">
      <w:pPr>
        <w:rPr>
          <w:sz w:val="24"/>
          <w:szCs w:val="24"/>
          <w:lang w:val="el-GR"/>
        </w:rPr>
      </w:pPr>
      <w:ins w:id="3352" w:author="GEORGILAS STYLIANOS" w:date="2021-08-07T22:18:00Z">
        <w:r>
          <w:rPr>
            <w:sz w:val="24"/>
            <w:szCs w:val="24"/>
            <w:lang w:val="el-GR"/>
          </w:rPr>
          <w:t>Στον κάθετο άξ</w:t>
        </w:r>
      </w:ins>
      <w:ins w:id="3353" w:author="GEORGILAS STYLIANOS" w:date="2021-08-07T22:19:00Z">
        <w:r>
          <w:rPr>
            <w:sz w:val="24"/>
            <w:szCs w:val="24"/>
            <w:lang w:val="el-GR"/>
          </w:rPr>
          <w:t xml:space="preserve">ονα των δύο γραφημάτων παρουσιάζεται το πλήθος των εγγραφών ενός πολυμέσου, ενώ στον οριζόντιο άξονα παρουσιάζονται τα πολυμέσα. Με μαύρη διακεκομμένη γραμμή ορίζεται </w:t>
        </w:r>
      </w:ins>
      <w:ins w:id="3354" w:author="GEORGILAS STYLIANOS" w:date="2021-08-07T22:21:00Z">
        <w:r>
          <w:rPr>
            <w:sz w:val="24"/>
            <w:szCs w:val="24"/>
            <w:lang w:val="el-GR"/>
          </w:rPr>
          <w:t>η κατανομή νόμου δύναμης.</w:t>
        </w:r>
      </w:ins>
    </w:p>
    <w:p w14:paraId="1B998555" w14:textId="6B485C93" w:rsidR="00C976BD" w:rsidRPr="002F6050" w:rsidRDefault="007F6E88" w:rsidP="00C976BD">
      <w:pPr>
        <w:rPr>
          <w:sz w:val="24"/>
          <w:szCs w:val="24"/>
          <w:lang w:val="el-GR"/>
        </w:rPr>
      </w:pPr>
      <w:r w:rsidRPr="002F6050">
        <w:rPr>
          <w:sz w:val="24"/>
          <w:szCs w:val="24"/>
          <w:lang w:val="el-GR"/>
        </w:rPr>
        <w:t xml:space="preserve">Και σε αυτή την περίπτωση παρατηρείται η τάση των δύο γραφημάτων να </w:t>
      </w:r>
      <w:del w:id="3355" w:author="Razis" w:date="2021-08-01T13:55:00Z">
        <w:r w:rsidRPr="002F6050" w:rsidDel="00FC52CE">
          <w:rPr>
            <w:sz w:val="24"/>
            <w:szCs w:val="24"/>
            <w:lang w:val="el-GR"/>
          </w:rPr>
          <w:delText xml:space="preserve">πατούν πάνω στη γραμμή </w:delText>
        </w:r>
      </w:del>
      <w:ins w:id="3356" w:author="Razis" w:date="2021-08-01T13:55:00Z">
        <w:r w:rsidR="00FC52CE">
          <w:rPr>
            <w:sz w:val="24"/>
            <w:szCs w:val="24"/>
            <w:lang w:val="el-GR"/>
          </w:rPr>
          <w:t xml:space="preserve">ακολουθούν την </w:t>
        </w:r>
      </w:ins>
      <w:r w:rsidRPr="002F6050">
        <w:rPr>
          <w:sz w:val="24"/>
          <w:szCs w:val="24"/>
          <w:lang w:val="el-GR"/>
        </w:rPr>
        <w:t>κατανομή</w:t>
      </w:r>
      <w:del w:id="3357" w:author="Razis" w:date="2021-08-01T13:55:00Z">
        <w:r w:rsidRPr="002F6050" w:rsidDel="00FC52CE">
          <w:rPr>
            <w:sz w:val="24"/>
            <w:szCs w:val="24"/>
            <w:lang w:val="el-GR"/>
          </w:rPr>
          <w:delText>ς</w:delText>
        </w:r>
      </w:del>
      <w:ins w:id="3358" w:author="GEORGILAS STYLIANOS" w:date="2021-08-07T22:21:00Z">
        <w:r w:rsidR="009043F4">
          <w:rPr>
            <w:sz w:val="24"/>
            <w:szCs w:val="24"/>
            <w:lang w:val="el-GR"/>
          </w:rPr>
          <w:t>.</w:t>
        </w:r>
      </w:ins>
      <w:ins w:id="3359" w:author="Razis" w:date="2021-08-01T13:55:00Z">
        <w:del w:id="3360" w:author="GEORGILAS STYLIANOS" w:date="2021-08-07T22:21:00Z">
          <w:r w:rsidR="00FC52CE" w:rsidDel="009043F4">
            <w:rPr>
              <w:sz w:val="24"/>
              <w:szCs w:val="24"/>
              <w:lang w:val="el-GR"/>
            </w:rPr>
            <w:delText xml:space="preserve"> νόμου</w:delText>
          </w:r>
        </w:del>
      </w:ins>
      <w:del w:id="3361" w:author="GEORGILAS STYLIANOS" w:date="2021-08-07T22:21:00Z">
        <w:r w:rsidRPr="002F6050" w:rsidDel="009043F4">
          <w:rPr>
            <w:sz w:val="24"/>
            <w:szCs w:val="24"/>
            <w:lang w:val="el-GR"/>
          </w:rPr>
          <w:delText xml:space="preserve"> δυνάμεων</w:delText>
        </w:r>
      </w:del>
      <w:ins w:id="3362" w:author="Razis" w:date="2021-08-01T13:55:00Z">
        <w:del w:id="3363" w:author="GEORGILAS STYLIANOS" w:date="2021-08-07T22:21:00Z">
          <w:r w:rsidR="00FC52CE" w:rsidDel="009043F4">
            <w:rPr>
              <w:sz w:val="24"/>
              <w:szCs w:val="24"/>
              <w:lang w:val="el-GR"/>
            </w:rPr>
            <w:delText>δύναμης</w:delText>
          </w:r>
        </w:del>
      </w:ins>
      <w:del w:id="3364" w:author="GEORGILAS STYLIANOS" w:date="2021-08-07T22:21:00Z">
        <w:r w:rsidRPr="002F6050" w:rsidDel="009043F4">
          <w:rPr>
            <w:sz w:val="24"/>
            <w:szCs w:val="24"/>
            <w:lang w:val="el-GR"/>
          </w:rPr>
          <w:delText>.</w:delText>
        </w:r>
      </w:del>
    </w:p>
    <w:p w14:paraId="3C31CA59" w14:textId="77777777" w:rsidR="00EB2131" w:rsidRDefault="00EB2131" w:rsidP="002F6050">
      <w:pPr>
        <w:keepNext/>
        <w:spacing w:after="0" w:line="240" w:lineRule="auto"/>
        <w:jc w:val="center"/>
      </w:pPr>
      <w:r w:rsidRPr="00EB2131">
        <w:rPr>
          <w:noProof/>
        </w:rPr>
        <w:lastRenderedPageBreak/>
        <w:drawing>
          <wp:inline distT="0" distB="0" distL="0" distR="0" wp14:anchorId="3FC258AA" wp14:editId="124A35E5">
            <wp:extent cx="5943600" cy="2647950"/>
            <wp:effectExtent l="0" t="0" r="0" b="0"/>
            <wp:docPr id="124" name="Picture 1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char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09944F7C" w14:textId="08373720" w:rsidR="00E20641" w:rsidRDefault="00EB2131" w:rsidP="002F6050">
      <w:pPr>
        <w:pStyle w:val="Caption"/>
        <w:jc w:val="center"/>
        <w:rPr>
          <w:b/>
          <w:bCs/>
          <w:color w:val="auto"/>
          <w:sz w:val="24"/>
          <w:szCs w:val="24"/>
        </w:rPr>
      </w:pPr>
      <w:bookmarkStart w:id="3365" w:name="_Ref78473636"/>
      <w:bookmarkStart w:id="3366" w:name="_Toc78469358"/>
      <w:bookmarkStart w:id="3367" w:name="_Toc78589244"/>
      <w:bookmarkStart w:id="3368" w:name="_Toc78604334"/>
      <w:r w:rsidRPr="00EB2131">
        <w:rPr>
          <w:b/>
          <w:bCs/>
          <w:color w:val="auto"/>
          <w:sz w:val="24"/>
          <w:szCs w:val="24"/>
        </w:rPr>
        <w:t xml:space="preserve">Εικόνα </w:t>
      </w:r>
      <w:r w:rsidRPr="00EB2131">
        <w:rPr>
          <w:b/>
          <w:bCs/>
          <w:color w:val="auto"/>
          <w:sz w:val="24"/>
          <w:szCs w:val="24"/>
        </w:rPr>
        <w:fldChar w:fldCharType="begin"/>
      </w:r>
      <w:r w:rsidRPr="00EB2131">
        <w:rPr>
          <w:b/>
          <w:bCs/>
          <w:color w:val="auto"/>
          <w:sz w:val="24"/>
          <w:szCs w:val="24"/>
        </w:rPr>
        <w:instrText xml:space="preserve"> SEQ Εικόνα \* ARABIC </w:instrText>
      </w:r>
      <w:r w:rsidRPr="00EB2131">
        <w:rPr>
          <w:b/>
          <w:bCs/>
          <w:color w:val="auto"/>
          <w:sz w:val="24"/>
          <w:szCs w:val="24"/>
        </w:rPr>
        <w:fldChar w:fldCharType="separate"/>
      </w:r>
      <w:r w:rsidR="00582156">
        <w:rPr>
          <w:b/>
          <w:bCs/>
          <w:noProof/>
          <w:color w:val="auto"/>
          <w:sz w:val="24"/>
          <w:szCs w:val="24"/>
        </w:rPr>
        <w:t>87</w:t>
      </w:r>
      <w:r w:rsidRPr="00EB2131">
        <w:rPr>
          <w:b/>
          <w:bCs/>
          <w:color w:val="auto"/>
          <w:sz w:val="24"/>
          <w:szCs w:val="24"/>
        </w:rPr>
        <w:fldChar w:fldCharType="end"/>
      </w:r>
      <w:bookmarkEnd w:id="3365"/>
      <w:r w:rsidRPr="00EB2131">
        <w:rPr>
          <w:b/>
          <w:bCs/>
          <w:color w:val="auto"/>
          <w:sz w:val="24"/>
          <w:szCs w:val="24"/>
        </w:rPr>
        <w:t xml:space="preserve">: Media </w:t>
      </w:r>
      <w:r>
        <w:rPr>
          <w:b/>
          <w:bCs/>
          <w:color w:val="auto"/>
          <w:sz w:val="24"/>
          <w:szCs w:val="24"/>
        </w:rPr>
        <w:t>–</w:t>
      </w:r>
      <w:r w:rsidRPr="00EB2131">
        <w:rPr>
          <w:b/>
          <w:bCs/>
          <w:color w:val="auto"/>
          <w:sz w:val="24"/>
          <w:szCs w:val="24"/>
        </w:rPr>
        <w:t xml:space="preserve"> Twitter</w:t>
      </w:r>
      <w:bookmarkEnd w:id="3366"/>
      <w:bookmarkEnd w:id="3367"/>
      <w:bookmarkEnd w:id="3368"/>
    </w:p>
    <w:p w14:paraId="128EFC17" w14:textId="77777777" w:rsidR="00E20641" w:rsidRDefault="00E20641" w:rsidP="002F6050">
      <w:pPr>
        <w:pStyle w:val="Caption"/>
        <w:keepNext/>
        <w:jc w:val="center"/>
      </w:pPr>
      <w:r w:rsidRPr="00EB2131">
        <w:rPr>
          <w:b/>
          <w:bCs/>
          <w:noProof/>
          <w:sz w:val="24"/>
          <w:szCs w:val="24"/>
          <w:lang w:val="el-GR"/>
        </w:rPr>
        <w:drawing>
          <wp:inline distT="0" distB="0" distL="0" distR="0" wp14:anchorId="48FE2016" wp14:editId="4D682555">
            <wp:extent cx="5943600" cy="2733675"/>
            <wp:effectExtent l="0" t="0" r="0" b="0"/>
            <wp:docPr id="125" name="Picture 1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bookmarkStart w:id="3369" w:name="_Toc78469359"/>
    </w:p>
    <w:p w14:paraId="2068FC59" w14:textId="7B1378C6" w:rsidR="00E20641" w:rsidRPr="00E20641" w:rsidRDefault="00E20641" w:rsidP="002F6050">
      <w:pPr>
        <w:pStyle w:val="Caption"/>
        <w:jc w:val="center"/>
        <w:rPr>
          <w:b/>
          <w:bCs/>
          <w:color w:val="auto"/>
          <w:sz w:val="24"/>
          <w:szCs w:val="24"/>
          <w:lang w:val="el-GR"/>
        </w:rPr>
      </w:pPr>
      <w:bookmarkStart w:id="3370" w:name="_Ref78473721"/>
      <w:bookmarkStart w:id="3371" w:name="_Toc78589245"/>
      <w:bookmarkStart w:id="3372" w:name="_Toc78604335"/>
      <w:r w:rsidRPr="00E20641">
        <w:rPr>
          <w:b/>
          <w:bCs/>
          <w:color w:val="auto"/>
          <w:sz w:val="24"/>
          <w:szCs w:val="24"/>
          <w:lang w:val="el-GR"/>
        </w:rPr>
        <w:t xml:space="preserve">Εικόνα </w:t>
      </w:r>
      <w:r w:rsidRPr="00E20641">
        <w:rPr>
          <w:b/>
          <w:bCs/>
          <w:color w:val="auto"/>
          <w:sz w:val="24"/>
          <w:szCs w:val="24"/>
        </w:rPr>
        <w:fldChar w:fldCharType="begin"/>
      </w:r>
      <w:r w:rsidRPr="00E20641">
        <w:rPr>
          <w:b/>
          <w:bCs/>
          <w:color w:val="auto"/>
          <w:sz w:val="24"/>
          <w:szCs w:val="24"/>
          <w:lang w:val="el-GR"/>
        </w:rPr>
        <w:instrText xml:space="preserve"> </w:instrText>
      </w:r>
      <w:r w:rsidRPr="00E20641">
        <w:rPr>
          <w:b/>
          <w:bCs/>
          <w:color w:val="auto"/>
          <w:sz w:val="24"/>
          <w:szCs w:val="24"/>
        </w:rPr>
        <w:instrText>SEQ</w:instrText>
      </w:r>
      <w:r w:rsidRPr="00E20641">
        <w:rPr>
          <w:b/>
          <w:bCs/>
          <w:color w:val="auto"/>
          <w:sz w:val="24"/>
          <w:szCs w:val="24"/>
          <w:lang w:val="el-GR"/>
        </w:rPr>
        <w:instrText xml:space="preserve"> Εικόνα \* </w:instrText>
      </w:r>
      <w:r w:rsidRPr="00E20641">
        <w:rPr>
          <w:b/>
          <w:bCs/>
          <w:color w:val="auto"/>
          <w:sz w:val="24"/>
          <w:szCs w:val="24"/>
        </w:rPr>
        <w:instrText>ARABIC</w:instrText>
      </w:r>
      <w:r w:rsidRPr="00E20641">
        <w:rPr>
          <w:b/>
          <w:bCs/>
          <w:color w:val="auto"/>
          <w:sz w:val="24"/>
          <w:szCs w:val="24"/>
          <w:lang w:val="el-GR"/>
        </w:rPr>
        <w:instrText xml:space="preserve"> </w:instrText>
      </w:r>
      <w:r w:rsidRPr="00E20641">
        <w:rPr>
          <w:b/>
          <w:bCs/>
          <w:color w:val="auto"/>
          <w:sz w:val="24"/>
          <w:szCs w:val="24"/>
        </w:rPr>
        <w:fldChar w:fldCharType="separate"/>
      </w:r>
      <w:r w:rsidR="00582156" w:rsidRPr="00582156">
        <w:rPr>
          <w:b/>
          <w:bCs/>
          <w:noProof/>
          <w:color w:val="auto"/>
          <w:sz w:val="24"/>
          <w:szCs w:val="24"/>
          <w:lang w:val="el-GR"/>
        </w:rPr>
        <w:t>88</w:t>
      </w:r>
      <w:r w:rsidRPr="00E20641">
        <w:rPr>
          <w:b/>
          <w:bCs/>
          <w:color w:val="auto"/>
          <w:sz w:val="24"/>
          <w:szCs w:val="24"/>
        </w:rPr>
        <w:fldChar w:fldCharType="end"/>
      </w:r>
      <w:bookmarkEnd w:id="3370"/>
      <w:r w:rsidRPr="00E20641">
        <w:rPr>
          <w:b/>
          <w:bCs/>
          <w:color w:val="auto"/>
          <w:sz w:val="24"/>
          <w:szCs w:val="24"/>
          <w:lang w:val="el-GR"/>
        </w:rPr>
        <w:t xml:space="preserve">: </w:t>
      </w:r>
      <w:r w:rsidRPr="00E20641">
        <w:rPr>
          <w:b/>
          <w:bCs/>
          <w:color w:val="auto"/>
          <w:sz w:val="24"/>
          <w:szCs w:val="24"/>
        </w:rPr>
        <w:t>Media</w:t>
      </w:r>
      <w:r w:rsidRPr="00E20641">
        <w:rPr>
          <w:b/>
          <w:bCs/>
          <w:color w:val="auto"/>
          <w:sz w:val="24"/>
          <w:szCs w:val="24"/>
          <w:lang w:val="el-GR"/>
        </w:rPr>
        <w:t xml:space="preserve"> - </w:t>
      </w:r>
      <w:r w:rsidRPr="00E20641">
        <w:rPr>
          <w:b/>
          <w:bCs/>
          <w:color w:val="auto"/>
          <w:sz w:val="24"/>
          <w:szCs w:val="24"/>
        </w:rPr>
        <w:t>Facebook</w:t>
      </w:r>
      <w:bookmarkEnd w:id="3371"/>
      <w:bookmarkEnd w:id="3372"/>
    </w:p>
    <w:p w14:paraId="0062D86E" w14:textId="1B93DCEC" w:rsidR="00E20641" w:rsidRPr="00E20641" w:rsidRDefault="00E20641" w:rsidP="00E20641">
      <w:pPr>
        <w:pStyle w:val="Caption"/>
        <w:rPr>
          <w:b/>
          <w:bCs/>
          <w:color w:val="auto"/>
          <w:sz w:val="24"/>
          <w:szCs w:val="24"/>
          <w:lang w:val="el-GR"/>
        </w:rPr>
      </w:pPr>
      <w:r w:rsidRPr="00E20641">
        <w:rPr>
          <w:b/>
          <w:bCs/>
          <w:color w:val="auto"/>
          <w:sz w:val="24"/>
          <w:szCs w:val="24"/>
          <w:lang w:val="el-GR"/>
        </w:rPr>
        <w:t xml:space="preserve"> </w:t>
      </w:r>
    </w:p>
    <w:bookmarkEnd w:id="3369"/>
    <w:p w14:paraId="6A8EE348" w14:textId="0234826E" w:rsidR="00F36B65" w:rsidRPr="002F6050" w:rsidRDefault="0021054C" w:rsidP="00D87D4B">
      <w:pPr>
        <w:rPr>
          <w:sz w:val="24"/>
          <w:szCs w:val="24"/>
          <w:lang w:val="el-GR"/>
        </w:rPr>
      </w:pPr>
      <w:r w:rsidRPr="002F6050">
        <w:rPr>
          <w:rFonts w:eastAsia="Times New Roman" w:cstheme="minorHAnsi"/>
          <w:sz w:val="24"/>
          <w:szCs w:val="24"/>
          <w:lang w:val="el-GR"/>
        </w:rPr>
        <w:t xml:space="preserve">Στην </w:t>
      </w:r>
      <w:r w:rsidR="00E20641" w:rsidRPr="002F6050">
        <w:rPr>
          <w:rFonts w:eastAsia="Times New Roman" w:cstheme="minorHAnsi"/>
          <w:sz w:val="24"/>
          <w:szCs w:val="24"/>
          <w:lang w:val="el-GR"/>
        </w:rPr>
        <w:fldChar w:fldCharType="begin"/>
      </w:r>
      <w:r w:rsidR="00E20641" w:rsidRPr="002F6050">
        <w:rPr>
          <w:rFonts w:eastAsia="Times New Roman" w:cstheme="minorHAnsi"/>
          <w:sz w:val="24"/>
          <w:szCs w:val="24"/>
          <w:lang w:val="el-GR"/>
        </w:rPr>
        <w:instrText xml:space="preserve"> REF _Ref78473734 \h </w:instrText>
      </w:r>
      <w:r w:rsidR="002F6050">
        <w:rPr>
          <w:rFonts w:eastAsia="Times New Roman" w:cstheme="minorHAnsi"/>
          <w:sz w:val="24"/>
          <w:szCs w:val="24"/>
          <w:lang w:val="el-GR"/>
        </w:rPr>
        <w:instrText xml:space="preserve"> \* MERGEFORMAT </w:instrText>
      </w:r>
      <w:r w:rsidR="00E20641" w:rsidRPr="002F6050">
        <w:rPr>
          <w:rFonts w:eastAsia="Times New Roman" w:cstheme="minorHAnsi"/>
          <w:sz w:val="24"/>
          <w:szCs w:val="24"/>
          <w:lang w:val="el-GR"/>
        </w:rPr>
      </w:r>
      <w:r w:rsidR="00E20641" w:rsidRPr="002F6050">
        <w:rPr>
          <w:rFonts w:eastAsia="Times New Roman" w:cstheme="minorHAnsi"/>
          <w:sz w:val="24"/>
          <w:szCs w:val="24"/>
          <w:lang w:val="el-GR"/>
        </w:rPr>
        <w:fldChar w:fldCharType="separate"/>
      </w:r>
      <w:r w:rsidR="00E20641" w:rsidRPr="002F6050">
        <w:rPr>
          <w:b/>
          <w:bCs/>
          <w:sz w:val="24"/>
          <w:szCs w:val="24"/>
          <w:lang w:val="el-GR"/>
        </w:rPr>
        <w:t xml:space="preserve">Εικόνα </w:t>
      </w:r>
      <w:r w:rsidR="00E20641" w:rsidRPr="002F6050">
        <w:rPr>
          <w:b/>
          <w:bCs/>
          <w:noProof/>
          <w:sz w:val="24"/>
          <w:szCs w:val="24"/>
          <w:lang w:val="el-GR"/>
        </w:rPr>
        <w:t>89</w:t>
      </w:r>
      <w:r w:rsidR="00E20641" w:rsidRPr="002F6050">
        <w:rPr>
          <w:rFonts w:eastAsia="Times New Roman" w:cstheme="minorHAnsi"/>
          <w:sz w:val="24"/>
          <w:szCs w:val="24"/>
          <w:lang w:val="el-GR"/>
        </w:rPr>
        <w:fldChar w:fldCharType="end"/>
      </w:r>
      <w:r w:rsidR="00E20641" w:rsidRPr="002F6050">
        <w:rPr>
          <w:rFonts w:eastAsia="Times New Roman" w:cstheme="minorHAnsi"/>
          <w:sz w:val="24"/>
          <w:szCs w:val="24"/>
          <w:lang w:val="el-GR"/>
        </w:rPr>
        <w:t xml:space="preserve"> </w:t>
      </w:r>
      <w:r w:rsidRPr="002F6050">
        <w:rPr>
          <w:rFonts w:eastAsia="Times New Roman" w:cstheme="minorHAnsi"/>
          <w:sz w:val="24"/>
          <w:szCs w:val="24"/>
          <w:lang w:val="el-GR"/>
        </w:rPr>
        <w:t xml:space="preserve">βλέπουμε τον μέσο όρο </w:t>
      </w:r>
      <w:r w:rsidRPr="002F6050">
        <w:rPr>
          <w:rFonts w:eastAsia="Times New Roman" w:cstheme="minorHAnsi"/>
          <w:sz w:val="24"/>
          <w:szCs w:val="24"/>
        </w:rPr>
        <w:t>likes</w:t>
      </w:r>
      <w:r w:rsidRPr="002F6050">
        <w:rPr>
          <w:rFonts w:eastAsia="Times New Roman" w:cstheme="minorHAnsi"/>
          <w:sz w:val="24"/>
          <w:szCs w:val="24"/>
          <w:lang w:val="el-GR"/>
        </w:rPr>
        <w:t xml:space="preserve"> που έχει </w:t>
      </w:r>
      <w:del w:id="3373" w:author="GEORGILAS STYLIANOS" w:date="2021-08-07T15:02:00Z">
        <w:r w:rsidRPr="002F6050" w:rsidDel="004A1A3F">
          <w:rPr>
            <w:rFonts w:eastAsia="Times New Roman" w:cstheme="minorHAnsi"/>
            <w:sz w:val="24"/>
            <w:szCs w:val="24"/>
            <w:lang w:val="el-GR"/>
          </w:rPr>
          <w:delText xml:space="preserve">ένα </w:delText>
        </w:r>
        <w:r w:rsidRPr="002F6050" w:rsidDel="004A1A3F">
          <w:rPr>
            <w:rFonts w:eastAsia="Times New Roman" w:cstheme="minorHAnsi"/>
            <w:sz w:val="24"/>
            <w:szCs w:val="24"/>
          </w:rPr>
          <w:delText>post</w:delText>
        </w:r>
      </w:del>
      <w:ins w:id="3374" w:author="GEORGILAS STYLIANOS" w:date="2021-08-07T15:02:00Z">
        <w:r w:rsidR="004A1A3F">
          <w:rPr>
            <w:rFonts w:eastAsia="Times New Roman" w:cstheme="minorHAnsi"/>
            <w:sz w:val="24"/>
            <w:szCs w:val="24"/>
            <w:lang w:val="el-GR"/>
          </w:rPr>
          <w:t>μία δημοσίευση</w:t>
        </w:r>
      </w:ins>
      <w:r w:rsidRPr="002F6050">
        <w:rPr>
          <w:rFonts w:eastAsia="Times New Roman" w:cstheme="minorHAnsi"/>
          <w:sz w:val="24"/>
          <w:szCs w:val="24"/>
          <w:lang w:val="el-GR"/>
        </w:rPr>
        <w:t xml:space="preserve"> στα τρία </w:t>
      </w:r>
      <w:del w:id="3375" w:author="GEORGILAS STYLIANOS" w:date="2021-08-07T14:19:00Z">
        <w:r w:rsidR="00FB196E" w:rsidDel="0092709A">
          <w:rPr>
            <w:rFonts w:ascii="Calibri" w:eastAsia="Calibri" w:hAnsi="Calibri" w:cs="Calibri"/>
            <w:bCs/>
            <w:sz w:val="24"/>
            <w:szCs w:val="24"/>
            <w:lang w:val="el-GR"/>
          </w:rPr>
          <w:delText>Κ.Δ.</w:delText>
        </w:r>
      </w:del>
      <w:ins w:id="3376" w:author="GEORGILAS STYLIANOS" w:date="2021-08-07T14:19:00Z">
        <w:r w:rsidR="0092709A">
          <w:rPr>
            <w:rFonts w:ascii="Calibri" w:eastAsia="Calibri" w:hAnsi="Calibri" w:cs="Calibri"/>
            <w:bCs/>
            <w:sz w:val="24"/>
            <w:szCs w:val="24"/>
            <w:lang w:val="el-GR"/>
          </w:rPr>
          <w:t>ΚΔ</w:t>
        </w:r>
      </w:ins>
      <w:r w:rsidR="00FB196E">
        <w:rPr>
          <w:rFonts w:eastAsia="Times New Roman" w:cstheme="minorHAnsi"/>
          <w:sz w:val="24"/>
          <w:szCs w:val="24"/>
          <w:lang w:val="el-GR"/>
        </w:rPr>
        <w:t xml:space="preserve"> </w:t>
      </w:r>
      <w:r w:rsidRPr="002F6050">
        <w:rPr>
          <w:rFonts w:eastAsia="Times New Roman" w:cstheme="minorHAnsi"/>
          <w:sz w:val="24"/>
          <w:szCs w:val="24"/>
          <w:lang w:val="el-GR"/>
        </w:rPr>
        <w:t xml:space="preserve">Άλλη μια ξεκάθαρη επικράτηση του </w:t>
      </w:r>
      <w:r w:rsidRPr="002F6050">
        <w:rPr>
          <w:rFonts w:eastAsia="Times New Roman" w:cstheme="minorHAnsi"/>
          <w:sz w:val="24"/>
          <w:szCs w:val="24"/>
        </w:rPr>
        <w:t>Instagram</w:t>
      </w:r>
      <w:r w:rsidRPr="002F6050">
        <w:rPr>
          <w:rFonts w:eastAsia="Times New Roman" w:cstheme="minorHAnsi"/>
          <w:sz w:val="24"/>
          <w:szCs w:val="24"/>
          <w:lang w:val="el-GR"/>
        </w:rPr>
        <w:t xml:space="preserve"> με το δεύτερο </w:t>
      </w:r>
      <w:r w:rsidRPr="002F6050">
        <w:rPr>
          <w:rFonts w:eastAsia="Times New Roman" w:cstheme="minorHAnsi"/>
          <w:sz w:val="24"/>
          <w:szCs w:val="24"/>
        </w:rPr>
        <w:t>Facebook</w:t>
      </w:r>
      <w:r w:rsidRPr="002F6050">
        <w:rPr>
          <w:rFonts w:eastAsia="Times New Roman" w:cstheme="minorHAnsi"/>
          <w:sz w:val="24"/>
          <w:szCs w:val="24"/>
          <w:lang w:val="el-GR"/>
        </w:rPr>
        <w:t xml:space="preserve"> να έχει λιγότερα από το 1/10 των </w:t>
      </w:r>
      <w:r w:rsidRPr="002F6050">
        <w:rPr>
          <w:rFonts w:eastAsia="Times New Roman" w:cstheme="minorHAnsi"/>
          <w:sz w:val="24"/>
          <w:szCs w:val="24"/>
        </w:rPr>
        <w:t>likes</w:t>
      </w:r>
      <w:r w:rsidRPr="002F6050">
        <w:rPr>
          <w:rFonts w:eastAsia="Times New Roman" w:cstheme="minorHAnsi"/>
          <w:sz w:val="24"/>
          <w:szCs w:val="24"/>
          <w:lang w:val="el-GR"/>
        </w:rPr>
        <w:t xml:space="preserve"> </w:t>
      </w:r>
      <w:del w:id="3377" w:author="GEORGILAS STYLIANOS" w:date="2021-08-07T22:23:00Z">
        <w:r w:rsidRPr="002F6050" w:rsidDel="00F06AEF">
          <w:rPr>
            <w:rFonts w:eastAsia="Times New Roman" w:cstheme="minorHAnsi"/>
            <w:sz w:val="24"/>
            <w:szCs w:val="24"/>
            <w:lang w:val="el-GR"/>
          </w:rPr>
          <w:delText>του πρώτου</w:delText>
        </w:r>
      </w:del>
      <w:ins w:id="3378" w:author="GEORGILAS STYLIANOS" w:date="2021-08-07T22:23:00Z">
        <w:r w:rsidR="00F06AEF">
          <w:rPr>
            <w:rFonts w:eastAsia="Times New Roman" w:cstheme="minorHAnsi"/>
            <w:sz w:val="24"/>
            <w:szCs w:val="24"/>
            <w:lang w:val="el-GR"/>
          </w:rPr>
          <w:t xml:space="preserve">και το τρίτο </w:t>
        </w:r>
        <w:r w:rsidR="00F06AEF">
          <w:rPr>
            <w:rFonts w:eastAsia="Times New Roman" w:cstheme="minorHAnsi"/>
            <w:sz w:val="24"/>
            <w:szCs w:val="24"/>
          </w:rPr>
          <w:t>Twitter</w:t>
        </w:r>
        <w:r w:rsidR="00F06AEF" w:rsidRPr="00F06AEF">
          <w:rPr>
            <w:rFonts w:eastAsia="Times New Roman" w:cstheme="minorHAnsi"/>
            <w:sz w:val="24"/>
            <w:szCs w:val="24"/>
            <w:lang w:val="el-GR"/>
            <w:rPrChange w:id="3379" w:author="GEORGILAS STYLIANOS" w:date="2021-08-07T22:23:00Z">
              <w:rPr>
                <w:rFonts w:eastAsia="Times New Roman" w:cstheme="minorHAnsi"/>
                <w:sz w:val="24"/>
                <w:szCs w:val="24"/>
              </w:rPr>
            </w:rPrChange>
          </w:rPr>
          <w:t xml:space="preserve"> </w:t>
        </w:r>
        <w:r w:rsidR="00F06AEF">
          <w:rPr>
            <w:rFonts w:eastAsia="Times New Roman" w:cstheme="minorHAnsi"/>
            <w:sz w:val="24"/>
            <w:szCs w:val="24"/>
            <w:lang w:val="el-GR"/>
          </w:rPr>
          <w:t>να έχει λιγότερα από το 1/100 του πρώτου</w:t>
        </w:r>
      </w:ins>
      <w:del w:id="3380" w:author="GEORGILAS STYLIANOS" w:date="2021-08-07T22:23:00Z">
        <w:r w:rsidRPr="002F6050" w:rsidDel="00F06AEF">
          <w:rPr>
            <w:rFonts w:eastAsia="Times New Roman" w:cstheme="minorHAnsi"/>
            <w:sz w:val="24"/>
            <w:szCs w:val="24"/>
            <w:lang w:val="el-GR"/>
          </w:rPr>
          <w:delText>.</w:delText>
        </w:r>
      </w:del>
      <w:r w:rsidRPr="002F6050">
        <w:rPr>
          <w:rFonts w:eastAsia="Times New Roman" w:cstheme="minorHAnsi"/>
          <w:sz w:val="24"/>
          <w:szCs w:val="24"/>
          <w:lang w:val="el-GR"/>
        </w:rPr>
        <w:t xml:space="preserve"> Αυτό το πείραμα κατέδειξε το </w:t>
      </w:r>
      <w:r w:rsidRPr="002F6050">
        <w:rPr>
          <w:rFonts w:eastAsia="Times New Roman" w:cstheme="minorHAnsi"/>
          <w:sz w:val="24"/>
          <w:szCs w:val="24"/>
        </w:rPr>
        <w:t>Instagram</w:t>
      </w:r>
      <w:r w:rsidRPr="002F6050">
        <w:rPr>
          <w:rFonts w:eastAsia="Times New Roman" w:cstheme="minorHAnsi"/>
          <w:sz w:val="24"/>
          <w:szCs w:val="24"/>
          <w:lang w:val="el-GR"/>
        </w:rPr>
        <w:t xml:space="preserve"> ως το </w:t>
      </w:r>
      <w:del w:id="3381" w:author="GEORGILAS STYLIANOS" w:date="2021-08-07T14:19:00Z">
        <w:r w:rsidR="002309C0" w:rsidDel="0092709A">
          <w:rPr>
            <w:rFonts w:ascii="Calibri" w:eastAsia="Calibri" w:hAnsi="Calibri" w:cs="Calibri"/>
            <w:bCs/>
            <w:sz w:val="24"/>
            <w:szCs w:val="24"/>
            <w:lang w:val="el-GR"/>
          </w:rPr>
          <w:delText>Κ.Δ.</w:delText>
        </w:r>
      </w:del>
      <w:ins w:id="3382" w:author="GEORGILAS STYLIANOS" w:date="2021-08-07T14:19:00Z">
        <w:r w:rsidR="0092709A">
          <w:rPr>
            <w:rFonts w:ascii="Calibri" w:eastAsia="Calibri" w:hAnsi="Calibri" w:cs="Calibri"/>
            <w:bCs/>
            <w:sz w:val="24"/>
            <w:szCs w:val="24"/>
            <w:lang w:val="el-GR"/>
          </w:rPr>
          <w:t>ΚΔ</w:t>
        </w:r>
      </w:ins>
      <w:r w:rsidR="002309C0" w:rsidRPr="0059548D">
        <w:rPr>
          <w:rFonts w:ascii="Calibri" w:eastAsia="Calibri" w:hAnsi="Calibri" w:cs="Calibri"/>
          <w:bCs/>
          <w:sz w:val="24"/>
          <w:szCs w:val="24"/>
          <w:lang w:val="el-GR"/>
        </w:rPr>
        <w:t xml:space="preserve"> </w:t>
      </w:r>
      <w:r w:rsidRPr="002F6050">
        <w:rPr>
          <w:rFonts w:eastAsia="Times New Roman" w:cstheme="minorHAnsi"/>
          <w:sz w:val="24"/>
          <w:szCs w:val="24"/>
          <w:lang w:val="el-GR"/>
        </w:rPr>
        <w:t xml:space="preserve">στο οποίο τα </w:t>
      </w:r>
      <w:r w:rsidRPr="002F6050">
        <w:rPr>
          <w:rFonts w:eastAsia="Times New Roman" w:cstheme="minorHAnsi"/>
          <w:sz w:val="24"/>
          <w:szCs w:val="24"/>
        </w:rPr>
        <w:t>likes</w:t>
      </w:r>
      <w:r w:rsidRPr="002F6050">
        <w:rPr>
          <w:rFonts w:eastAsia="Times New Roman" w:cstheme="minorHAnsi"/>
          <w:sz w:val="24"/>
          <w:szCs w:val="24"/>
          <w:lang w:val="el-GR"/>
        </w:rPr>
        <w:t xml:space="preserve"> είναι κατά πολύ πιο χρησιμοποιούμενα από τα άλλα δύο. </w:t>
      </w:r>
    </w:p>
    <w:p w14:paraId="4DF18F02" w14:textId="41583D08" w:rsidR="00103BE0" w:rsidRDefault="00103BE0" w:rsidP="00BC602F">
      <w:pPr>
        <w:spacing w:after="0" w:line="240" w:lineRule="auto"/>
        <w:rPr>
          <w:rFonts w:eastAsia="Times New Roman" w:cstheme="minorHAnsi"/>
          <w:lang w:val="el-GR"/>
        </w:rPr>
      </w:pPr>
    </w:p>
    <w:p w14:paraId="712A3405" w14:textId="7B1A9508" w:rsidR="00103BE0" w:rsidRDefault="00103BE0" w:rsidP="00BC602F">
      <w:pPr>
        <w:spacing w:after="0" w:line="240" w:lineRule="auto"/>
        <w:rPr>
          <w:rFonts w:eastAsia="Times New Roman" w:cstheme="minorHAnsi"/>
          <w:lang w:val="el-GR"/>
        </w:rPr>
      </w:pPr>
    </w:p>
    <w:p w14:paraId="45D43F6E" w14:textId="77777777" w:rsidR="00103BE0" w:rsidRPr="0021054C" w:rsidRDefault="00103BE0" w:rsidP="00BC602F">
      <w:pPr>
        <w:spacing w:after="0" w:line="240" w:lineRule="auto"/>
        <w:rPr>
          <w:rFonts w:eastAsia="Times New Roman" w:cstheme="minorHAnsi"/>
          <w:lang w:val="el-GR"/>
        </w:rPr>
      </w:pPr>
    </w:p>
    <w:p w14:paraId="68172150" w14:textId="77777777" w:rsidR="00A07C6B" w:rsidRDefault="00A07C6B" w:rsidP="002F6050">
      <w:pPr>
        <w:keepNext/>
        <w:spacing w:after="0" w:line="240" w:lineRule="auto"/>
        <w:jc w:val="center"/>
      </w:pPr>
      <w:r w:rsidRPr="00A07C6B">
        <w:rPr>
          <w:noProof/>
        </w:rPr>
        <w:lastRenderedPageBreak/>
        <w:drawing>
          <wp:inline distT="0" distB="0" distL="0" distR="0" wp14:anchorId="37D39A95" wp14:editId="4A8F8F5E">
            <wp:extent cx="5943600" cy="3644900"/>
            <wp:effectExtent l="0" t="0" r="0" b="0"/>
            <wp:docPr id="126" name="Picture 1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644900"/>
                    </a:xfrm>
                    <a:prstGeom prst="rect">
                      <a:avLst/>
                    </a:prstGeom>
                    <a:noFill/>
                    <a:ln>
                      <a:noFill/>
                    </a:ln>
                  </pic:spPr>
                </pic:pic>
              </a:graphicData>
            </a:graphic>
          </wp:inline>
        </w:drawing>
      </w:r>
    </w:p>
    <w:p w14:paraId="4BDE23DD" w14:textId="665BE64C" w:rsidR="00A07C6B" w:rsidRPr="00A07C6B" w:rsidRDefault="00A07C6B" w:rsidP="002F6050">
      <w:pPr>
        <w:pStyle w:val="Caption"/>
        <w:jc w:val="center"/>
        <w:rPr>
          <w:rFonts w:ascii="Times New Roman" w:eastAsia="Times New Roman" w:hAnsi="Times New Roman" w:cs="Times New Roman"/>
          <w:b/>
          <w:bCs/>
          <w:color w:val="auto"/>
          <w:sz w:val="24"/>
          <w:szCs w:val="24"/>
          <w:lang w:val="el-GR"/>
        </w:rPr>
      </w:pPr>
      <w:bookmarkStart w:id="3383" w:name="_Ref78473734"/>
      <w:bookmarkStart w:id="3384" w:name="_Toc78469360"/>
      <w:bookmarkStart w:id="3385" w:name="_Ref78498716"/>
      <w:bookmarkStart w:id="3386" w:name="_Toc78589246"/>
      <w:bookmarkStart w:id="3387" w:name="_Toc78604336"/>
      <w:r w:rsidRPr="00A07C6B">
        <w:rPr>
          <w:b/>
          <w:bCs/>
          <w:color w:val="auto"/>
          <w:sz w:val="24"/>
          <w:szCs w:val="24"/>
          <w:lang w:val="el-GR"/>
        </w:rPr>
        <w:t xml:space="preserve">Εικόνα </w:t>
      </w:r>
      <w:r w:rsidRPr="00A07C6B">
        <w:rPr>
          <w:b/>
          <w:bCs/>
          <w:color w:val="auto"/>
          <w:sz w:val="24"/>
          <w:szCs w:val="24"/>
        </w:rPr>
        <w:fldChar w:fldCharType="begin"/>
      </w:r>
      <w:r w:rsidRPr="00A07C6B">
        <w:rPr>
          <w:b/>
          <w:bCs/>
          <w:color w:val="auto"/>
          <w:sz w:val="24"/>
          <w:szCs w:val="24"/>
          <w:lang w:val="el-GR"/>
        </w:rPr>
        <w:instrText xml:space="preserve"> </w:instrText>
      </w:r>
      <w:r w:rsidRPr="00A07C6B">
        <w:rPr>
          <w:b/>
          <w:bCs/>
          <w:color w:val="auto"/>
          <w:sz w:val="24"/>
          <w:szCs w:val="24"/>
        </w:rPr>
        <w:instrText>SEQ</w:instrText>
      </w:r>
      <w:r w:rsidRPr="00A07C6B">
        <w:rPr>
          <w:b/>
          <w:bCs/>
          <w:color w:val="auto"/>
          <w:sz w:val="24"/>
          <w:szCs w:val="24"/>
          <w:lang w:val="el-GR"/>
        </w:rPr>
        <w:instrText xml:space="preserve"> Εικόνα \* </w:instrText>
      </w:r>
      <w:r w:rsidRPr="00A07C6B">
        <w:rPr>
          <w:b/>
          <w:bCs/>
          <w:color w:val="auto"/>
          <w:sz w:val="24"/>
          <w:szCs w:val="24"/>
        </w:rPr>
        <w:instrText>ARABIC</w:instrText>
      </w:r>
      <w:r w:rsidRPr="00A07C6B">
        <w:rPr>
          <w:b/>
          <w:bCs/>
          <w:color w:val="auto"/>
          <w:sz w:val="24"/>
          <w:szCs w:val="24"/>
          <w:lang w:val="el-GR"/>
        </w:rPr>
        <w:instrText xml:space="preserve"> </w:instrText>
      </w:r>
      <w:r w:rsidRPr="00A07C6B">
        <w:rPr>
          <w:b/>
          <w:bCs/>
          <w:color w:val="auto"/>
          <w:sz w:val="24"/>
          <w:szCs w:val="24"/>
        </w:rPr>
        <w:fldChar w:fldCharType="separate"/>
      </w:r>
      <w:r w:rsidR="00582156" w:rsidRPr="00582156">
        <w:rPr>
          <w:b/>
          <w:bCs/>
          <w:noProof/>
          <w:color w:val="auto"/>
          <w:sz w:val="24"/>
          <w:szCs w:val="24"/>
          <w:lang w:val="el-GR"/>
        </w:rPr>
        <w:t>89</w:t>
      </w:r>
      <w:r w:rsidRPr="00A07C6B">
        <w:rPr>
          <w:b/>
          <w:bCs/>
          <w:color w:val="auto"/>
          <w:sz w:val="24"/>
          <w:szCs w:val="24"/>
        </w:rPr>
        <w:fldChar w:fldCharType="end"/>
      </w:r>
      <w:bookmarkEnd w:id="3383"/>
      <w:r w:rsidRPr="00A07C6B">
        <w:rPr>
          <w:b/>
          <w:bCs/>
          <w:color w:val="auto"/>
          <w:sz w:val="24"/>
          <w:szCs w:val="24"/>
          <w:lang w:val="el-GR"/>
        </w:rPr>
        <w:t xml:space="preserve">: </w:t>
      </w:r>
      <w:r w:rsidRPr="00A07C6B">
        <w:rPr>
          <w:b/>
          <w:bCs/>
          <w:color w:val="auto"/>
          <w:sz w:val="24"/>
          <w:szCs w:val="24"/>
        </w:rPr>
        <w:t>Likes</w:t>
      </w:r>
      <w:r w:rsidRPr="00A07C6B">
        <w:rPr>
          <w:b/>
          <w:bCs/>
          <w:color w:val="auto"/>
          <w:sz w:val="24"/>
          <w:szCs w:val="24"/>
          <w:lang w:val="el-GR"/>
        </w:rPr>
        <w:t xml:space="preserve"> </w:t>
      </w:r>
      <w:r w:rsidRPr="00A07C6B">
        <w:rPr>
          <w:b/>
          <w:bCs/>
          <w:color w:val="auto"/>
          <w:sz w:val="24"/>
          <w:szCs w:val="24"/>
        </w:rPr>
        <w:t>Per</w:t>
      </w:r>
      <w:r w:rsidRPr="00A07C6B">
        <w:rPr>
          <w:b/>
          <w:bCs/>
          <w:color w:val="auto"/>
          <w:sz w:val="24"/>
          <w:szCs w:val="24"/>
          <w:lang w:val="el-GR"/>
        </w:rPr>
        <w:t xml:space="preserve"> </w:t>
      </w:r>
      <w:r w:rsidRPr="00A07C6B">
        <w:rPr>
          <w:b/>
          <w:bCs/>
          <w:color w:val="auto"/>
          <w:sz w:val="24"/>
          <w:szCs w:val="24"/>
        </w:rPr>
        <w:t>Post</w:t>
      </w:r>
      <w:bookmarkEnd w:id="3384"/>
      <w:bookmarkEnd w:id="3385"/>
      <w:bookmarkEnd w:id="3386"/>
      <w:bookmarkEnd w:id="3387"/>
    </w:p>
    <w:p w14:paraId="6BAE48AC" w14:textId="4E65860D" w:rsidR="0021054C" w:rsidRPr="002F6050" w:rsidRDefault="0021054C" w:rsidP="0021054C">
      <w:pPr>
        <w:rPr>
          <w:sz w:val="24"/>
          <w:szCs w:val="24"/>
          <w:lang w:val="el-GR"/>
        </w:rPr>
      </w:pPr>
      <w:r w:rsidRPr="002F6050">
        <w:rPr>
          <w:sz w:val="24"/>
          <w:szCs w:val="24"/>
          <w:lang w:val="el-GR"/>
        </w:rPr>
        <w:t xml:space="preserve">Στην </w:t>
      </w:r>
      <w:r w:rsidR="00E20641" w:rsidRPr="002F6050">
        <w:rPr>
          <w:sz w:val="24"/>
          <w:szCs w:val="24"/>
          <w:lang w:val="el-GR"/>
        </w:rPr>
        <w:fldChar w:fldCharType="begin"/>
      </w:r>
      <w:r w:rsidR="00E20641" w:rsidRPr="002F6050">
        <w:rPr>
          <w:sz w:val="24"/>
          <w:szCs w:val="24"/>
          <w:lang w:val="el-GR"/>
        </w:rPr>
        <w:instrText xml:space="preserve"> REF _Ref78473744 \h </w:instrText>
      </w:r>
      <w:r w:rsidR="002F6050">
        <w:rPr>
          <w:sz w:val="24"/>
          <w:szCs w:val="24"/>
          <w:lang w:val="el-GR"/>
        </w:rPr>
        <w:instrText xml:space="preserve"> \* MERGEFORMAT </w:instrText>
      </w:r>
      <w:r w:rsidR="00E20641" w:rsidRPr="002F6050">
        <w:rPr>
          <w:sz w:val="24"/>
          <w:szCs w:val="24"/>
          <w:lang w:val="el-GR"/>
        </w:rPr>
      </w:r>
      <w:r w:rsidR="00E20641" w:rsidRPr="002F6050">
        <w:rPr>
          <w:sz w:val="24"/>
          <w:szCs w:val="24"/>
          <w:lang w:val="el-GR"/>
        </w:rPr>
        <w:fldChar w:fldCharType="separate"/>
      </w:r>
      <w:r w:rsidR="00E20641" w:rsidRPr="002F6050">
        <w:rPr>
          <w:b/>
          <w:bCs/>
          <w:sz w:val="24"/>
          <w:szCs w:val="24"/>
          <w:lang w:val="el-GR"/>
        </w:rPr>
        <w:t xml:space="preserve">Εικόνα </w:t>
      </w:r>
      <w:r w:rsidR="00E20641" w:rsidRPr="002F6050">
        <w:rPr>
          <w:b/>
          <w:bCs/>
          <w:noProof/>
          <w:sz w:val="24"/>
          <w:szCs w:val="24"/>
          <w:lang w:val="el-GR"/>
        </w:rPr>
        <w:t>90</w:t>
      </w:r>
      <w:r w:rsidR="00E20641" w:rsidRPr="002F6050">
        <w:rPr>
          <w:sz w:val="24"/>
          <w:szCs w:val="24"/>
          <w:lang w:val="el-GR"/>
        </w:rPr>
        <w:fldChar w:fldCharType="end"/>
      </w:r>
      <w:r w:rsidRPr="002F6050">
        <w:rPr>
          <w:sz w:val="24"/>
          <w:szCs w:val="24"/>
          <w:lang w:val="el-GR"/>
        </w:rPr>
        <w:t xml:space="preserve"> βλέπουμε </w:t>
      </w:r>
      <w:ins w:id="3388" w:author="Razis" w:date="2021-08-01T13:55:00Z">
        <w:r w:rsidR="00905590">
          <w:rPr>
            <w:sz w:val="24"/>
            <w:szCs w:val="24"/>
            <w:lang w:val="el-GR"/>
          </w:rPr>
          <w:t>τα αποτελέσματα του</w:t>
        </w:r>
      </w:ins>
      <w:del w:id="3389" w:author="Razis" w:date="2021-08-01T13:55:00Z">
        <w:r w:rsidRPr="002F6050" w:rsidDel="00905590">
          <w:rPr>
            <w:sz w:val="24"/>
            <w:szCs w:val="24"/>
            <w:lang w:val="el-GR"/>
          </w:rPr>
          <w:delText xml:space="preserve">το πείραμα </w:delText>
        </w:r>
      </w:del>
      <w:ins w:id="3390" w:author="Razis" w:date="2021-08-01T13:55:00Z">
        <w:r w:rsidR="00905590">
          <w:rPr>
            <w:sz w:val="24"/>
            <w:szCs w:val="24"/>
            <w:lang w:val="el-GR"/>
          </w:rPr>
          <w:t xml:space="preserve"> πειράματος </w:t>
        </w:r>
      </w:ins>
      <w:r w:rsidRPr="002F6050">
        <w:rPr>
          <w:sz w:val="24"/>
          <w:szCs w:val="24"/>
          <w:lang w:val="el-GR"/>
        </w:rPr>
        <w:t xml:space="preserve">το οποίο σχετίζεται με τα σχόλια που μπορεί να περιέχει μια δημοσίευση κατά μέσο όρο. Σε αυτό το σημείο πρέπει να αναφερθεί πως οι δημοσιεύσεις στο </w:t>
      </w:r>
      <w:r w:rsidRPr="002F6050">
        <w:rPr>
          <w:sz w:val="24"/>
          <w:szCs w:val="24"/>
        </w:rPr>
        <w:t>Twitter</w:t>
      </w:r>
      <w:r w:rsidRPr="002F6050">
        <w:rPr>
          <w:sz w:val="24"/>
          <w:szCs w:val="24"/>
          <w:lang w:val="el-GR"/>
        </w:rPr>
        <w:t xml:space="preserve"> περιείχαν και αυτές σχόλια, αλλά δεν κατέστη δυνατή η συλλογή τους ή το πλήθος τους και για αυτό το </w:t>
      </w:r>
      <w:del w:id="3391" w:author="GEORGILAS STYLIANOS" w:date="2021-08-07T14:19:00Z">
        <w:r w:rsidR="002309C0" w:rsidDel="0092709A">
          <w:rPr>
            <w:rFonts w:ascii="Calibri" w:eastAsia="Calibri" w:hAnsi="Calibri" w:cs="Calibri"/>
            <w:bCs/>
            <w:sz w:val="24"/>
            <w:szCs w:val="24"/>
            <w:lang w:val="el-GR"/>
          </w:rPr>
          <w:delText>Κ.Δ.</w:delText>
        </w:r>
      </w:del>
      <w:ins w:id="3392" w:author="GEORGILAS STYLIANOS" w:date="2021-08-07T14:19:00Z">
        <w:r w:rsidR="0092709A">
          <w:rPr>
            <w:rFonts w:ascii="Calibri" w:eastAsia="Calibri" w:hAnsi="Calibri" w:cs="Calibri"/>
            <w:bCs/>
            <w:sz w:val="24"/>
            <w:szCs w:val="24"/>
            <w:lang w:val="el-GR"/>
          </w:rPr>
          <w:t>ΚΔ</w:t>
        </w:r>
      </w:ins>
      <w:r w:rsidR="002309C0" w:rsidRPr="0059548D">
        <w:rPr>
          <w:rFonts w:ascii="Calibri" w:eastAsia="Calibri" w:hAnsi="Calibri" w:cs="Calibri"/>
          <w:bCs/>
          <w:sz w:val="24"/>
          <w:szCs w:val="24"/>
          <w:lang w:val="el-GR"/>
        </w:rPr>
        <w:t xml:space="preserve"> </w:t>
      </w:r>
      <w:r w:rsidRPr="002F6050">
        <w:rPr>
          <w:sz w:val="24"/>
          <w:szCs w:val="24"/>
          <w:lang w:val="el-GR"/>
        </w:rPr>
        <w:t>λείπει από την σύγκριση.</w:t>
      </w:r>
    </w:p>
    <w:p w14:paraId="2F581B12" w14:textId="014B17D6" w:rsidR="00CE392B" w:rsidRPr="002F6050" w:rsidDel="00905590" w:rsidRDefault="0021054C" w:rsidP="0021054C">
      <w:pPr>
        <w:rPr>
          <w:del w:id="3393" w:author="Razis" w:date="2021-08-01T13:56:00Z"/>
          <w:sz w:val="24"/>
          <w:szCs w:val="24"/>
          <w:lang w:val="el-GR"/>
        </w:rPr>
      </w:pPr>
      <w:r w:rsidRPr="002F6050">
        <w:rPr>
          <w:sz w:val="24"/>
          <w:szCs w:val="24"/>
          <w:lang w:val="el-GR"/>
        </w:rPr>
        <w:t xml:space="preserve">Εδώ παρατηρούμε μια ακόμη πρωτιά του </w:t>
      </w:r>
      <w:r w:rsidRPr="002F6050">
        <w:rPr>
          <w:sz w:val="24"/>
          <w:szCs w:val="24"/>
        </w:rPr>
        <w:t>Instagram</w:t>
      </w:r>
      <w:r w:rsidRPr="002F6050">
        <w:rPr>
          <w:sz w:val="24"/>
          <w:szCs w:val="24"/>
          <w:lang w:val="el-GR"/>
        </w:rPr>
        <w:t xml:space="preserve">, στο οποίο μία δημοσίευση κατά μέσο όρο έχει </w:t>
      </w:r>
      <w:ins w:id="3394" w:author="GEORGILAS STYLIANOS" w:date="2021-08-07T22:24:00Z">
        <w:r w:rsidR="00BF1EBB" w:rsidRPr="00BF1EBB">
          <w:rPr>
            <w:sz w:val="24"/>
            <w:szCs w:val="24"/>
            <w:lang w:val="el-GR"/>
            <w:rPrChange w:id="3395" w:author="GEORGILAS STYLIANOS" w:date="2021-08-07T22:24:00Z">
              <w:rPr>
                <w:sz w:val="24"/>
                <w:szCs w:val="24"/>
              </w:rPr>
            </w:rPrChange>
          </w:rPr>
          <w:t xml:space="preserve">1848 </w:t>
        </w:r>
        <w:r w:rsidR="00BF1EBB">
          <w:rPr>
            <w:sz w:val="24"/>
            <w:szCs w:val="24"/>
            <w:lang w:val="el-GR"/>
          </w:rPr>
          <w:t xml:space="preserve">σχόλια, </w:t>
        </w:r>
      </w:ins>
      <w:r w:rsidRPr="002F6050">
        <w:rPr>
          <w:sz w:val="24"/>
          <w:szCs w:val="24"/>
          <w:lang w:val="el-GR"/>
        </w:rPr>
        <w:t xml:space="preserve">περίπου τα διπλάσια </w:t>
      </w:r>
      <w:del w:id="3396" w:author="GEORGILAS STYLIANOS" w:date="2021-08-07T22:24:00Z">
        <w:r w:rsidRPr="002F6050" w:rsidDel="00BF1EBB">
          <w:rPr>
            <w:sz w:val="24"/>
            <w:szCs w:val="24"/>
            <w:lang w:val="el-GR"/>
          </w:rPr>
          <w:delText xml:space="preserve">σχόλια </w:delText>
        </w:r>
      </w:del>
      <w:r w:rsidRPr="002F6050">
        <w:rPr>
          <w:sz w:val="24"/>
          <w:szCs w:val="24"/>
          <w:lang w:val="el-GR"/>
        </w:rPr>
        <w:t xml:space="preserve">από ότι μια δημοσίευση στο </w:t>
      </w:r>
      <w:r w:rsidRPr="002F6050">
        <w:rPr>
          <w:sz w:val="24"/>
          <w:szCs w:val="24"/>
        </w:rPr>
        <w:t>Facebook</w:t>
      </w:r>
      <w:r w:rsidRPr="002F6050">
        <w:rPr>
          <w:sz w:val="24"/>
          <w:szCs w:val="24"/>
          <w:lang w:val="el-GR"/>
        </w:rPr>
        <w:t>.</w:t>
      </w:r>
      <w:ins w:id="3397" w:author="Razis" w:date="2021-08-01T13:56:00Z">
        <w:r w:rsidR="00905590">
          <w:rPr>
            <w:sz w:val="24"/>
            <w:szCs w:val="24"/>
            <w:lang w:val="el-GR"/>
          </w:rPr>
          <w:t xml:space="preserve"> </w:t>
        </w:r>
      </w:ins>
    </w:p>
    <w:p w14:paraId="67213884" w14:textId="207F74AE" w:rsidR="0021054C" w:rsidRPr="002F6050" w:rsidRDefault="0021054C" w:rsidP="0021054C">
      <w:pPr>
        <w:rPr>
          <w:sz w:val="24"/>
          <w:szCs w:val="24"/>
          <w:lang w:val="el-GR"/>
        </w:rPr>
      </w:pPr>
      <w:del w:id="3398" w:author="Razis" w:date="2021-08-01T13:56:00Z">
        <w:r w:rsidRPr="002F6050" w:rsidDel="00905590">
          <w:rPr>
            <w:sz w:val="24"/>
            <w:szCs w:val="24"/>
            <w:lang w:val="el-GR"/>
          </w:rPr>
          <w:delText xml:space="preserve"> </w:delText>
        </w:r>
      </w:del>
      <w:r w:rsidR="00CE392B" w:rsidRPr="002F6050">
        <w:rPr>
          <w:sz w:val="24"/>
          <w:szCs w:val="24"/>
          <w:lang w:val="el-GR"/>
        </w:rPr>
        <w:t xml:space="preserve">Γενικά οι συγκρίσεις μεταξύ των δύο αυτών </w:t>
      </w:r>
      <w:del w:id="3399" w:author="GEORGILAS STYLIANOS" w:date="2021-08-07T14:19:00Z">
        <w:r w:rsidR="002309C0" w:rsidDel="0092709A">
          <w:rPr>
            <w:rFonts w:ascii="Calibri" w:eastAsia="Calibri" w:hAnsi="Calibri" w:cs="Calibri"/>
            <w:bCs/>
            <w:sz w:val="24"/>
            <w:szCs w:val="24"/>
            <w:lang w:val="el-GR"/>
          </w:rPr>
          <w:delText>Κ.Δ.</w:delText>
        </w:r>
      </w:del>
      <w:ins w:id="3400" w:author="GEORGILAS STYLIANOS" w:date="2021-08-07T14:19:00Z">
        <w:r w:rsidR="0092709A">
          <w:rPr>
            <w:rFonts w:ascii="Calibri" w:eastAsia="Calibri" w:hAnsi="Calibri" w:cs="Calibri"/>
            <w:bCs/>
            <w:sz w:val="24"/>
            <w:szCs w:val="24"/>
            <w:lang w:val="el-GR"/>
          </w:rPr>
          <w:t>ΚΔ</w:t>
        </w:r>
      </w:ins>
      <w:r w:rsidR="002309C0" w:rsidRPr="0059548D">
        <w:rPr>
          <w:rFonts w:ascii="Calibri" w:eastAsia="Calibri" w:hAnsi="Calibri" w:cs="Calibri"/>
          <w:bCs/>
          <w:sz w:val="24"/>
          <w:szCs w:val="24"/>
          <w:lang w:val="el-GR"/>
        </w:rPr>
        <w:t xml:space="preserve"> </w:t>
      </w:r>
      <w:r w:rsidR="00CE392B" w:rsidRPr="002F6050">
        <w:rPr>
          <w:sz w:val="24"/>
          <w:szCs w:val="24"/>
          <w:lang w:val="el-GR"/>
        </w:rPr>
        <w:t xml:space="preserve">που στη βάση μας έχουν δεδομένα παρόμοιου όγκου, δείχνουν έντονα την τάση των χρηστών να αντιδρούν σε δημοσιεύσεις του </w:t>
      </w:r>
      <w:r w:rsidR="00CE392B" w:rsidRPr="002F6050">
        <w:rPr>
          <w:sz w:val="24"/>
          <w:szCs w:val="24"/>
        </w:rPr>
        <w:t>Instagram</w:t>
      </w:r>
      <w:r w:rsidR="00CE392B" w:rsidRPr="002F6050">
        <w:rPr>
          <w:sz w:val="24"/>
          <w:szCs w:val="24"/>
          <w:lang w:val="el-GR"/>
        </w:rPr>
        <w:t xml:space="preserve"> παρά σε δημοσιεύσεις του </w:t>
      </w:r>
      <w:r w:rsidR="00CE392B" w:rsidRPr="002F6050">
        <w:rPr>
          <w:sz w:val="24"/>
          <w:szCs w:val="24"/>
        </w:rPr>
        <w:t>Facebook</w:t>
      </w:r>
      <w:r w:rsidR="00CE392B" w:rsidRPr="002F6050">
        <w:rPr>
          <w:sz w:val="24"/>
          <w:szCs w:val="24"/>
          <w:lang w:val="el-GR"/>
        </w:rPr>
        <w:t>.</w:t>
      </w:r>
      <w:del w:id="3401" w:author="Razis" w:date="2021-08-01T13:56:00Z">
        <w:r w:rsidR="00CE392B" w:rsidRPr="002F6050" w:rsidDel="00905590">
          <w:rPr>
            <w:sz w:val="24"/>
            <w:szCs w:val="24"/>
            <w:lang w:val="el-GR"/>
          </w:rPr>
          <w:delText xml:space="preserve"> Μια τέτοια παρατήρηση μπορεί να ειπωθεί με σιγουριά, διότι οι δημοσιεύσεις που συγκρίνουμε στα διαφορετικά </w:delText>
        </w:r>
      </w:del>
      <w:del w:id="3402" w:author="GEORGILAS STYLIANOS" w:date="2021-08-07T14:19:00Z">
        <w:r w:rsidR="00FB196E" w:rsidDel="0092709A">
          <w:rPr>
            <w:rFonts w:ascii="Calibri" w:eastAsia="Calibri" w:hAnsi="Calibri" w:cs="Calibri"/>
            <w:bCs/>
            <w:sz w:val="24"/>
            <w:szCs w:val="24"/>
            <w:lang w:val="el-GR"/>
          </w:rPr>
          <w:delText>Κ.Δ.</w:delText>
        </w:r>
      </w:del>
      <w:ins w:id="3403" w:author="GEORGILAS STYLIANOS" w:date="2021-08-07T14:19:00Z">
        <w:r w:rsidR="0092709A">
          <w:rPr>
            <w:rFonts w:ascii="Calibri" w:eastAsia="Calibri" w:hAnsi="Calibri" w:cs="Calibri"/>
            <w:bCs/>
            <w:sz w:val="24"/>
            <w:szCs w:val="24"/>
            <w:lang w:val="el-GR"/>
          </w:rPr>
          <w:t>ΚΔ</w:t>
        </w:r>
      </w:ins>
      <w:del w:id="3404" w:author="Razis" w:date="2021-08-01T13:56:00Z">
        <w:r w:rsidR="00FB196E" w:rsidRPr="0059548D" w:rsidDel="00905590">
          <w:rPr>
            <w:rFonts w:ascii="Calibri" w:eastAsia="Calibri" w:hAnsi="Calibri" w:cs="Calibri"/>
            <w:bCs/>
            <w:sz w:val="24"/>
            <w:szCs w:val="24"/>
            <w:lang w:val="el-GR"/>
          </w:rPr>
          <w:delText xml:space="preserve"> </w:delText>
        </w:r>
        <w:r w:rsidR="00CE392B" w:rsidRPr="002F6050" w:rsidDel="00905590">
          <w:rPr>
            <w:sz w:val="24"/>
            <w:szCs w:val="24"/>
            <w:lang w:val="el-GR"/>
          </w:rPr>
          <w:delText>προέρχονται από την ίδια επιλεγμένη ομάδα χρηστών.</w:delText>
        </w:r>
      </w:del>
    </w:p>
    <w:p w14:paraId="612149ED" w14:textId="77777777" w:rsidR="006266E5" w:rsidRDefault="006266E5" w:rsidP="002F6050">
      <w:pPr>
        <w:keepNext/>
        <w:spacing w:after="0" w:line="240" w:lineRule="auto"/>
        <w:jc w:val="center"/>
      </w:pPr>
      <w:r w:rsidRPr="006266E5">
        <w:rPr>
          <w:noProof/>
        </w:rPr>
        <w:lastRenderedPageBreak/>
        <w:drawing>
          <wp:inline distT="0" distB="0" distL="0" distR="0" wp14:anchorId="082B8236" wp14:editId="69159707">
            <wp:extent cx="5713970" cy="3148717"/>
            <wp:effectExtent l="0" t="0" r="0" b="0"/>
            <wp:docPr id="127" name="Picture 1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bar char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0836" cy="3152500"/>
                    </a:xfrm>
                    <a:prstGeom prst="rect">
                      <a:avLst/>
                    </a:prstGeom>
                    <a:noFill/>
                    <a:ln>
                      <a:noFill/>
                    </a:ln>
                  </pic:spPr>
                </pic:pic>
              </a:graphicData>
            </a:graphic>
          </wp:inline>
        </w:drawing>
      </w:r>
    </w:p>
    <w:p w14:paraId="082F0B78" w14:textId="1CAE1C95" w:rsidR="006266E5" w:rsidRPr="006266E5" w:rsidRDefault="006266E5" w:rsidP="002F6050">
      <w:pPr>
        <w:pStyle w:val="Caption"/>
        <w:jc w:val="center"/>
        <w:rPr>
          <w:rFonts w:ascii="Times New Roman" w:eastAsia="Times New Roman" w:hAnsi="Times New Roman" w:cs="Times New Roman"/>
          <w:b/>
          <w:bCs/>
          <w:color w:val="auto"/>
          <w:sz w:val="24"/>
          <w:szCs w:val="24"/>
          <w:lang w:val="el-GR"/>
        </w:rPr>
      </w:pPr>
      <w:bookmarkStart w:id="3405" w:name="_Ref78473744"/>
      <w:bookmarkStart w:id="3406" w:name="_Toc78469361"/>
      <w:bookmarkStart w:id="3407" w:name="_Ref78498724"/>
      <w:bookmarkStart w:id="3408" w:name="_Toc78589247"/>
      <w:bookmarkStart w:id="3409" w:name="_Toc78604337"/>
      <w:r w:rsidRPr="006266E5">
        <w:rPr>
          <w:b/>
          <w:bCs/>
          <w:color w:val="auto"/>
          <w:sz w:val="24"/>
          <w:szCs w:val="24"/>
          <w:lang w:val="el-GR"/>
        </w:rPr>
        <w:t xml:space="preserve">Εικόνα </w:t>
      </w:r>
      <w:r w:rsidRPr="006266E5">
        <w:rPr>
          <w:b/>
          <w:bCs/>
          <w:color w:val="auto"/>
          <w:sz w:val="24"/>
          <w:szCs w:val="24"/>
        </w:rPr>
        <w:fldChar w:fldCharType="begin"/>
      </w:r>
      <w:r w:rsidRPr="006266E5">
        <w:rPr>
          <w:b/>
          <w:bCs/>
          <w:color w:val="auto"/>
          <w:sz w:val="24"/>
          <w:szCs w:val="24"/>
          <w:lang w:val="el-GR"/>
        </w:rPr>
        <w:instrText xml:space="preserve"> </w:instrText>
      </w:r>
      <w:r w:rsidRPr="006266E5">
        <w:rPr>
          <w:b/>
          <w:bCs/>
          <w:color w:val="auto"/>
          <w:sz w:val="24"/>
          <w:szCs w:val="24"/>
        </w:rPr>
        <w:instrText>SEQ</w:instrText>
      </w:r>
      <w:r w:rsidRPr="006266E5">
        <w:rPr>
          <w:b/>
          <w:bCs/>
          <w:color w:val="auto"/>
          <w:sz w:val="24"/>
          <w:szCs w:val="24"/>
          <w:lang w:val="el-GR"/>
        </w:rPr>
        <w:instrText xml:space="preserve"> Εικόνα \* </w:instrText>
      </w:r>
      <w:r w:rsidRPr="006266E5">
        <w:rPr>
          <w:b/>
          <w:bCs/>
          <w:color w:val="auto"/>
          <w:sz w:val="24"/>
          <w:szCs w:val="24"/>
        </w:rPr>
        <w:instrText>ARABIC</w:instrText>
      </w:r>
      <w:r w:rsidRPr="006266E5">
        <w:rPr>
          <w:b/>
          <w:bCs/>
          <w:color w:val="auto"/>
          <w:sz w:val="24"/>
          <w:szCs w:val="24"/>
          <w:lang w:val="el-GR"/>
        </w:rPr>
        <w:instrText xml:space="preserve"> </w:instrText>
      </w:r>
      <w:r w:rsidRPr="006266E5">
        <w:rPr>
          <w:b/>
          <w:bCs/>
          <w:color w:val="auto"/>
          <w:sz w:val="24"/>
          <w:szCs w:val="24"/>
        </w:rPr>
        <w:fldChar w:fldCharType="separate"/>
      </w:r>
      <w:r w:rsidR="00582156" w:rsidRPr="00582156">
        <w:rPr>
          <w:b/>
          <w:bCs/>
          <w:noProof/>
          <w:color w:val="auto"/>
          <w:sz w:val="24"/>
          <w:szCs w:val="24"/>
          <w:lang w:val="el-GR"/>
        </w:rPr>
        <w:t>90</w:t>
      </w:r>
      <w:r w:rsidRPr="006266E5">
        <w:rPr>
          <w:b/>
          <w:bCs/>
          <w:color w:val="auto"/>
          <w:sz w:val="24"/>
          <w:szCs w:val="24"/>
        </w:rPr>
        <w:fldChar w:fldCharType="end"/>
      </w:r>
      <w:bookmarkEnd w:id="3405"/>
      <w:r w:rsidRPr="006266E5">
        <w:rPr>
          <w:b/>
          <w:bCs/>
          <w:color w:val="auto"/>
          <w:sz w:val="24"/>
          <w:szCs w:val="24"/>
          <w:lang w:val="el-GR"/>
        </w:rPr>
        <w:t xml:space="preserve">: </w:t>
      </w:r>
      <w:r w:rsidRPr="006266E5">
        <w:rPr>
          <w:b/>
          <w:bCs/>
          <w:color w:val="auto"/>
          <w:sz w:val="24"/>
          <w:szCs w:val="24"/>
        </w:rPr>
        <w:t>Comments</w:t>
      </w:r>
      <w:r w:rsidRPr="006266E5">
        <w:rPr>
          <w:b/>
          <w:bCs/>
          <w:color w:val="auto"/>
          <w:sz w:val="24"/>
          <w:szCs w:val="24"/>
          <w:lang w:val="el-GR"/>
        </w:rPr>
        <w:t xml:space="preserve"> </w:t>
      </w:r>
      <w:r w:rsidRPr="006266E5">
        <w:rPr>
          <w:b/>
          <w:bCs/>
          <w:color w:val="auto"/>
          <w:sz w:val="24"/>
          <w:szCs w:val="24"/>
        </w:rPr>
        <w:t>Per</w:t>
      </w:r>
      <w:r w:rsidRPr="006266E5">
        <w:rPr>
          <w:b/>
          <w:bCs/>
          <w:color w:val="auto"/>
          <w:sz w:val="24"/>
          <w:szCs w:val="24"/>
          <w:lang w:val="el-GR"/>
        </w:rPr>
        <w:t xml:space="preserve"> </w:t>
      </w:r>
      <w:r w:rsidRPr="006266E5">
        <w:rPr>
          <w:b/>
          <w:bCs/>
          <w:color w:val="auto"/>
          <w:sz w:val="24"/>
          <w:szCs w:val="24"/>
        </w:rPr>
        <w:t>Post</w:t>
      </w:r>
      <w:bookmarkEnd w:id="3406"/>
      <w:bookmarkEnd w:id="3407"/>
      <w:bookmarkEnd w:id="3408"/>
      <w:bookmarkEnd w:id="3409"/>
    </w:p>
    <w:p w14:paraId="211E67B4" w14:textId="54AC0416" w:rsidR="00CE392B" w:rsidRPr="002F6050" w:rsidDel="00905590" w:rsidRDefault="00E550A0" w:rsidP="00CE392B">
      <w:pPr>
        <w:rPr>
          <w:del w:id="3410" w:author="Razis" w:date="2021-08-01T13:57:00Z"/>
          <w:sz w:val="24"/>
          <w:szCs w:val="24"/>
          <w:lang w:val="el-GR"/>
        </w:rPr>
      </w:pPr>
      <w:r w:rsidRPr="002F6050">
        <w:rPr>
          <w:sz w:val="24"/>
          <w:szCs w:val="24"/>
          <w:lang w:val="el-GR"/>
        </w:rPr>
        <w:t xml:space="preserve">Κλείνουμε την ενότητα με το πείραμα που σχετίζεται με τα αναδημοσιεύσεις από άλλους χρήστες. Από αυτό το πείραμα λείπει το </w:t>
      </w:r>
      <w:r w:rsidRPr="002F6050">
        <w:rPr>
          <w:sz w:val="24"/>
          <w:szCs w:val="24"/>
        </w:rPr>
        <w:t>Instagram</w:t>
      </w:r>
      <w:r w:rsidRPr="002F6050">
        <w:rPr>
          <w:sz w:val="24"/>
          <w:szCs w:val="24"/>
          <w:lang w:val="el-GR"/>
        </w:rPr>
        <w:t xml:space="preserve">, καθώς δεν </w:t>
      </w:r>
      <w:del w:id="3411" w:author="Razis" w:date="2021-08-01T13:57:00Z">
        <w:r w:rsidRPr="002F6050" w:rsidDel="00905590">
          <w:rPr>
            <w:sz w:val="24"/>
            <w:szCs w:val="24"/>
            <w:lang w:val="el-GR"/>
          </w:rPr>
          <w:delText xml:space="preserve">υλοποιείται </w:delText>
        </w:r>
      </w:del>
      <w:ins w:id="3412" w:author="Razis" w:date="2021-08-01T13:57:00Z">
        <w:r w:rsidR="00905590">
          <w:rPr>
            <w:sz w:val="24"/>
            <w:szCs w:val="24"/>
            <w:lang w:val="el-GR"/>
          </w:rPr>
          <w:t>υπάρχει</w:t>
        </w:r>
        <w:r w:rsidR="00905590" w:rsidRPr="002F6050">
          <w:rPr>
            <w:sz w:val="24"/>
            <w:szCs w:val="24"/>
            <w:lang w:val="el-GR"/>
          </w:rPr>
          <w:t xml:space="preserve"> </w:t>
        </w:r>
      </w:ins>
      <w:r w:rsidRPr="002F6050">
        <w:rPr>
          <w:sz w:val="24"/>
          <w:szCs w:val="24"/>
          <w:lang w:val="el-GR"/>
        </w:rPr>
        <w:t xml:space="preserve">η λειτουργία της αναδημοσίευσης σε αυτό το </w:t>
      </w:r>
      <w:del w:id="3413" w:author="GEORGILAS STYLIANOS" w:date="2021-08-07T14:19:00Z">
        <w:r w:rsidR="002309C0" w:rsidDel="0092709A">
          <w:rPr>
            <w:rFonts w:ascii="Calibri" w:eastAsia="Calibri" w:hAnsi="Calibri" w:cs="Calibri"/>
            <w:bCs/>
            <w:sz w:val="24"/>
            <w:szCs w:val="24"/>
            <w:lang w:val="el-GR"/>
          </w:rPr>
          <w:delText>Κ.Δ.</w:delText>
        </w:r>
      </w:del>
      <w:ins w:id="3414" w:author="GEORGILAS STYLIANOS" w:date="2021-08-07T14:19:00Z">
        <w:r w:rsidR="0092709A">
          <w:rPr>
            <w:rFonts w:ascii="Calibri" w:eastAsia="Calibri" w:hAnsi="Calibri" w:cs="Calibri"/>
            <w:bCs/>
            <w:sz w:val="24"/>
            <w:szCs w:val="24"/>
            <w:lang w:val="el-GR"/>
          </w:rPr>
          <w:t>ΚΔ</w:t>
        </w:r>
      </w:ins>
      <w:ins w:id="3415" w:author="Razis" w:date="2021-08-01T13:57:00Z">
        <w:r w:rsidR="00905590">
          <w:rPr>
            <w:rFonts w:ascii="Calibri" w:eastAsia="Calibri" w:hAnsi="Calibri" w:cs="Calibri"/>
            <w:bCs/>
            <w:sz w:val="24"/>
            <w:szCs w:val="24"/>
            <w:lang w:val="el-GR"/>
          </w:rPr>
          <w:t xml:space="preserve"> </w:t>
        </w:r>
      </w:ins>
    </w:p>
    <w:p w14:paraId="49D862F9" w14:textId="77777777" w:rsidR="00BF1EBB" w:rsidRDefault="00E550A0" w:rsidP="00BF1EBB">
      <w:pPr>
        <w:rPr>
          <w:ins w:id="3416" w:author="GEORGILAS STYLIANOS" w:date="2021-08-07T22:25:00Z"/>
          <w:sz w:val="24"/>
          <w:szCs w:val="24"/>
          <w:lang w:val="el-GR"/>
        </w:rPr>
      </w:pPr>
      <w:r w:rsidRPr="002F6050">
        <w:rPr>
          <w:sz w:val="24"/>
          <w:szCs w:val="24"/>
          <w:lang w:val="el-GR"/>
        </w:rPr>
        <w:t xml:space="preserve">Σε αυτή τη σύγκριση υπερτερεί το </w:t>
      </w:r>
      <w:r w:rsidRPr="002F6050">
        <w:rPr>
          <w:sz w:val="24"/>
          <w:szCs w:val="24"/>
        </w:rPr>
        <w:t>Twitter</w:t>
      </w:r>
      <w:r w:rsidRPr="002F6050">
        <w:rPr>
          <w:sz w:val="24"/>
          <w:szCs w:val="24"/>
          <w:lang w:val="el-GR"/>
        </w:rPr>
        <w:t xml:space="preserve">, έχοντας </w:t>
      </w:r>
      <w:ins w:id="3417" w:author="GEORGILAS STYLIANOS" w:date="2021-08-07T22:25:00Z">
        <w:r w:rsidR="00BF1EBB">
          <w:rPr>
            <w:sz w:val="24"/>
            <w:szCs w:val="24"/>
            <w:lang w:val="el-GR"/>
          </w:rPr>
          <w:t xml:space="preserve">385 αναδημοσιεύσεις ανά δημοσίευση, </w:t>
        </w:r>
      </w:ins>
      <w:r w:rsidRPr="002F6050">
        <w:rPr>
          <w:sz w:val="24"/>
          <w:szCs w:val="24"/>
          <w:lang w:val="el-GR"/>
        </w:rPr>
        <w:t xml:space="preserve">περίπου εφτά φορές </w:t>
      </w:r>
      <w:del w:id="3418" w:author="GEORGILAS STYLIANOS" w:date="2021-08-07T22:25:00Z">
        <w:r w:rsidRPr="002F6050" w:rsidDel="00BF1EBB">
          <w:rPr>
            <w:sz w:val="24"/>
            <w:szCs w:val="24"/>
            <w:lang w:val="el-GR"/>
          </w:rPr>
          <w:delText xml:space="preserve">περισσότερα </w:delText>
        </w:r>
      </w:del>
      <w:ins w:id="3419" w:author="GEORGILAS STYLIANOS" w:date="2021-08-07T22:25:00Z">
        <w:r w:rsidR="00BF1EBB" w:rsidRPr="002F6050">
          <w:rPr>
            <w:sz w:val="24"/>
            <w:szCs w:val="24"/>
            <w:lang w:val="el-GR"/>
          </w:rPr>
          <w:t>περισσότερ</w:t>
        </w:r>
        <w:r w:rsidR="00BF1EBB">
          <w:rPr>
            <w:sz w:val="24"/>
            <w:szCs w:val="24"/>
            <w:lang w:val="el-GR"/>
          </w:rPr>
          <w:t>ες</w:t>
        </w:r>
        <w:r w:rsidR="00BF1EBB" w:rsidRPr="002F6050">
          <w:rPr>
            <w:sz w:val="24"/>
            <w:szCs w:val="24"/>
            <w:lang w:val="el-GR"/>
          </w:rPr>
          <w:t xml:space="preserve"> </w:t>
        </w:r>
        <w:r w:rsidR="00BF1EBB">
          <w:rPr>
            <w:sz w:val="24"/>
            <w:szCs w:val="24"/>
            <w:lang w:val="el-GR"/>
          </w:rPr>
          <w:t xml:space="preserve"> σε σχέση με το </w:t>
        </w:r>
        <w:r w:rsidR="00BF1EBB" w:rsidRPr="002F6050">
          <w:rPr>
            <w:sz w:val="24"/>
            <w:szCs w:val="24"/>
          </w:rPr>
          <w:t>Facebook</w:t>
        </w:r>
        <w:r w:rsidR="00BF1EBB" w:rsidRPr="002F6050">
          <w:rPr>
            <w:sz w:val="24"/>
            <w:szCs w:val="24"/>
            <w:lang w:val="el-GR"/>
          </w:rPr>
          <w:t>.</w:t>
        </w:r>
      </w:ins>
    </w:p>
    <w:p w14:paraId="2835E9D7" w14:textId="0D59CD37" w:rsidR="00E550A0" w:rsidRDefault="00E550A0" w:rsidP="00CE392B">
      <w:pPr>
        <w:rPr>
          <w:sz w:val="24"/>
          <w:szCs w:val="24"/>
          <w:lang w:val="el-GR"/>
        </w:rPr>
      </w:pPr>
      <w:del w:id="3420" w:author="GEORGILAS STYLIANOS" w:date="2021-08-07T22:25:00Z">
        <w:r w:rsidRPr="002F6050" w:rsidDel="00BF1EBB">
          <w:rPr>
            <w:sz w:val="24"/>
            <w:szCs w:val="24"/>
          </w:rPr>
          <w:delText>shares</w:delText>
        </w:r>
        <w:r w:rsidRPr="002F6050" w:rsidDel="00BF1EBB">
          <w:rPr>
            <w:sz w:val="24"/>
            <w:szCs w:val="24"/>
            <w:lang w:val="el-GR"/>
          </w:rPr>
          <w:delText xml:space="preserve"> ανά δημοσίευση</w:delText>
        </w:r>
        <w:r w:rsidR="00AC208A" w:rsidRPr="002F6050" w:rsidDel="00BF1EBB">
          <w:rPr>
            <w:sz w:val="24"/>
            <w:szCs w:val="24"/>
            <w:lang w:val="el-GR"/>
          </w:rPr>
          <w:delText xml:space="preserve"> </w:delText>
        </w:r>
      </w:del>
      <w:r w:rsidR="00AC208A" w:rsidRPr="002F6050">
        <w:rPr>
          <w:sz w:val="24"/>
          <w:szCs w:val="24"/>
          <w:lang w:val="el-GR"/>
        </w:rPr>
        <w:t>(</w:t>
      </w:r>
      <w:r w:rsidR="00E20641" w:rsidRPr="002F6050">
        <w:rPr>
          <w:sz w:val="24"/>
          <w:szCs w:val="24"/>
          <w:lang w:val="el-GR"/>
        </w:rPr>
        <w:fldChar w:fldCharType="begin"/>
      </w:r>
      <w:r w:rsidR="00E20641" w:rsidRPr="002F6050">
        <w:rPr>
          <w:sz w:val="24"/>
          <w:szCs w:val="24"/>
          <w:lang w:val="el-GR"/>
        </w:rPr>
        <w:instrText xml:space="preserve"> REF _Ref78473781 \h </w:instrText>
      </w:r>
      <w:r w:rsidR="002F6050">
        <w:rPr>
          <w:sz w:val="24"/>
          <w:szCs w:val="24"/>
          <w:lang w:val="el-GR"/>
        </w:rPr>
        <w:instrText xml:space="preserve"> \* MERGEFORMAT </w:instrText>
      </w:r>
      <w:r w:rsidR="00E20641" w:rsidRPr="002F6050">
        <w:rPr>
          <w:sz w:val="24"/>
          <w:szCs w:val="24"/>
          <w:lang w:val="el-GR"/>
        </w:rPr>
      </w:r>
      <w:r w:rsidR="00E20641" w:rsidRPr="002F6050">
        <w:rPr>
          <w:sz w:val="24"/>
          <w:szCs w:val="24"/>
          <w:lang w:val="el-GR"/>
        </w:rPr>
        <w:fldChar w:fldCharType="separate"/>
      </w:r>
      <w:r w:rsidR="00E20641" w:rsidRPr="002F6050">
        <w:rPr>
          <w:b/>
          <w:bCs/>
          <w:sz w:val="24"/>
          <w:szCs w:val="24"/>
          <w:lang w:val="el-GR"/>
        </w:rPr>
        <w:t xml:space="preserve">Εικόνα </w:t>
      </w:r>
      <w:r w:rsidR="00E20641" w:rsidRPr="002F6050">
        <w:rPr>
          <w:b/>
          <w:bCs/>
          <w:noProof/>
          <w:sz w:val="24"/>
          <w:szCs w:val="24"/>
          <w:lang w:val="el-GR"/>
        </w:rPr>
        <w:t>91</w:t>
      </w:r>
      <w:r w:rsidR="00E20641" w:rsidRPr="002F6050">
        <w:rPr>
          <w:sz w:val="24"/>
          <w:szCs w:val="24"/>
          <w:lang w:val="el-GR"/>
        </w:rPr>
        <w:fldChar w:fldCharType="end"/>
      </w:r>
      <w:r w:rsidR="00AC208A" w:rsidRPr="002F6050">
        <w:rPr>
          <w:sz w:val="24"/>
          <w:szCs w:val="24"/>
          <w:lang w:val="el-GR"/>
        </w:rPr>
        <w:t>)</w:t>
      </w:r>
      <w:ins w:id="3421" w:author="Razis" w:date="2021-08-01T13:57:00Z">
        <w:r w:rsidR="00905590">
          <w:rPr>
            <w:sz w:val="24"/>
            <w:szCs w:val="24"/>
            <w:lang w:val="el-GR"/>
          </w:rPr>
          <w:t xml:space="preserve"> </w:t>
        </w:r>
        <w:del w:id="3422" w:author="GEORGILAS STYLIANOS" w:date="2021-08-07T22:25:00Z">
          <w:r w:rsidR="00905590" w:rsidDel="00BF1EBB">
            <w:rPr>
              <w:sz w:val="24"/>
              <w:szCs w:val="24"/>
              <w:lang w:val="el-GR"/>
            </w:rPr>
            <w:delText xml:space="preserve">σε σχέση με το </w:delText>
          </w:r>
          <w:r w:rsidR="00905590" w:rsidRPr="002F6050" w:rsidDel="00BF1EBB">
            <w:rPr>
              <w:sz w:val="24"/>
              <w:szCs w:val="24"/>
            </w:rPr>
            <w:delText>Facebook</w:delText>
          </w:r>
        </w:del>
      </w:ins>
      <w:del w:id="3423" w:author="GEORGILAS STYLIANOS" w:date="2021-08-07T22:25:00Z">
        <w:r w:rsidRPr="002F6050" w:rsidDel="00BF1EBB">
          <w:rPr>
            <w:sz w:val="24"/>
            <w:szCs w:val="24"/>
            <w:lang w:val="el-GR"/>
          </w:rPr>
          <w:delText>.</w:delText>
        </w:r>
      </w:del>
    </w:p>
    <w:p w14:paraId="6DD411DF" w14:textId="77B90155" w:rsidR="002F6050" w:rsidRPr="002F6050" w:rsidRDefault="002F6050" w:rsidP="002F6050">
      <w:pPr>
        <w:jc w:val="center"/>
        <w:rPr>
          <w:sz w:val="24"/>
          <w:szCs w:val="24"/>
          <w:lang w:val="el-GR"/>
        </w:rPr>
      </w:pPr>
      <w:r w:rsidRPr="006266E5">
        <w:rPr>
          <w:noProof/>
          <w:lang w:val="el-GR"/>
        </w:rPr>
        <w:drawing>
          <wp:inline distT="0" distB="0" distL="0" distR="0" wp14:anchorId="0F750BD9" wp14:editId="39798503">
            <wp:extent cx="5943600" cy="2870200"/>
            <wp:effectExtent l="0" t="0" r="0" b="0"/>
            <wp:docPr id="128" name="Picture 1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bar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D591E4D" w14:textId="0526FC4A" w:rsidR="006266E5" w:rsidRPr="002F6050" w:rsidRDefault="006266E5" w:rsidP="002F6050">
      <w:pPr>
        <w:pStyle w:val="Caption"/>
        <w:jc w:val="center"/>
        <w:rPr>
          <w:rFonts w:ascii="Times New Roman" w:eastAsia="Times New Roman" w:hAnsi="Times New Roman" w:cs="Times New Roman"/>
          <w:b/>
          <w:bCs/>
          <w:color w:val="auto"/>
          <w:sz w:val="24"/>
          <w:szCs w:val="24"/>
        </w:rPr>
      </w:pPr>
      <w:bookmarkStart w:id="3424" w:name="_Ref78473781"/>
      <w:bookmarkStart w:id="3425" w:name="_Toc78469362"/>
      <w:bookmarkStart w:id="3426" w:name="_Ref78498755"/>
      <w:bookmarkStart w:id="3427" w:name="_Toc78589248"/>
      <w:bookmarkStart w:id="3428" w:name="_Toc78604338"/>
      <w:r w:rsidRPr="006266E5">
        <w:rPr>
          <w:b/>
          <w:bCs/>
          <w:color w:val="auto"/>
          <w:sz w:val="24"/>
          <w:szCs w:val="24"/>
          <w:lang w:val="el-GR"/>
        </w:rPr>
        <w:t>Εικόνα</w:t>
      </w:r>
      <w:r w:rsidRPr="002F6050">
        <w:rPr>
          <w:b/>
          <w:bCs/>
          <w:color w:val="auto"/>
          <w:sz w:val="24"/>
          <w:szCs w:val="24"/>
        </w:rPr>
        <w:t xml:space="preserve"> </w:t>
      </w:r>
      <w:r w:rsidRPr="006266E5">
        <w:rPr>
          <w:b/>
          <w:bCs/>
          <w:color w:val="auto"/>
          <w:sz w:val="24"/>
          <w:szCs w:val="24"/>
        </w:rPr>
        <w:fldChar w:fldCharType="begin"/>
      </w:r>
      <w:r w:rsidRPr="002F6050">
        <w:rPr>
          <w:b/>
          <w:bCs/>
          <w:color w:val="auto"/>
          <w:sz w:val="24"/>
          <w:szCs w:val="24"/>
        </w:rPr>
        <w:instrText xml:space="preserve"> </w:instrText>
      </w:r>
      <w:r w:rsidRPr="006266E5">
        <w:rPr>
          <w:b/>
          <w:bCs/>
          <w:color w:val="auto"/>
          <w:sz w:val="24"/>
          <w:szCs w:val="24"/>
        </w:rPr>
        <w:instrText>SEQ</w:instrText>
      </w:r>
      <w:r w:rsidRPr="002F6050">
        <w:rPr>
          <w:b/>
          <w:bCs/>
          <w:color w:val="auto"/>
          <w:sz w:val="24"/>
          <w:szCs w:val="24"/>
        </w:rPr>
        <w:instrText xml:space="preserve"> </w:instrText>
      </w:r>
      <w:r w:rsidRPr="006266E5">
        <w:rPr>
          <w:b/>
          <w:bCs/>
          <w:color w:val="auto"/>
          <w:sz w:val="24"/>
          <w:szCs w:val="24"/>
          <w:lang w:val="el-GR"/>
        </w:rPr>
        <w:instrText>Εικόνα</w:instrText>
      </w:r>
      <w:r w:rsidRPr="002F6050">
        <w:rPr>
          <w:b/>
          <w:bCs/>
          <w:color w:val="auto"/>
          <w:sz w:val="24"/>
          <w:szCs w:val="24"/>
        </w:rPr>
        <w:instrText xml:space="preserve"> \* </w:instrText>
      </w:r>
      <w:r w:rsidRPr="006266E5">
        <w:rPr>
          <w:b/>
          <w:bCs/>
          <w:color w:val="auto"/>
          <w:sz w:val="24"/>
          <w:szCs w:val="24"/>
        </w:rPr>
        <w:instrText>ARABIC</w:instrText>
      </w:r>
      <w:r w:rsidRPr="002F6050">
        <w:rPr>
          <w:b/>
          <w:bCs/>
          <w:color w:val="auto"/>
          <w:sz w:val="24"/>
          <w:szCs w:val="24"/>
        </w:rPr>
        <w:instrText xml:space="preserve"> </w:instrText>
      </w:r>
      <w:r w:rsidRPr="006266E5">
        <w:rPr>
          <w:b/>
          <w:bCs/>
          <w:color w:val="auto"/>
          <w:sz w:val="24"/>
          <w:szCs w:val="24"/>
        </w:rPr>
        <w:fldChar w:fldCharType="separate"/>
      </w:r>
      <w:r w:rsidR="00582156">
        <w:rPr>
          <w:b/>
          <w:bCs/>
          <w:noProof/>
          <w:color w:val="auto"/>
          <w:sz w:val="24"/>
          <w:szCs w:val="24"/>
        </w:rPr>
        <w:t>91</w:t>
      </w:r>
      <w:r w:rsidRPr="006266E5">
        <w:rPr>
          <w:b/>
          <w:bCs/>
          <w:color w:val="auto"/>
          <w:sz w:val="24"/>
          <w:szCs w:val="24"/>
        </w:rPr>
        <w:fldChar w:fldCharType="end"/>
      </w:r>
      <w:bookmarkEnd w:id="3424"/>
      <w:r w:rsidRPr="002F6050">
        <w:rPr>
          <w:b/>
          <w:bCs/>
          <w:color w:val="auto"/>
          <w:sz w:val="24"/>
          <w:szCs w:val="24"/>
        </w:rPr>
        <w:t xml:space="preserve">: </w:t>
      </w:r>
      <w:r w:rsidRPr="006266E5">
        <w:rPr>
          <w:b/>
          <w:bCs/>
          <w:color w:val="auto"/>
          <w:sz w:val="24"/>
          <w:szCs w:val="24"/>
        </w:rPr>
        <w:t>Retweets</w:t>
      </w:r>
      <w:r w:rsidRPr="002F6050">
        <w:rPr>
          <w:b/>
          <w:bCs/>
          <w:color w:val="auto"/>
          <w:sz w:val="24"/>
          <w:szCs w:val="24"/>
        </w:rPr>
        <w:t>/</w:t>
      </w:r>
      <w:r w:rsidRPr="006266E5">
        <w:rPr>
          <w:b/>
          <w:bCs/>
          <w:color w:val="auto"/>
          <w:sz w:val="24"/>
          <w:szCs w:val="24"/>
        </w:rPr>
        <w:t>Shares</w:t>
      </w:r>
      <w:r w:rsidRPr="002F6050">
        <w:rPr>
          <w:b/>
          <w:bCs/>
          <w:color w:val="auto"/>
          <w:sz w:val="24"/>
          <w:szCs w:val="24"/>
        </w:rPr>
        <w:t xml:space="preserve"> </w:t>
      </w:r>
      <w:r w:rsidRPr="006266E5">
        <w:rPr>
          <w:b/>
          <w:bCs/>
          <w:color w:val="auto"/>
          <w:sz w:val="24"/>
          <w:szCs w:val="24"/>
        </w:rPr>
        <w:t>Per</w:t>
      </w:r>
      <w:r w:rsidRPr="002F6050">
        <w:rPr>
          <w:b/>
          <w:bCs/>
          <w:color w:val="auto"/>
          <w:sz w:val="24"/>
          <w:szCs w:val="24"/>
        </w:rPr>
        <w:t xml:space="preserve"> </w:t>
      </w:r>
      <w:r w:rsidRPr="006266E5">
        <w:rPr>
          <w:b/>
          <w:bCs/>
          <w:color w:val="auto"/>
          <w:sz w:val="24"/>
          <w:szCs w:val="24"/>
        </w:rPr>
        <w:t>Post</w:t>
      </w:r>
      <w:bookmarkEnd w:id="3425"/>
      <w:bookmarkEnd w:id="3426"/>
      <w:bookmarkEnd w:id="3427"/>
      <w:bookmarkEnd w:id="3428"/>
    </w:p>
    <w:p w14:paraId="553426B1" w14:textId="0CEBF869" w:rsidR="005A6464" w:rsidRPr="00AB0C22" w:rsidRDefault="005A6464" w:rsidP="00575B54">
      <w:pPr>
        <w:pStyle w:val="Heading2"/>
        <w:rPr>
          <w:rFonts w:asciiTheme="minorHAnsi" w:eastAsia="Times New Roman" w:hAnsiTheme="minorHAnsi"/>
          <w:b/>
          <w:bCs/>
          <w:color w:val="auto"/>
          <w:sz w:val="36"/>
          <w:szCs w:val="36"/>
          <w:lang w:val="el-GR"/>
        </w:rPr>
      </w:pPr>
      <w:bookmarkStart w:id="3429" w:name="_Toc78286858"/>
      <w:bookmarkStart w:id="3430" w:name="_Toc78469146"/>
      <w:r w:rsidRPr="006B1830">
        <w:rPr>
          <w:rFonts w:asciiTheme="minorHAnsi" w:eastAsia="Times New Roman" w:hAnsiTheme="minorHAnsi"/>
          <w:b/>
          <w:bCs/>
          <w:color w:val="auto"/>
          <w:sz w:val="36"/>
          <w:szCs w:val="36"/>
        </w:rPr>
        <w:lastRenderedPageBreak/>
        <w:t>5.2</w:t>
      </w:r>
      <w:r w:rsidR="002F6050" w:rsidRPr="006B1830">
        <w:rPr>
          <w:rFonts w:asciiTheme="minorHAnsi" w:eastAsia="Times New Roman" w:hAnsiTheme="minorHAnsi"/>
          <w:b/>
          <w:bCs/>
          <w:color w:val="auto"/>
          <w:sz w:val="36"/>
          <w:szCs w:val="36"/>
        </w:rPr>
        <w:t xml:space="preserve">. </w:t>
      </w:r>
      <w:del w:id="3431" w:author="GEORGILAS STYLIANOS" w:date="2021-08-06T19:40:00Z">
        <w:r w:rsidRPr="006B1830" w:rsidDel="004508FB">
          <w:rPr>
            <w:rFonts w:asciiTheme="minorHAnsi" w:eastAsia="Times New Roman" w:hAnsiTheme="minorHAnsi"/>
            <w:b/>
            <w:bCs/>
            <w:color w:val="auto"/>
            <w:sz w:val="36"/>
            <w:szCs w:val="36"/>
          </w:rPr>
          <w:delText xml:space="preserve"> </w:delText>
        </w:r>
      </w:del>
      <w:r w:rsidR="00CF74B7" w:rsidRPr="00AB0C22">
        <w:rPr>
          <w:rFonts w:asciiTheme="minorHAnsi" w:eastAsia="Times New Roman" w:hAnsiTheme="minorHAnsi"/>
          <w:b/>
          <w:bCs/>
          <w:color w:val="auto"/>
          <w:sz w:val="36"/>
          <w:szCs w:val="36"/>
          <w:lang w:val="el-GR"/>
        </w:rPr>
        <w:t>Ανάλυση πειραμάτων με βάση την κοινωνική επιρροή</w:t>
      </w:r>
      <w:bookmarkEnd w:id="3429"/>
      <w:bookmarkEnd w:id="3430"/>
    </w:p>
    <w:p w14:paraId="5BCF6FD7" w14:textId="5253E0E6" w:rsidR="00B87A97" w:rsidRDefault="00F42DC4" w:rsidP="005A6464">
      <w:pPr>
        <w:rPr>
          <w:ins w:id="3432" w:author="Razis" w:date="2021-08-01T13:58:00Z"/>
          <w:sz w:val="24"/>
          <w:szCs w:val="24"/>
          <w:lang w:val="el-GR"/>
        </w:rPr>
      </w:pPr>
      <w:r w:rsidRPr="00B87A97">
        <w:rPr>
          <w:sz w:val="24"/>
          <w:szCs w:val="24"/>
          <w:lang w:val="el-GR"/>
        </w:rPr>
        <w:t xml:space="preserve">Στη συνέχεια, θελήσαμε να χωρίσουμε τους χρήστες μας σε ομάδες, ανάλογα με την </w:t>
      </w:r>
      <w:r w:rsidR="00235E65">
        <w:rPr>
          <w:sz w:val="24"/>
          <w:szCs w:val="24"/>
          <w:lang w:val="el-GR"/>
        </w:rPr>
        <w:t>Κ</w:t>
      </w:r>
      <w:r w:rsidRPr="00B87A97">
        <w:rPr>
          <w:sz w:val="24"/>
          <w:szCs w:val="24"/>
          <w:lang w:val="el-GR"/>
        </w:rPr>
        <w:t xml:space="preserve">οινωνική </w:t>
      </w:r>
      <w:r w:rsidR="00235E65">
        <w:rPr>
          <w:sz w:val="24"/>
          <w:szCs w:val="24"/>
          <w:lang w:val="el-GR"/>
        </w:rPr>
        <w:t>Ε</w:t>
      </w:r>
      <w:r w:rsidRPr="00B87A97">
        <w:rPr>
          <w:sz w:val="24"/>
          <w:szCs w:val="24"/>
          <w:lang w:val="el-GR"/>
        </w:rPr>
        <w:t xml:space="preserve">πιρροή </w:t>
      </w:r>
      <w:r w:rsidR="00235E65">
        <w:rPr>
          <w:sz w:val="24"/>
          <w:szCs w:val="24"/>
          <w:lang w:val="el-GR"/>
        </w:rPr>
        <w:t>(Κ</w:t>
      </w:r>
      <w:del w:id="3433" w:author="Razis" w:date="2021-08-01T13:57:00Z">
        <w:r w:rsidR="00235E65" w:rsidDel="00C61684">
          <w:rPr>
            <w:sz w:val="24"/>
            <w:szCs w:val="24"/>
            <w:lang w:val="el-GR"/>
          </w:rPr>
          <w:delText>.</w:delText>
        </w:r>
      </w:del>
      <w:r w:rsidR="00235E65">
        <w:rPr>
          <w:sz w:val="24"/>
          <w:szCs w:val="24"/>
          <w:lang w:val="el-GR"/>
        </w:rPr>
        <w:t>Ε</w:t>
      </w:r>
      <w:del w:id="3434" w:author="Razis" w:date="2021-08-01T13:57:00Z">
        <w:r w:rsidR="00235E65" w:rsidDel="00C61684">
          <w:rPr>
            <w:sz w:val="24"/>
            <w:szCs w:val="24"/>
            <w:lang w:val="el-GR"/>
          </w:rPr>
          <w:delText>.</w:delText>
        </w:r>
      </w:del>
      <w:r w:rsidR="00235E65">
        <w:rPr>
          <w:sz w:val="24"/>
          <w:szCs w:val="24"/>
          <w:lang w:val="el-GR"/>
        </w:rPr>
        <w:t xml:space="preserve">) </w:t>
      </w:r>
      <w:r w:rsidRPr="00B87A97">
        <w:rPr>
          <w:sz w:val="24"/>
          <w:szCs w:val="24"/>
          <w:lang w:val="el-GR"/>
        </w:rPr>
        <w:t xml:space="preserve">που ασκούν και να </w:t>
      </w:r>
      <w:del w:id="3435" w:author="Razis" w:date="2021-08-01T13:57:00Z">
        <w:r w:rsidRPr="00B87A97" w:rsidDel="00C61684">
          <w:rPr>
            <w:sz w:val="24"/>
            <w:szCs w:val="24"/>
            <w:lang w:val="el-GR"/>
          </w:rPr>
          <w:delText xml:space="preserve">ξανατρέξουμε </w:delText>
        </w:r>
      </w:del>
      <w:ins w:id="3436" w:author="Razis" w:date="2021-08-01T13:58:00Z">
        <w:r w:rsidR="00C61684">
          <w:rPr>
            <w:sz w:val="24"/>
            <w:szCs w:val="24"/>
            <w:lang w:val="el-GR"/>
          </w:rPr>
          <w:t>εκτελέσουμε ξανά</w:t>
        </w:r>
      </w:ins>
      <w:ins w:id="3437" w:author="Razis" w:date="2021-08-01T13:57:00Z">
        <w:r w:rsidR="00C61684" w:rsidRPr="00B87A97">
          <w:rPr>
            <w:sz w:val="24"/>
            <w:szCs w:val="24"/>
            <w:lang w:val="el-GR"/>
          </w:rPr>
          <w:t xml:space="preserve"> </w:t>
        </w:r>
      </w:ins>
      <w:r w:rsidRPr="00B87A97">
        <w:rPr>
          <w:sz w:val="24"/>
          <w:szCs w:val="24"/>
          <w:lang w:val="el-GR"/>
        </w:rPr>
        <w:t xml:space="preserve">κάποια από τα πειράματα. Χωρίστηκαν σε χρήστες με </w:t>
      </w:r>
      <w:del w:id="3438" w:author="Razis" w:date="2021-08-01T13:58:00Z">
        <w:r w:rsidRPr="00B87A97" w:rsidDel="00C61684">
          <w:rPr>
            <w:sz w:val="24"/>
            <w:szCs w:val="24"/>
            <w:lang w:val="el-GR"/>
          </w:rPr>
          <w:delText>μέτρια</w:delText>
        </w:r>
      </w:del>
      <w:ins w:id="3439" w:author="Razis" w:date="2021-08-01T13:58:00Z">
        <w:r w:rsidR="00C61684">
          <w:rPr>
            <w:sz w:val="24"/>
            <w:szCs w:val="24"/>
            <w:lang w:val="el-GR"/>
          </w:rPr>
          <w:t>Μ</w:t>
        </w:r>
        <w:r w:rsidR="00C61684" w:rsidRPr="00B87A97">
          <w:rPr>
            <w:sz w:val="24"/>
            <w:szCs w:val="24"/>
            <w:lang w:val="el-GR"/>
          </w:rPr>
          <w:t>έτρια</w:t>
        </w:r>
      </w:ins>
      <w:r w:rsidRPr="00B87A97">
        <w:rPr>
          <w:sz w:val="24"/>
          <w:szCs w:val="24"/>
          <w:lang w:val="el-GR"/>
        </w:rPr>
        <w:t xml:space="preserve">, </w:t>
      </w:r>
      <w:del w:id="3440" w:author="Razis" w:date="2021-08-01T13:58:00Z">
        <w:r w:rsidRPr="00B87A97" w:rsidDel="00C61684">
          <w:rPr>
            <w:sz w:val="24"/>
            <w:szCs w:val="24"/>
            <w:lang w:val="el-GR"/>
          </w:rPr>
          <w:delText xml:space="preserve">υψηλή </w:delText>
        </w:r>
      </w:del>
      <w:ins w:id="3441" w:author="Razis" w:date="2021-08-01T13:58:00Z">
        <w:r w:rsidR="00C61684">
          <w:rPr>
            <w:sz w:val="24"/>
            <w:szCs w:val="24"/>
            <w:lang w:val="el-GR"/>
          </w:rPr>
          <w:t>Υ</w:t>
        </w:r>
        <w:r w:rsidR="00C61684" w:rsidRPr="00B87A97">
          <w:rPr>
            <w:sz w:val="24"/>
            <w:szCs w:val="24"/>
            <w:lang w:val="el-GR"/>
          </w:rPr>
          <w:t xml:space="preserve">ψηλή </w:t>
        </w:r>
      </w:ins>
      <w:r w:rsidRPr="00B87A97">
        <w:rPr>
          <w:sz w:val="24"/>
          <w:szCs w:val="24"/>
          <w:lang w:val="el-GR"/>
        </w:rPr>
        <w:t xml:space="preserve">και </w:t>
      </w:r>
      <w:del w:id="3442" w:author="Razis" w:date="2021-08-01T13:58:00Z">
        <w:r w:rsidRPr="00B87A97" w:rsidDel="00C61684">
          <w:rPr>
            <w:sz w:val="24"/>
            <w:szCs w:val="24"/>
            <w:lang w:val="el-GR"/>
          </w:rPr>
          <w:delText xml:space="preserve">πολύ </w:delText>
        </w:r>
      </w:del>
      <w:ins w:id="3443" w:author="Razis" w:date="2021-08-01T13:58:00Z">
        <w:r w:rsidR="00C61684">
          <w:rPr>
            <w:sz w:val="24"/>
            <w:szCs w:val="24"/>
            <w:lang w:val="el-GR"/>
          </w:rPr>
          <w:t>Π</w:t>
        </w:r>
        <w:r w:rsidR="00C61684" w:rsidRPr="00B87A97">
          <w:rPr>
            <w:sz w:val="24"/>
            <w:szCs w:val="24"/>
            <w:lang w:val="el-GR"/>
          </w:rPr>
          <w:t xml:space="preserve">ολύ </w:t>
        </w:r>
      </w:ins>
      <w:del w:id="3444" w:author="Razis" w:date="2021-08-01T13:58:00Z">
        <w:r w:rsidRPr="00B87A97" w:rsidDel="00C61684">
          <w:rPr>
            <w:sz w:val="24"/>
            <w:szCs w:val="24"/>
            <w:lang w:val="el-GR"/>
          </w:rPr>
          <w:delText xml:space="preserve">υψηλή </w:delText>
        </w:r>
      </w:del>
      <w:ins w:id="3445" w:author="Razis" w:date="2021-08-01T13:58:00Z">
        <w:r w:rsidR="00C61684">
          <w:rPr>
            <w:sz w:val="24"/>
            <w:szCs w:val="24"/>
            <w:lang w:val="el-GR"/>
          </w:rPr>
          <w:t>Υ</w:t>
        </w:r>
        <w:r w:rsidR="00C61684" w:rsidRPr="00B87A97">
          <w:rPr>
            <w:sz w:val="24"/>
            <w:szCs w:val="24"/>
            <w:lang w:val="el-GR"/>
          </w:rPr>
          <w:t xml:space="preserve">ψηλή </w:t>
        </w:r>
      </w:ins>
      <w:r w:rsidR="00235E65">
        <w:rPr>
          <w:sz w:val="24"/>
          <w:szCs w:val="24"/>
          <w:lang w:val="el-GR"/>
        </w:rPr>
        <w:t>Κ</w:t>
      </w:r>
      <w:del w:id="3446" w:author="Razis" w:date="2021-08-01T13:58:00Z">
        <w:r w:rsidR="00235E65" w:rsidDel="00C61684">
          <w:rPr>
            <w:sz w:val="24"/>
            <w:szCs w:val="24"/>
            <w:lang w:val="el-GR"/>
          </w:rPr>
          <w:delText>.</w:delText>
        </w:r>
      </w:del>
      <w:r w:rsidR="00235E65">
        <w:rPr>
          <w:sz w:val="24"/>
          <w:szCs w:val="24"/>
          <w:lang w:val="el-GR"/>
        </w:rPr>
        <w:t>Ε</w:t>
      </w:r>
      <w:del w:id="3447" w:author="Razis" w:date="2021-08-01T13:58:00Z">
        <w:r w:rsidR="00235E65" w:rsidDel="00C61684">
          <w:rPr>
            <w:sz w:val="24"/>
            <w:szCs w:val="24"/>
            <w:lang w:val="el-GR"/>
          </w:rPr>
          <w:delText xml:space="preserve">. </w:delText>
        </w:r>
      </w:del>
      <w:r w:rsidRPr="00B87A97">
        <w:rPr>
          <w:sz w:val="24"/>
          <w:szCs w:val="24"/>
          <w:lang w:val="el-GR"/>
        </w:rPr>
        <w:t xml:space="preserve">. </w:t>
      </w:r>
    </w:p>
    <w:p w14:paraId="76E7BEA7" w14:textId="77777777" w:rsidR="00C61684" w:rsidRPr="00A511FE" w:rsidRDefault="00C61684" w:rsidP="005A6464">
      <w:pPr>
        <w:rPr>
          <w:sz w:val="24"/>
          <w:szCs w:val="24"/>
          <w:lang w:val="el-GR"/>
        </w:rPr>
      </w:pPr>
    </w:p>
    <w:p w14:paraId="6B76DD7A" w14:textId="2D39FE9B" w:rsidR="00F42DC4" w:rsidRPr="00F42DC4" w:rsidDel="00C61684" w:rsidRDefault="00F42DC4" w:rsidP="00F42DC4">
      <w:pPr>
        <w:pStyle w:val="Heading3"/>
        <w:rPr>
          <w:del w:id="3448" w:author="Razis" w:date="2021-08-01T13:58:00Z"/>
          <w:rFonts w:asciiTheme="minorHAnsi" w:hAnsiTheme="minorHAnsi" w:cstheme="minorHAnsi"/>
          <w:b/>
          <w:bCs/>
          <w:color w:val="auto"/>
          <w:sz w:val="36"/>
          <w:szCs w:val="36"/>
          <w:lang w:val="el-GR"/>
        </w:rPr>
      </w:pPr>
      <w:r w:rsidRPr="00F42DC4">
        <w:rPr>
          <w:rFonts w:asciiTheme="minorHAnsi" w:hAnsiTheme="minorHAnsi" w:cstheme="minorHAnsi"/>
          <w:b/>
          <w:bCs/>
          <w:color w:val="auto"/>
          <w:sz w:val="36"/>
          <w:szCs w:val="36"/>
          <w:lang w:val="el-GR"/>
        </w:rPr>
        <w:t xml:space="preserve">5.2.1. </w:t>
      </w:r>
      <w:del w:id="3449" w:author="GEORGILAS STYLIANOS" w:date="2021-08-06T19:41:00Z">
        <w:r w:rsidRPr="00F42DC4" w:rsidDel="004508FB">
          <w:rPr>
            <w:rFonts w:asciiTheme="minorHAnsi" w:hAnsiTheme="minorHAnsi" w:cstheme="minorHAnsi"/>
            <w:b/>
            <w:bCs/>
            <w:color w:val="auto"/>
            <w:sz w:val="36"/>
            <w:szCs w:val="36"/>
            <w:lang w:val="el-GR"/>
          </w:rPr>
          <w:delText xml:space="preserve"> </w:delText>
        </w:r>
      </w:del>
      <w:r w:rsidRPr="00F42DC4">
        <w:rPr>
          <w:rFonts w:asciiTheme="minorHAnsi" w:hAnsiTheme="minorHAnsi" w:cstheme="minorHAnsi"/>
          <w:b/>
          <w:bCs/>
          <w:color w:val="auto"/>
          <w:sz w:val="36"/>
          <w:szCs w:val="36"/>
          <w:lang w:val="el-GR"/>
        </w:rPr>
        <w:t xml:space="preserve">Κοινωνική </w:t>
      </w:r>
      <w:r w:rsidR="00235E65">
        <w:rPr>
          <w:rFonts w:asciiTheme="minorHAnsi" w:hAnsiTheme="minorHAnsi" w:cstheme="minorHAnsi"/>
          <w:b/>
          <w:bCs/>
          <w:color w:val="auto"/>
          <w:sz w:val="36"/>
          <w:szCs w:val="36"/>
          <w:lang w:val="el-GR"/>
        </w:rPr>
        <w:t>Ε</w:t>
      </w:r>
      <w:r w:rsidRPr="00F42DC4">
        <w:rPr>
          <w:rFonts w:asciiTheme="minorHAnsi" w:hAnsiTheme="minorHAnsi" w:cstheme="minorHAnsi"/>
          <w:b/>
          <w:bCs/>
          <w:color w:val="auto"/>
          <w:sz w:val="36"/>
          <w:szCs w:val="36"/>
          <w:lang w:val="el-GR"/>
        </w:rPr>
        <w:t>πιρροή</w:t>
      </w:r>
    </w:p>
    <w:p w14:paraId="2FEA089E" w14:textId="448AC2F4" w:rsidR="00F42DC4" w:rsidRDefault="00F42DC4">
      <w:pPr>
        <w:pStyle w:val="Heading3"/>
        <w:rPr>
          <w:lang w:val="el-GR"/>
        </w:rPr>
        <w:pPrChange w:id="3450" w:author="Razis" w:date="2021-08-01T13:58:00Z">
          <w:pPr/>
        </w:pPrChange>
      </w:pPr>
    </w:p>
    <w:p w14:paraId="1A65DC3D" w14:textId="71BD51BD" w:rsidR="00F42DC4" w:rsidRPr="00A511FE" w:rsidRDefault="00235E65">
      <w:pPr>
        <w:rPr>
          <w:rFonts w:cstheme="minorHAnsi"/>
          <w:sz w:val="24"/>
          <w:szCs w:val="24"/>
          <w:lang w:val="el-GR"/>
        </w:rPr>
      </w:pPr>
      <w:del w:id="3451" w:author="Razis" w:date="2021-08-01T13:59:00Z">
        <w:r w:rsidRPr="00A511FE" w:rsidDel="00C61684">
          <w:rPr>
            <w:rFonts w:cstheme="minorHAnsi"/>
            <w:sz w:val="24"/>
            <w:szCs w:val="24"/>
          </w:rPr>
          <w:delText>O</w:delText>
        </w:r>
        <w:r w:rsidRPr="00A511FE" w:rsidDel="00C61684">
          <w:rPr>
            <w:rFonts w:cstheme="minorHAnsi"/>
            <w:sz w:val="24"/>
            <w:szCs w:val="24"/>
            <w:lang w:val="el-GR"/>
          </w:rPr>
          <w:delText xml:space="preserve"> όρος</w:delText>
        </w:r>
      </w:del>
      <w:ins w:id="3452" w:author="Razis" w:date="2021-08-01T13:59:00Z">
        <w:r w:rsidR="00C61684">
          <w:rPr>
            <w:rFonts w:cstheme="minorHAnsi"/>
            <w:sz w:val="24"/>
            <w:szCs w:val="24"/>
            <w:lang w:val="el-GR"/>
          </w:rPr>
          <w:t>Η έννοια της</w:t>
        </w:r>
      </w:ins>
      <w:r w:rsidRPr="00A511FE">
        <w:rPr>
          <w:rFonts w:cstheme="minorHAnsi"/>
          <w:sz w:val="24"/>
          <w:szCs w:val="24"/>
          <w:lang w:val="el-GR"/>
        </w:rPr>
        <w:t xml:space="preserve"> </w:t>
      </w:r>
      <w:del w:id="3453" w:author="GEORGILAS STYLIANOS" w:date="2021-08-07T14:20:00Z">
        <w:r w:rsidRPr="00A511FE" w:rsidDel="0092709A">
          <w:rPr>
            <w:rFonts w:cstheme="minorHAnsi"/>
            <w:sz w:val="24"/>
            <w:szCs w:val="24"/>
            <w:lang w:val="el-GR"/>
          </w:rPr>
          <w:delText>Κ.Ε.</w:delText>
        </w:r>
      </w:del>
      <w:ins w:id="3454" w:author="GEORGILAS STYLIANOS" w:date="2021-08-07T14:20:00Z">
        <w:r w:rsidR="0092709A">
          <w:rPr>
            <w:rFonts w:cstheme="minorHAnsi"/>
            <w:sz w:val="24"/>
            <w:szCs w:val="24"/>
            <w:lang w:val="el-GR"/>
          </w:rPr>
          <w:t>ΚΕ</w:t>
        </w:r>
      </w:ins>
      <w:r w:rsidR="002309C0">
        <w:rPr>
          <w:rFonts w:cstheme="minorHAnsi"/>
          <w:sz w:val="24"/>
          <w:szCs w:val="24"/>
          <w:lang w:val="el-GR"/>
        </w:rPr>
        <w:t xml:space="preserve"> </w:t>
      </w:r>
      <w:r w:rsidRPr="00A511FE">
        <w:rPr>
          <w:rFonts w:cstheme="minorHAnsi"/>
          <w:sz w:val="24"/>
          <w:szCs w:val="24"/>
          <w:lang w:val="el-GR"/>
        </w:rPr>
        <w:t xml:space="preserve">με τον οποίο χωρίσαμε τους χρήστες μας σε τρεις διαφορετικές ομάδες, </w:t>
      </w:r>
      <w:del w:id="3455" w:author="Razis" w:date="2021-08-01T13:59:00Z">
        <w:r w:rsidRPr="00A511FE" w:rsidDel="00C61684">
          <w:rPr>
            <w:rFonts w:cstheme="minorHAnsi"/>
            <w:sz w:val="24"/>
            <w:szCs w:val="24"/>
            <w:lang w:val="el-GR"/>
          </w:rPr>
          <w:delText xml:space="preserve">προέρχεται </w:delText>
        </w:r>
      </w:del>
      <w:ins w:id="3456" w:author="Razis" w:date="2021-08-01T13:59:00Z">
        <w:r w:rsidR="00C61684">
          <w:rPr>
            <w:rFonts w:cstheme="minorHAnsi"/>
            <w:sz w:val="24"/>
            <w:szCs w:val="24"/>
            <w:lang w:val="el-GR"/>
          </w:rPr>
          <w:t>περιγράφεται</w:t>
        </w:r>
        <w:r w:rsidR="00C61684" w:rsidRPr="00A511FE">
          <w:rPr>
            <w:rFonts w:cstheme="minorHAnsi"/>
            <w:sz w:val="24"/>
            <w:szCs w:val="24"/>
            <w:lang w:val="el-GR"/>
          </w:rPr>
          <w:t xml:space="preserve"> </w:t>
        </w:r>
      </w:ins>
      <w:del w:id="3457" w:author="Razis" w:date="2021-08-01T13:59:00Z">
        <w:r w:rsidRPr="00A511FE" w:rsidDel="00C61684">
          <w:rPr>
            <w:rFonts w:cstheme="minorHAnsi"/>
            <w:sz w:val="24"/>
            <w:szCs w:val="24"/>
            <w:lang w:val="el-GR"/>
          </w:rPr>
          <w:delText xml:space="preserve">από το </w:delText>
        </w:r>
      </w:del>
      <w:ins w:id="3458" w:author="Razis" w:date="2021-08-01T13:59:00Z">
        <w:r w:rsidR="00C61684">
          <w:rPr>
            <w:rFonts w:cstheme="minorHAnsi"/>
            <w:sz w:val="24"/>
            <w:szCs w:val="24"/>
            <w:lang w:val="el-GR"/>
          </w:rPr>
          <w:t xml:space="preserve">στην εργασία </w:t>
        </w:r>
      </w:ins>
      <w:r w:rsidRPr="00A511FE">
        <w:rPr>
          <w:rFonts w:cstheme="minorHAnsi"/>
          <w:sz w:val="24"/>
          <w:szCs w:val="24"/>
          <w:lang w:val="el-GR"/>
        </w:rPr>
        <w:t>[</w:t>
      </w:r>
      <w:r w:rsidRPr="00A511FE">
        <w:rPr>
          <w:rStyle w:val="FootnoteReference"/>
          <w:rFonts w:cstheme="minorHAnsi"/>
          <w:sz w:val="24"/>
          <w:szCs w:val="24"/>
          <w:lang w:val="el-GR"/>
        </w:rPr>
        <w:footnoteReference w:id="11"/>
      </w:r>
      <w:r w:rsidRPr="00A511FE">
        <w:rPr>
          <w:rFonts w:cstheme="minorHAnsi"/>
          <w:sz w:val="24"/>
          <w:szCs w:val="24"/>
          <w:lang w:val="el-GR"/>
        </w:rPr>
        <w:t>]</w:t>
      </w:r>
      <w:del w:id="3460" w:author="Razis" w:date="2021-08-01T14:00:00Z">
        <w:r w:rsidRPr="00A511FE" w:rsidDel="00C61684">
          <w:rPr>
            <w:rFonts w:cstheme="minorHAnsi"/>
            <w:sz w:val="24"/>
            <w:szCs w:val="24"/>
            <w:lang w:val="el-GR"/>
          </w:rPr>
          <w:delText xml:space="preserve">. Στην </w:delText>
        </w:r>
      </w:del>
      <w:del w:id="3461" w:author="Razis" w:date="2021-08-01T13:58:00Z">
        <w:r w:rsidR="00A511FE" w:rsidRPr="00A511FE" w:rsidDel="00C61684">
          <w:rPr>
            <w:rFonts w:cstheme="minorHAnsi"/>
            <w:sz w:val="24"/>
            <w:szCs w:val="24"/>
            <w:lang w:val="el-GR"/>
          </w:rPr>
          <w:delText xml:space="preserve">δημοσίευση </w:delText>
        </w:r>
      </w:del>
      <w:del w:id="3462" w:author="Razis" w:date="2021-08-01T14:00:00Z">
        <w:r w:rsidR="00A511FE" w:rsidRPr="00A511FE" w:rsidDel="00C61684">
          <w:rPr>
            <w:rFonts w:cstheme="minorHAnsi"/>
            <w:sz w:val="24"/>
            <w:szCs w:val="24"/>
            <w:lang w:val="el-GR"/>
          </w:rPr>
          <w:delText>αυτή</w:delText>
        </w:r>
      </w:del>
      <w:r w:rsidR="00A511FE" w:rsidRPr="00A511FE">
        <w:rPr>
          <w:rFonts w:cstheme="minorHAnsi"/>
          <w:sz w:val="24"/>
          <w:szCs w:val="24"/>
          <w:lang w:val="el-GR"/>
        </w:rPr>
        <w:t xml:space="preserve">, </w:t>
      </w:r>
      <w:del w:id="3463" w:author="Razis" w:date="2021-08-01T14:00:00Z">
        <w:r w:rsidR="00A511FE" w:rsidRPr="00A511FE" w:rsidDel="00C61684">
          <w:rPr>
            <w:rFonts w:cstheme="minorHAnsi"/>
            <w:sz w:val="24"/>
            <w:szCs w:val="24"/>
            <w:lang w:val="el-GR"/>
          </w:rPr>
          <w:delText xml:space="preserve">υπάρχει </w:delText>
        </w:r>
      </w:del>
      <w:ins w:id="3464" w:author="Razis" w:date="2021-08-01T14:00:00Z">
        <w:r w:rsidR="00C61684">
          <w:rPr>
            <w:rFonts w:cstheme="minorHAnsi"/>
            <w:sz w:val="24"/>
            <w:szCs w:val="24"/>
            <w:lang w:val="el-GR"/>
          </w:rPr>
          <w:t>και ο</w:t>
        </w:r>
        <w:r w:rsidR="00C61684" w:rsidRPr="00A511FE">
          <w:rPr>
            <w:rFonts w:cstheme="minorHAnsi"/>
            <w:sz w:val="24"/>
            <w:szCs w:val="24"/>
            <w:lang w:val="el-GR"/>
          </w:rPr>
          <w:t xml:space="preserve"> </w:t>
        </w:r>
      </w:ins>
      <w:del w:id="3465" w:author="Razis" w:date="2021-08-01T14:00:00Z">
        <w:r w:rsidR="00A511FE" w:rsidRPr="00A511FE" w:rsidDel="00C61684">
          <w:rPr>
            <w:rFonts w:cstheme="minorHAnsi"/>
            <w:sz w:val="24"/>
            <w:szCs w:val="24"/>
            <w:lang w:val="el-GR"/>
          </w:rPr>
          <w:delText xml:space="preserve">ένας </w:delText>
        </w:r>
      </w:del>
      <w:r w:rsidR="00A511FE" w:rsidRPr="00A511FE">
        <w:rPr>
          <w:rFonts w:cstheme="minorHAnsi"/>
          <w:sz w:val="24"/>
          <w:szCs w:val="24"/>
          <w:lang w:val="el-GR"/>
        </w:rPr>
        <w:t>δείκτης μέτρησης επιρροής ενός χρήστη</w:t>
      </w:r>
      <w:r w:rsidR="0003684D" w:rsidRPr="0003684D">
        <w:rPr>
          <w:rFonts w:cstheme="minorHAnsi"/>
          <w:sz w:val="24"/>
          <w:szCs w:val="24"/>
          <w:lang w:val="el-GR"/>
        </w:rPr>
        <w:t xml:space="preserve"> </w:t>
      </w:r>
      <w:r w:rsidR="0003684D">
        <w:rPr>
          <w:rFonts w:cstheme="minorHAnsi"/>
          <w:sz w:val="24"/>
          <w:szCs w:val="24"/>
          <w:lang w:val="el-GR"/>
        </w:rPr>
        <w:t xml:space="preserve">του </w:t>
      </w:r>
      <w:r w:rsidR="0003684D">
        <w:rPr>
          <w:rFonts w:cstheme="minorHAnsi"/>
          <w:sz w:val="24"/>
          <w:szCs w:val="24"/>
        </w:rPr>
        <w:t>Twitter</w:t>
      </w:r>
      <w:del w:id="3466" w:author="Razis" w:date="2021-08-01T14:00:00Z">
        <w:r w:rsidR="00A511FE" w:rsidRPr="00A511FE" w:rsidDel="00C61684">
          <w:rPr>
            <w:rFonts w:cstheme="minorHAnsi"/>
            <w:sz w:val="24"/>
            <w:szCs w:val="24"/>
            <w:lang w:val="el-GR"/>
          </w:rPr>
          <w:delText>,</w:delText>
        </w:r>
      </w:del>
      <w:r w:rsidR="00A511FE" w:rsidRPr="00A511FE">
        <w:rPr>
          <w:rFonts w:cstheme="minorHAnsi"/>
          <w:sz w:val="24"/>
          <w:szCs w:val="24"/>
          <w:lang w:val="el-GR"/>
        </w:rPr>
        <w:t xml:space="preserve"> </w:t>
      </w:r>
      <w:del w:id="3467" w:author="Razis" w:date="2021-08-01T14:00:00Z">
        <w:r w:rsidR="00A511FE" w:rsidRPr="00A511FE" w:rsidDel="00C61684">
          <w:rPr>
            <w:rFonts w:cstheme="minorHAnsi"/>
            <w:sz w:val="24"/>
            <w:szCs w:val="24"/>
            <w:lang w:val="el-GR"/>
          </w:rPr>
          <w:delText>ο οποίος εμφανίζεται παρακάτω</w:delText>
        </w:r>
      </w:del>
      <w:ins w:id="3468" w:author="Razis" w:date="2021-08-01T14:00:00Z">
        <w:r w:rsidR="00C61684">
          <w:rPr>
            <w:rFonts w:cstheme="minorHAnsi"/>
            <w:sz w:val="24"/>
            <w:szCs w:val="24"/>
            <w:lang w:val="el-GR"/>
          </w:rPr>
          <w:t>ορίζεται ως εξής</w:t>
        </w:r>
      </w:ins>
      <w:del w:id="3469" w:author="Razis" w:date="2021-08-01T14:00:00Z">
        <w:r w:rsidR="00A511FE" w:rsidRPr="00A511FE" w:rsidDel="00C61684">
          <w:rPr>
            <w:rFonts w:cstheme="minorHAnsi"/>
            <w:sz w:val="24"/>
            <w:szCs w:val="24"/>
            <w:lang w:val="el-GR"/>
          </w:rPr>
          <w:delText>.</w:delText>
        </w:r>
      </w:del>
      <w:ins w:id="3470" w:author="Razis" w:date="2021-08-01T14:00:00Z">
        <w:r w:rsidR="00C61684">
          <w:rPr>
            <w:rFonts w:cstheme="minorHAnsi"/>
            <w:sz w:val="24"/>
            <w:szCs w:val="24"/>
            <w:lang w:val="el-GR"/>
          </w:rPr>
          <w:t>:</w:t>
        </w:r>
      </w:ins>
    </w:p>
    <w:p w14:paraId="76073F20" w14:textId="77777777" w:rsidR="00A511FE" w:rsidRDefault="00F42DC4" w:rsidP="00A511FE">
      <w:pPr>
        <w:jc w:val="center"/>
        <w:rPr>
          <w:rFonts w:cstheme="minorHAnsi"/>
          <w:b/>
          <w:bCs/>
          <w:sz w:val="36"/>
          <w:szCs w:val="36"/>
        </w:rPr>
      </w:pPr>
      <w:r>
        <w:rPr>
          <w:rFonts w:cstheme="minorHAnsi"/>
          <w:b/>
          <w:bCs/>
          <w:noProof/>
          <w:sz w:val="36"/>
          <w:szCs w:val="36"/>
        </w:rPr>
        <w:drawing>
          <wp:inline distT="0" distB="0" distL="0" distR="0" wp14:anchorId="0AF67A74" wp14:editId="0E1130D3">
            <wp:extent cx="5943600" cy="704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8">
                      <a:extLst>
                        <a:ext uri="{28A0092B-C50C-407E-A947-70E740481C1C}">
                          <a14:useLocalDpi xmlns:a14="http://schemas.microsoft.com/office/drawing/2010/main" val="0"/>
                        </a:ext>
                      </a:extLst>
                    </a:blip>
                    <a:stretch>
                      <a:fillRect/>
                    </a:stretch>
                  </pic:blipFill>
                  <pic:spPr>
                    <a:xfrm>
                      <a:off x="0" y="0"/>
                      <a:ext cx="5950930" cy="705719"/>
                    </a:xfrm>
                    <a:prstGeom prst="rect">
                      <a:avLst/>
                    </a:prstGeom>
                  </pic:spPr>
                </pic:pic>
              </a:graphicData>
            </a:graphic>
          </wp:inline>
        </w:drawing>
      </w:r>
    </w:p>
    <w:p w14:paraId="5D5B9C9C" w14:textId="6CD9340B" w:rsidR="00F42DC4" w:rsidRPr="0003684D" w:rsidRDefault="0003684D" w:rsidP="00A511FE">
      <w:pPr>
        <w:rPr>
          <w:rFonts w:cstheme="minorHAnsi"/>
          <w:sz w:val="24"/>
          <w:szCs w:val="24"/>
          <w:lang w:val="el-GR"/>
        </w:rPr>
      </w:pPr>
      <w:r>
        <w:rPr>
          <w:rFonts w:cstheme="minorHAnsi"/>
          <w:sz w:val="24"/>
          <w:szCs w:val="24"/>
          <w:lang w:val="el-GR"/>
        </w:rPr>
        <w:t xml:space="preserve">Για τον υπολογισμό του δείκτη επιρροής, λαμβάνονται υπόψη τα τελευταία 100 </w:t>
      </w:r>
      <w:r>
        <w:rPr>
          <w:rFonts w:cstheme="minorHAnsi"/>
          <w:sz w:val="24"/>
          <w:szCs w:val="24"/>
        </w:rPr>
        <w:t>tweets</w:t>
      </w:r>
      <w:r w:rsidRPr="0003684D">
        <w:rPr>
          <w:rFonts w:cstheme="minorHAnsi"/>
          <w:sz w:val="24"/>
          <w:szCs w:val="24"/>
          <w:lang w:val="el-GR"/>
        </w:rPr>
        <w:t xml:space="preserve"> </w:t>
      </w:r>
      <w:r>
        <w:rPr>
          <w:rFonts w:cstheme="minorHAnsi"/>
          <w:sz w:val="24"/>
          <w:szCs w:val="24"/>
          <w:lang w:val="el-GR"/>
        </w:rPr>
        <w:t xml:space="preserve">του χρήστη, στα οποία προστίθενται όλα τα </w:t>
      </w:r>
      <w:r>
        <w:rPr>
          <w:rFonts w:cstheme="minorHAnsi"/>
          <w:sz w:val="24"/>
          <w:szCs w:val="24"/>
        </w:rPr>
        <w:t>tweets</w:t>
      </w:r>
      <w:r w:rsidRPr="0003684D">
        <w:rPr>
          <w:rFonts w:cstheme="minorHAnsi"/>
          <w:sz w:val="24"/>
          <w:szCs w:val="24"/>
          <w:lang w:val="el-GR"/>
        </w:rPr>
        <w:t xml:space="preserve"> </w:t>
      </w:r>
      <w:r>
        <w:rPr>
          <w:rFonts w:cstheme="minorHAnsi"/>
          <w:sz w:val="24"/>
          <w:szCs w:val="24"/>
          <w:lang w:val="el-GR"/>
        </w:rPr>
        <w:t>που προήλθαν από αναδημοσιεύσεις τους</w:t>
      </w:r>
      <w:del w:id="3471" w:author="Razis" w:date="2021-08-01T14:01:00Z">
        <w:r w:rsidDel="00C61684">
          <w:rPr>
            <w:rFonts w:cstheme="minorHAnsi"/>
            <w:sz w:val="24"/>
            <w:szCs w:val="24"/>
            <w:lang w:val="el-GR"/>
          </w:rPr>
          <w:delText>, καθώς σχετίζονται</w:delText>
        </w:r>
      </w:del>
      <w:r>
        <w:rPr>
          <w:rFonts w:cstheme="minorHAnsi"/>
          <w:sz w:val="24"/>
          <w:szCs w:val="24"/>
          <w:lang w:val="el-GR"/>
        </w:rPr>
        <w:t xml:space="preserve">. Ο αριθμός των </w:t>
      </w:r>
      <w:r>
        <w:rPr>
          <w:rFonts w:cstheme="minorHAnsi"/>
          <w:sz w:val="24"/>
          <w:szCs w:val="24"/>
        </w:rPr>
        <w:t>tweets</w:t>
      </w:r>
      <w:r w:rsidRPr="0003684D">
        <w:rPr>
          <w:rFonts w:cstheme="minorHAnsi"/>
          <w:sz w:val="24"/>
          <w:szCs w:val="24"/>
          <w:lang w:val="el-GR"/>
        </w:rPr>
        <w:t xml:space="preserve"> </w:t>
      </w:r>
      <w:r>
        <w:rPr>
          <w:rFonts w:cstheme="minorHAnsi"/>
          <w:sz w:val="24"/>
          <w:szCs w:val="24"/>
          <w:lang w:val="el-GR"/>
        </w:rPr>
        <w:t>διαιρείται με τον αριθμό των ωρών που έχουν περάσει</w:t>
      </w:r>
      <w:del w:id="3472" w:author="Razis" w:date="2021-08-01T14:01:00Z">
        <w:r w:rsidDel="00C61684">
          <w:rPr>
            <w:rFonts w:cstheme="minorHAnsi"/>
            <w:sz w:val="24"/>
            <w:szCs w:val="24"/>
            <w:lang w:val="el-GR"/>
          </w:rPr>
          <w:delText xml:space="preserve">  (ΔΕΝ ΞΕΡΩ ΑΝ ΕΙΝΑΙ ΜΕΤΑΞΥ ΤΩΝ </w:delText>
        </w:r>
        <w:r w:rsidDel="00C61684">
          <w:rPr>
            <w:rFonts w:cstheme="minorHAnsi"/>
            <w:sz w:val="24"/>
            <w:szCs w:val="24"/>
          </w:rPr>
          <w:delText>TWEETS</w:delText>
        </w:r>
        <w:r w:rsidRPr="0003684D" w:rsidDel="00C61684">
          <w:rPr>
            <w:rFonts w:cstheme="minorHAnsi"/>
            <w:sz w:val="24"/>
            <w:szCs w:val="24"/>
            <w:lang w:val="el-GR"/>
          </w:rPr>
          <w:delText xml:space="preserve"> </w:delText>
        </w:r>
        <w:r w:rsidDel="00C61684">
          <w:rPr>
            <w:rFonts w:cstheme="minorHAnsi"/>
            <w:sz w:val="24"/>
            <w:szCs w:val="24"/>
            <w:lang w:val="el-GR"/>
          </w:rPr>
          <w:delText xml:space="preserve">Ή Η ΩΡΑ ΑΠΟ ΤΟ ΤΕΛΕΥΤΑΙΟ, ΔΙΟΡΘΩΣΤΕ ΤΟ) </w:delText>
        </w:r>
      </w:del>
      <w:ins w:id="3473" w:author="Razis" w:date="2021-08-01T14:01:00Z">
        <w:r w:rsidR="00C61684">
          <w:rPr>
            <w:rFonts w:cstheme="minorHAnsi"/>
            <w:sz w:val="24"/>
            <w:szCs w:val="24"/>
            <w:lang w:val="el-GR"/>
          </w:rPr>
          <w:t xml:space="preserve"> από το 100</w:t>
        </w:r>
      </w:ins>
      <w:ins w:id="3474" w:author="GEORGILAS STYLIANOS" w:date="2021-08-07T22:26:00Z">
        <w:r w:rsidR="00392894">
          <w:rPr>
            <w:rFonts w:cstheme="minorHAnsi"/>
            <w:sz w:val="24"/>
            <w:szCs w:val="24"/>
            <w:lang w:val="el-GR"/>
          </w:rPr>
          <w:t>ο</w:t>
        </w:r>
      </w:ins>
      <w:ins w:id="3475" w:author="Razis" w:date="2021-08-01T14:01:00Z">
        <w:r w:rsidR="00C61684">
          <w:rPr>
            <w:rFonts w:cstheme="minorHAnsi"/>
            <w:sz w:val="24"/>
            <w:szCs w:val="24"/>
            <w:lang w:val="el-GR"/>
          </w:rPr>
          <w:t xml:space="preserve"> </w:t>
        </w:r>
        <w:r w:rsidR="00C61684">
          <w:rPr>
            <w:rFonts w:cstheme="minorHAnsi"/>
            <w:sz w:val="24"/>
            <w:szCs w:val="24"/>
          </w:rPr>
          <w:t>tweet</w:t>
        </w:r>
      </w:ins>
      <w:r>
        <w:rPr>
          <w:rFonts w:cstheme="minorHAnsi"/>
          <w:sz w:val="24"/>
          <w:szCs w:val="24"/>
          <w:lang w:val="el-GR"/>
        </w:rPr>
        <w:t xml:space="preserve">. </w:t>
      </w:r>
      <w:del w:id="3476" w:author="Razis" w:date="2021-08-01T14:01:00Z">
        <w:r w:rsidDel="00C61684">
          <w:rPr>
            <w:rFonts w:cstheme="minorHAnsi"/>
            <w:sz w:val="24"/>
            <w:szCs w:val="24"/>
            <w:lang w:val="el-GR"/>
          </w:rPr>
          <w:delText xml:space="preserve">Επίσης συμπεριλαμβάνεται </w:delText>
        </w:r>
      </w:del>
      <w:ins w:id="3477" w:author="Razis" w:date="2021-08-01T14:01:00Z">
        <w:r w:rsidR="00C61684">
          <w:rPr>
            <w:rFonts w:cstheme="minorHAnsi"/>
            <w:sz w:val="24"/>
            <w:szCs w:val="24"/>
            <w:lang w:val="el-GR"/>
          </w:rPr>
          <w:t xml:space="preserve">Ένας άλλος παράγοντας είναι </w:t>
        </w:r>
      </w:ins>
      <w:r>
        <w:rPr>
          <w:rFonts w:cstheme="minorHAnsi"/>
          <w:sz w:val="24"/>
          <w:szCs w:val="24"/>
          <w:lang w:val="el-GR"/>
        </w:rPr>
        <w:t xml:space="preserve">ο αριθμός των ακολούθων καθώς και αυτός των χρηστών που ο ίδιος </w:t>
      </w:r>
      <w:ins w:id="3478" w:author="Razis" w:date="2021-08-01T14:02:00Z">
        <w:r w:rsidR="00C61684">
          <w:rPr>
            <w:rFonts w:cstheme="minorHAnsi"/>
            <w:sz w:val="24"/>
            <w:szCs w:val="24"/>
            <w:lang w:val="el-GR"/>
          </w:rPr>
          <w:t xml:space="preserve">ο χρήστης </w:t>
        </w:r>
      </w:ins>
      <w:r>
        <w:rPr>
          <w:rFonts w:cstheme="minorHAnsi"/>
          <w:sz w:val="24"/>
          <w:szCs w:val="24"/>
          <w:lang w:val="el-GR"/>
        </w:rPr>
        <w:t xml:space="preserve">ακολουθεί. Οι </w:t>
      </w:r>
      <w:del w:id="3479" w:author="Razis" w:date="2021-08-01T14:01:00Z">
        <w:r w:rsidDel="00C61684">
          <w:rPr>
            <w:rFonts w:cstheme="minorHAnsi"/>
            <w:sz w:val="24"/>
            <w:szCs w:val="24"/>
            <w:lang w:val="el-GR"/>
          </w:rPr>
          <w:delText xml:space="preserve">2 </w:delText>
        </w:r>
      </w:del>
      <w:ins w:id="3480" w:author="Razis" w:date="2021-08-01T14:01:00Z">
        <w:r w:rsidR="00C61684">
          <w:rPr>
            <w:rFonts w:cstheme="minorHAnsi"/>
            <w:sz w:val="24"/>
            <w:szCs w:val="24"/>
            <w:lang w:val="el-GR"/>
          </w:rPr>
          <w:t xml:space="preserve">δύο </w:t>
        </w:r>
      </w:ins>
      <w:r>
        <w:rPr>
          <w:rFonts w:cstheme="minorHAnsi"/>
          <w:sz w:val="24"/>
          <w:szCs w:val="24"/>
          <w:lang w:val="el-GR"/>
        </w:rPr>
        <w:t>τιμές διαιρούνται μεταξύ τους και στο πηλίκο τους προστίθεται μία μονάδα, ώστε να αποφευχθεί η πιθανότητα οι αριθμοί να είναι ίδιοι, καθώς θα υπάρχει θέμα όταν το νούμερο αυτό περαστεί σε έναν δεκαδικό λογάριθμο. Το αρχικό πηλίκο πολλαπλασιάζεται με τον λογάριθμο και με έναν δείκτη βαρύτητας των ακολούθων, και έτσι προκύπτει ο τελικός δείκτης μέτρησης επιρροής.</w:t>
      </w:r>
    </w:p>
    <w:p w14:paraId="5F795720" w14:textId="137FEF2D" w:rsidR="00A511FE" w:rsidRDefault="00A511FE">
      <w:pPr>
        <w:rPr>
          <w:rFonts w:eastAsiaTheme="majorEastAsia" w:cstheme="minorHAnsi"/>
          <w:b/>
          <w:bCs/>
          <w:sz w:val="36"/>
          <w:szCs w:val="36"/>
          <w:lang w:val="el-GR"/>
        </w:rPr>
      </w:pPr>
    </w:p>
    <w:p w14:paraId="18610B4D" w14:textId="242FF93D" w:rsidR="00F42DC4" w:rsidRPr="00F42DC4" w:rsidRDefault="00F42DC4" w:rsidP="00F42DC4">
      <w:pPr>
        <w:pStyle w:val="Heading3"/>
        <w:rPr>
          <w:rFonts w:asciiTheme="minorHAnsi" w:hAnsiTheme="minorHAnsi" w:cstheme="minorHAnsi"/>
          <w:b/>
          <w:bCs/>
          <w:color w:val="auto"/>
          <w:sz w:val="36"/>
          <w:szCs w:val="36"/>
          <w:lang w:val="el-GR"/>
        </w:rPr>
      </w:pPr>
      <w:r w:rsidRPr="00F42DC4">
        <w:rPr>
          <w:rFonts w:asciiTheme="minorHAnsi" w:hAnsiTheme="minorHAnsi" w:cstheme="minorHAnsi"/>
          <w:b/>
          <w:bCs/>
          <w:color w:val="auto"/>
          <w:sz w:val="36"/>
          <w:szCs w:val="36"/>
          <w:lang w:val="el-GR"/>
        </w:rPr>
        <w:t xml:space="preserve">5.2.2. </w:t>
      </w:r>
      <w:del w:id="3481" w:author="GEORGILAS STYLIANOS" w:date="2021-08-06T19:41:00Z">
        <w:r w:rsidRPr="00F42DC4" w:rsidDel="004508FB">
          <w:rPr>
            <w:rFonts w:asciiTheme="minorHAnsi" w:hAnsiTheme="minorHAnsi" w:cstheme="minorHAnsi"/>
            <w:b/>
            <w:bCs/>
            <w:color w:val="auto"/>
            <w:sz w:val="36"/>
            <w:szCs w:val="36"/>
            <w:lang w:val="el-GR"/>
          </w:rPr>
          <w:delText xml:space="preserve"> </w:delText>
        </w:r>
      </w:del>
      <w:r w:rsidRPr="00F42DC4">
        <w:rPr>
          <w:rFonts w:asciiTheme="minorHAnsi" w:hAnsiTheme="minorHAnsi" w:cstheme="minorHAnsi"/>
          <w:b/>
          <w:bCs/>
          <w:color w:val="auto"/>
          <w:sz w:val="36"/>
          <w:szCs w:val="36"/>
          <w:lang w:val="el-GR"/>
        </w:rPr>
        <w:t xml:space="preserve">Ανάλυση πειραμάτων </w:t>
      </w:r>
    </w:p>
    <w:p w14:paraId="37C50140" w14:textId="3237A605" w:rsidR="00582156" w:rsidRPr="00B87A97" w:rsidRDefault="00582156" w:rsidP="00582156">
      <w:pPr>
        <w:spacing w:after="0" w:line="240" w:lineRule="auto"/>
        <w:rPr>
          <w:rFonts w:eastAsia="Times New Roman" w:cstheme="minorHAnsi"/>
          <w:sz w:val="24"/>
          <w:szCs w:val="24"/>
          <w:lang w:val="el-GR"/>
        </w:rPr>
      </w:pPr>
      <w:r w:rsidRPr="00B87A97">
        <w:rPr>
          <w:rFonts w:eastAsia="Times New Roman" w:cstheme="minorHAnsi"/>
          <w:sz w:val="24"/>
          <w:szCs w:val="24"/>
          <w:lang w:val="el-GR"/>
        </w:rPr>
        <w:t xml:space="preserve">Το </w:t>
      </w:r>
      <w:r>
        <w:rPr>
          <w:rFonts w:eastAsia="Times New Roman" w:cstheme="minorHAnsi"/>
          <w:sz w:val="24"/>
          <w:szCs w:val="24"/>
          <w:lang w:val="el-GR"/>
        </w:rPr>
        <w:t>πρώτο</w:t>
      </w:r>
      <w:r w:rsidRPr="00B87A97">
        <w:rPr>
          <w:rFonts w:eastAsia="Times New Roman" w:cstheme="minorHAnsi"/>
          <w:sz w:val="24"/>
          <w:szCs w:val="24"/>
          <w:lang w:val="el-GR"/>
        </w:rPr>
        <w:t xml:space="preserve"> πείραμα σχετίζεται με τον μέσο όρο </w:t>
      </w:r>
      <w:r w:rsidRPr="00B87A97">
        <w:rPr>
          <w:rFonts w:eastAsia="Times New Roman" w:cstheme="minorHAnsi"/>
          <w:sz w:val="24"/>
          <w:szCs w:val="24"/>
        </w:rPr>
        <w:t>hashtags</w:t>
      </w:r>
      <w:r w:rsidRPr="00B87A97">
        <w:rPr>
          <w:rFonts w:eastAsia="Times New Roman" w:cstheme="minorHAnsi"/>
          <w:sz w:val="24"/>
          <w:szCs w:val="24"/>
          <w:lang w:val="el-GR"/>
        </w:rPr>
        <w:t xml:space="preserve"> ανά δημοσίευση για κάθε </w:t>
      </w:r>
      <w:del w:id="3482"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483" w:author="GEORGILAS STYLIANOS" w:date="2021-08-07T14:19:00Z">
        <w:r w:rsidR="0092709A">
          <w:rPr>
            <w:sz w:val="24"/>
            <w:szCs w:val="24"/>
            <w:lang w:val="el-GR"/>
          </w:rPr>
          <w:t>ΚΔ</w:t>
        </w:r>
      </w:ins>
      <w:r w:rsidRPr="00B87A97">
        <w:rPr>
          <w:rFonts w:eastAsia="Times New Roman" w:cstheme="minorHAnsi"/>
          <w:sz w:val="24"/>
          <w:szCs w:val="24"/>
          <w:lang w:val="el-GR"/>
        </w:rPr>
        <w:t xml:space="preserve"> Τρέξαμε το πείραμα τέσσερις φορές, μία για όλους τους χρήστες και τις υπόλοιπες τρεις με κάθε ομάδα ξεχωριστά με τα αποτελέσματα να εμφανίζονται στην </w:t>
      </w:r>
      <w:r>
        <w:rPr>
          <w:rFonts w:eastAsia="Times New Roman" w:cstheme="minorHAnsi"/>
          <w:sz w:val="24"/>
          <w:szCs w:val="24"/>
          <w:lang w:val="el-GR"/>
        </w:rPr>
        <w:fldChar w:fldCharType="begin"/>
      </w:r>
      <w:r>
        <w:rPr>
          <w:rFonts w:eastAsia="Times New Roman" w:cstheme="minorHAnsi"/>
          <w:sz w:val="24"/>
          <w:szCs w:val="24"/>
          <w:lang w:val="el-GR"/>
        </w:rPr>
        <w:instrText xml:space="preserve"> REF _Ref78603798 \h </w:instrText>
      </w:r>
      <w:r>
        <w:rPr>
          <w:rFonts w:eastAsia="Times New Roman" w:cstheme="minorHAnsi"/>
          <w:sz w:val="24"/>
          <w:szCs w:val="24"/>
          <w:lang w:val="el-GR"/>
        </w:rPr>
      </w:r>
      <w:r>
        <w:rPr>
          <w:rFonts w:eastAsia="Times New Roman" w:cstheme="minorHAnsi"/>
          <w:sz w:val="24"/>
          <w:szCs w:val="24"/>
          <w:lang w:val="el-GR"/>
        </w:rPr>
        <w:fldChar w:fldCharType="separate"/>
      </w:r>
      <w:r w:rsidRPr="00582156">
        <w:rPr>
          <w:b/>
          <w:bCs/>
          <w:sz w:val="24"/>
          <w:szCs w:val="24"/>
          <w:lang w:val="el-GR"/>
        </w:rPr>
        <w:t xml:space="preserve">Εικόνα </w:t>
      </w:r>
      <w:r w:rsidRPr="00582156">
        <w:rPr>
          <w:b/>
          <w:bCs/>
          <w:noProof/>
          <w:sz w:val="24"/>
          <w:szCs w:val="24"/>
          <w:lang w:val="el-GR"/>
        </w:rPr>
        <w:t>92</w:t>
      </w:r>
      <w:r>
        <w:rPr>
          <w:rFonts w:eastAsia="Times New Roman" w:cstheme="minorHAnsi"/>
          <w:sz w:val="24"/>
          <w:szCs w:val="24"/>
          <w:lang w:val="el-GR"/>
        </w:rPr>
        <w:fldChar w:fldCharType="end"/>
      </w:r>
      <w:r w:rsidRPr="00B87A97">
        <w:rPr>
          <w:rFonts w:eastAsia="Times New Roman" w:cstheme="minorHAnsi"/>
          <w:sz w:val="24"/>
          <w:szCs w:val="24"/>
          <w:lang w:val="el-GR"/>
        </w:rPr>
        <w:t>.</w:t>
      </w:r>
      <w:ins w:id="3484" w:author="GEORGILAS STYLIANOS" w:date="2021-08-07T22:27:00Z">
        <w:r w:rsidR="00392894">
          <w:rPr>
            <w:rFonts w:eastAsia="Times New Roman" w:cstheme="minorHAnsi"/>
            <w:sz w:val="24"/>
            <w:szCs w:val="24"/>
            <w:lang w:val="el-GR"/>
          </w:rPr>
          <w:t xml:space="preserve"> Στον κάθετο άξονα παρουσιάζονται οι μέσοι όροι </w:t>
        </w:r>
        <w:r w:rsidR="00392894">
          <w:rPr>
            <w:rFonts w:eastAsia="Times New Roman" w:cstheme="minorHAnsi"/>
            <w:sz w:val="24"/>
            <w:szCs w:val="24"/>
          </w:rPr>
          <w:t>hashtags</w:t>
        </w:r>
        <w:r w:rsidR="00392894" w:rsidRPr="00392894">
          <w:rPr>
            <w:rFonts w:eastAsia="Times New Roman" w:cstheme="minorHAnsi"/>
            <w:sz w:val="24"/>
            <w:szCs w:val="24"/>
            <w:lang w:val="el-GR"/>
            <w:rPrChange w:id="3485" w:author="GEORGILAS STYLIANOS" w:date="2021-08-07T22:27:00Z">
              <w:rPr>
                <w:rFonts w:eastAsia="Times New Roman" w:cstheme="minorHAnsi"/>
                <w:sz w:val="24"/>
                <w:szCs w:val="24"/>
              </w:rPr>
            </w:rPrChange>
          </w:rPr>
          <w:t xml:space="preserve"> </w:t>
        </w:r>
        <w:r w:rsidR="00392894">
          <w:rPr>
            <w:rFonts w:eastAsia="Times New Roman" w:cstheme="minorHAnsi"/>
            <w:sz w:val="24"/>
            <w:szCs w:val="24"/>
            <w:lang w:val="el-GR"/>
          </w:rPr>
          <w:t>ανά δημοσίευση, ενώ στον οριζόντιο άξονα παρουσιάζονται οι τέσσερις διαφορετικ</w:t>
        </w:r>
      </w:ins>
      <w:ins w:id="3486" w:author="GEORGILAS STYLIANOS" w:date="2021-08-07T22:28:00Z">
        <w:r w:rsidR="00392894">
          <w:rPr>
            <w:rFonts w:eastAsia="Times New Roman" w:cstheme="minorHAnsi"/>
            <w:sz w:val="24"/>
            <w:szCs w:val="24"/>
            <w:lang w:val="el-GR"/>
          </w:rPr>
          <w:t xml:space="preserve">ές κατηγορίες. Με μπλε στήλες παρουσιάζεται το </w:t>
        </w:r>
        <w:r w:rsidR="00392894">
          <w:rPr>
            <w:rFonts w:eastAsia="Times New Roman" w:cstheme="minorHAnsi"/>
            <w:sz w:val="24"/>
            <w:szCs w:val="24"/>
          </w:rPr>
          <w:lastRenderedPageBreak/>
          <w:t>Twitter</w:t>
        </w:r>
        <w:r w:rsidR="00392894" w:rsidRPr="00392894">
          <w:rPr>
            <w:rFonts w:eastAsia="Times New Roman" w:cstheme="minorHAnsi"/>
            <w:sz w:val="24"/>
            <w:szCs w:val="24"/>
            <w:lang w:val="el-GR"/>
            <w:rPrChange w:id="3487" w:author="GEORGILAS STYLIANOS" w:date="2021-08-07T22:28:00Z">
              <w:rPr>
                <w:rFonts w:eastAsia="Times New Roman" w:cstheme="minorHAnsi"/>
                <w:sz w:val="24"/>
                <w:szCs w:val="24"/>
              </w:rPr>
            </w:rPrChange>
          </w:rPr>
          <w:t xml:space="preserve">, </w:t>
        </w:r>
        <w:r w:rsidR="00392894">
          <w:rPr>
            <w:rFonts w:eastAsia="Times New Roman" w:cstheme="minorHAnsi"/>
            <w:sz w:val="24"/>
            <w:szCs w:val="24"/>
            <w:lang w:val="el-GR"/>
          </w:rPr>
          <w:t xml:space="preserve">με πορτοκαλί το </w:t>
        </w:r>
        <w:r w:rsidR="00392894">
          <w:rPr>
            <w:rFonts w:eastAsia="Times New Roman" w:cstheme="minorHAnsi"/>
            <w:sz w:val="24"/>
            <w:szCs w:val="24"/>
          </w:rPr>
          <w:t>Facebook</w:t>
        </w:r>
        <w:r w:rsidR="00392894" w:rsidRPr="00392894">
          <w:rPr>
            <w:rFonts w:eastAsia="Times New Roman" w:cstheme="minorHAnsi"/>
            <w:sz w:val="24"/>
            <w:szCs w:val="24"/>
            <w:lang w:val="el-GR"/>
            <w:rPrChange w:id="3488" w:author="GEORGILAS STYLIANOS" w:date="2021-08-07T22:28:00Z">
              <w:rPr>
                <w:rFonts w:eastAsia="Times New Roman" w:cstheme="minorHAnsi"/>
                <w:sz w:val="24"/>
                <w:szCs w:val="24"/>
              </w:rPr>
            </w:rPrChange>
          </w:rPr>
          <w:t xml:space="preserve"> </w:t>
        </w:r>
        <w:r w:rsidR="00392894">
          <w:rPr>
            <w:rFonts w:eastAsia="Times New Roman" w:cstheme="minorHAnsi"/>
            <w:sz w:val="24"/>
            <w:szCs w:val="24"/>
            <w:lang w:val="el-GR"/>
          </w:rPr>
          <w:t xml:space="preserve">και με γκρι το </w:t>
        </w:r>
        <w:r w:rsidR="00392894">
          <w:rPr>
            <w:rFonts w:eastAsia="Times New Roman" w:cstheme="minorHAnsi"/>
            <w:sz w:val="24"/>
            <w:szCs w:val="24"/>
          </w:rPr>
          <w:t>Instagram</w:t>
        </w:r>
        <w:r w:rsidR="00392894" w:rsidRPr="00392894">
          <w:rPr>
            <w:rFonts w:eastAsia="Times New Roman" w:cstheme="minorHAnsi"/>
            <w:sz w:val="24"/>
            <w:szCs w:val="24"/>
            <w:lang w:val="el-GR"/>
            <w:rPrChange w:id="3489" w:author="GEORGILAS STYLIANOS" w:date="2021-08-07T22:28:00Z">
              <w:rPr>
                <w:rFonts w:eastAsia="Times New Roman" w:cstheme="minorHAnsi"/>
                <w:sz w:val="24"/>
                <w:szCs w:val="24"/>
              </w:rPr>
            </w:rPrChange>
          </w:rPr>
          <w:t>.</w:t>
        </w:r>
      </w:ins>
      <w:r w:rsidRPr="00B87A97">
        <w:rPr>
          <w:rFonts w:eastAsia="Times New Roman" w:cstheme="minorHAnsi"/>
          <w:sz w:val="24"/>
          <w:szCs w:val="24"/>
          <w:lang w:val="el-GR"/>
        </w:rPr>
        <w:t xml:space="preserve"> Παρατηρούμε πως οι χρήστες που ασκούν </w:t>
      </w:r>
      <w:ins w:id="3490" w:author="GEORGILAS STYLIANOS" w:date="2021-08-07T22:30:00Z">
        <w:r w:rsidR="00392894">
          <w:rPr>
            <w:rFonts w:eastAsia="Times New Roman" w:cstheme="minorHAnsi"/>
            <w:sz w:val="24"/>
            <w:szCs w:val="24"/>
            <w:lang w:val="el-GR"/>
          </w:rPr>
          <w:t>Μ</w:t>
        </w:r>
      </w:ins>
      <w:del w:id="3491" w:author="GEORGILAS STYLIANOS" w:date="2021-08-07T22:30:00Z">
        <w:r w:rsidRPr="00B87A97" w:rsidDel="00392894">
          <w:rPr>
            <w:rFonts w:eastAsia="Times New Roman" w:cstheme="minorHAnsi"/>
            <w:sz w:val="24"/>
            <w:szCs w:val="24"/>
            <w:lang w:val="el-GR"/>
          </w:rPr>
          <w:delText>μ</w:delText>
        </w:r>
      </w:del>
      <w:r w:rsidRPr="00B87A97">
        <w:rPr>
          <w:rFonts w:eastAsia="Times New Roman" w:cstheme="minorHAnsi"/>
          <w:sz w:val="24"/>
          <w:szCs w:val="24"/>
          <w:lang w:val="el-GR"/>
        </w:rPr>
        <w:t xml:space="preserve">έτρια </w:t>
      </w:r>
      <w:r>
        <w:rPr>
          <w:rFonts w:ascii="Calibri" w:eastAsia="Calibri" w:hAnsi="Calibri" w:cs="Calibri"/>
          <w:bCs/>
          <w:sz w:val="24"/>
          <w:szCs w:val="24"/>
          <w:lang w:val="el-GR"/>
        </w:rPr>
        <w:t>Κ</w:t>
      </w:r>
      <w:del w:id="3492" w:author="Razis" w:date="2021-08-01T14:02:00Z">
        <w:r w:rsidDel="00CB377A">
          <w:rPr>
            <w:rFonts w:ascii="Calibri" w:eastAsia="Calibri" w:hAnsi="Calibri" w:cs="Calibri"/>
            <w:bCs/>
            <w:sz w:val="24"/>
            <w:szCs w:val="24"/>
            <w:lang w:val="el-GR"/>
          </w:rPr>
          <w:delText>.</w:delText>
        </w:r>
      </w:del>
      <w:r>
        <w:rPr>
          <w:rFonts w:ascii="Calibri" w:eastAsia="Calibri" w:hAnsi="Calibri" w:cs="Calibri"/>
          <w:bCs/>
          <w:sz w:val="24"/>
          <w:szCs w:val="24"/>
          <w:lang w:val="el-GR"/>
        </w:rPr>
        <w:t>Ε</w:t>
      </w:r>
      <w:del w:id="3493" w:author="Razis" w:date="2021-08-01T14:02:00Z">
        <w:r w:rsidDel="00CB377A">
          <w:rPr>
            <w:rFonts w:ascii="Calibri" w:eastAsia="Calibri" w:hAnsi="Calibri" w:cs="Calibri"/>
            <w:bCs/>
            <w:sz w:val="24"/>
            <w:szCs w:val="24"/>
            <w:lang w:val="el-GR"/>
          </w:rPr>
          <w:delText xml:space="preserve">. </w:delText>
        </w:r>
      </w:del>
      <w:r w:rsidRPr="00B87A97">
        <w:rPr>
          <w:rFonts w:eastAsia="Times New Roman" w:cstheme="minorHAnsi"/>
          <w:sz w:val="24"/>
          <w:szCs w:val="24"/>
          <w:lang w:val="el-GR"/>
        </w:rPr>
        <w:t>, χρησιμοποιούν</w:t>
      </w:r>
      <w:ins w:id="3494" w:author="GEORGILAS STYLIANOS" w:date="2021-08-07T22:29:00Z">
        <w:r w:rsidR="00392894" w:rsidRPr="00392894">
          <w:rPr>
            <w:rFonts w:eastAsia="Times New Roman" w:cstheme="minorHAnsi"/>
            <w:sz w:val="24"/>
            <w:szCs w:val="24"/>
            <w:lang w:val="el-GR"/>
            <w:rPrChange w:id="3495" w:author="GEORGILAS STYLIANOS" w:date="2021-08-07T22:29:00Z">
              <w:rPr>
                <w:rFonts w:eastAsia="Times New Roman" w:cstheme="minorHAnsi"/>
                <w:sz w:val="24"/>
                <w:szCs w:val="24"/>
              </w:rPr>
            </w:rPrChange>
          </w:rPr>
          <w:t xml:space="preserve"> 3,27 </w:t>
        </w:r>
        <w:r w:rsidR="00392894">
          <w:rPr>
            <w:rFonts w:eastAsia="Times New Roman" w:cstheme="minorHAnsi"/>
            <w:sz w:val="24"/>
            <w:szCs w:val="24"/>
          </w:rPr>
          <w:t>hashtags</w:t>
        </w:r>
        <w:r w:rsidR="00392894" w:rsidRPr="00392894">
          <w:rPr>
            <w:rFonts w:eastAsia="Times New Roman" w:cstheme="minorHAnsi"/>
            <w:sz w:val="24"/>
            <w:szCs w:val="24"/>
            <w:lang w:val="el-GR"/>
            <w:rPrChange w:id="3496" w:author="GEORGILAS STYLIANOS" w:date="2021-08-07T22:29:00Z">
              <w:rPr>
                <w:rFonts w:eastAsia="Times New Roman" w:cstheme="minorHAnsi"/>
                <w:sz w:val="24"/>
                <w:szCs w:val="24"/>
              </w:rPr>
            </w:rPrChange>
          </w:rPr>
          <w:t xml:space="preserve"> </w:t>
        </w:r>
        <w:r w:rsidR="00392894">
          <w:rPr>
            <w:rFonts w:eastAsia="Times New Roman" w:cstheme="minorHAnsi"/>
            <w:sz w:val="24"/>
            <w:szCs w:val="24"/>
            <w:lang w:val="el-GR"/>
          </w:rPr>
          <w:t>ανά δημοσίευση</w:t>
        </w:r>
      </w:ins>
      <w:ins w:id="3497" w:author="GEORGILAS STYLIANOS" w:date="2021-08-07T22:30:00Z">
        <w:r w:rsidR="00392894">
          <w:rPr>
            <w:rFonts w:eastAsia="Times New Roman" w:cstheme="minorHAnsi"/>
            <w:sz w:val="24"/>
            <w:szCs w:val="24"/>
            <w:lang w:val="el-GR"/>
          </w:rPr>
          <w:t xml:space="preserve"> στο </w:t>
        </w:r>
        <w:r w:rsidR="00392894">
          <w:rPr>
            <w:rFonts w:eastAsia="Times New Roman" w:cstheme="minorHAnsi"/>
            <w:sz w:val="24"/>
            <w:szCs w:val="24"/>
          </w:rPr>
          <w:t>Instagram</w:t>
        </w:r>
      </w:ins>
      <w:ins w:id="3498" w:author="GEORGILAS STYLIANOS" w:date="2021-08-07T22:29:00Z">
        <w:r w:rsidR="00392894">
          <w:rPr>
            <w:rFonts w:eastAsia="Times New Roman" w:cstheme="minorHAnsi"/>
            <w:sz w:val="24"/>
            <w:szCs w:val="24"/>
            <w:lang w:val="el-GR"/>
          </w:rPr>
          <w:t xml:space="preserve">, </w:t>
        </w:r>
      </w:ins>
      <w:ins w:id="3499" w:author="GEORGILAS STYLIANOS" w:date="2021-08-07T22:30:00Z">
        <w:r w:rsidR="00392894">
          <w:rPr>
            <w:rFonts w:eastAsia="Times New Roman" w:cstheme="minorHAnsi"/>
            <w:sz w:val="24"/>
            <w:szCs w:val="24"/>
            <w:lang w:val="el-GR"/>
          </w:rPr>
          <w:t xml:space="preserve">32% πιο πάνω από τον αντίστοιχο μέσο όρο της Υψηλής ΚΕ </w:t>
        </w:r>
      </w:ins>
      <w:ins w:id="3500" w:author="GEORGILAS STYLIANOS" w:date="2021-08-07T22:31:00Z">
        <w:r w:rsidR="00392894">
          <w:rPr>
            <w:rFonts w:eastAsia="Times New Roman" w:cstheme="minorHAnsi"/>
            <w:sz w:val="24"/>
            <w:szCs w:val="24"/>
            <w:lang w:val="el-GR"/>
          </w:rPr>
          <w:t>και 80% πάνω από την ομάδα της Υψηλής ΚΕ.</w:t>
        </w:r>
      </w:ins>
      <w:ins w:id="3501" w:author="GEORGILAS STYLIANOS" w:date="2021-08-07T22:30:00Z">
        <w:r w:rsidR="00392894" w:rsidRPr="00392894">
          <w:rPr>
            <w:rFonts w:eastAsia="Times New Roman" w:cstheme="minorHAnsi"/>
            <w:sz w:val="24"/>
            <w:szCs w:val="24"/>
            <w:lang w:val="el-GR"/>
            <w:rPrChange w:id="3502" w:author="GEORGILAS STYLIANOS" w:date="2021-08-07T22:30:00Z">
              <w:rPr>
                <w:rFonts w:eastAsia="Times New Roman" w:cstheme="minorHAnsi"/>
                <w:sz w:val="24"/>
                <w:szCs w:val="24"/>
              </w:rPr>
            </w:rPrChange>
          </w:rPr>
          <w:t xml:space="preserve"> </w:t>
        </w:r>
      </w:ins>
      <w:del w:id="3503" w:author="GEORGILAS STYLIANOS" w:date="2021-08-07T22:29:00Z">
        <w:r w:rsidRPr="00B87A97" w:rsidDel="00392894">
          <w:rPr>
            <w:rFonts w:eastAsia="Times New Roman" w:cstheme="minorHAnsi"/>
            <w:sz w:val="24"/>
            <w:szCs w:val="24"/>
            <w:lang w:val="el-GR"/>
          </w:rPr>
          <w:delText xml:space="preserve"> </w:delText>
        </w:r>
        <w:commentRangeStart w:id="3504"/>
        <w:commentRangeStart w:id="3505"/>
        <w:r w:rsidRPr="00B87A97" w:rsidDel="00392894">
          <w:rPr>
            <w:rFonts w:eastAsia="Times New Roman" w:cstheme="minorHAnsi"/>
            <w:sz w:val="24"/>
            <w:szCs w:val="24"/>
            <w:lang w:val="el-GR"/>
          </w:rPr>
          <w:delText xml:space="preserve">περισσότερα </w:delText>
        </w:r>
        <w:r w:rsidRPr="00B87A97" w:rsidDel="00392894">
          <w:rPr>
            <w:rFonts w:eastAsia="Times New Roman" w:cstheme="minorHAnsi"/>
            <w:sz w:val="24"/>
            <w:szCs w:val="24"/>
          </w:rPr>
          <w:delText>hashtags</w:delText>
        </w:r>
        <w:r w:rsidRPr="00B87A97" w:rsidDel="00392894">
          <w:rPr>
            <w:rFonts w:eastAsia="Times New Roman" w:cstheme="minorHAnsi"/>
            <w:sz w:val="24"/>
            <w:szCs w:val="24"/>
            <w:lang w:val="el-GR"/>
          </w:rPr>
          <w:delText xml:space="preserve"> στο </w:delText>
        </w:r>
        <w:r w:rsidRPr="00B87A97" w:rsidDel="00392894">
          <w:rPr>
            <w:rFonts w:eastAsia="Times New Roman" w:cstheme="minorHAnsi"/>
            <w:sz w:val="24"/>
            <w:szCs w:val="24"/>
          </w:rPr>
          <w:delText>Instagram</w:delText>
        </w:r>
        <w:r w:rsidRPr="00B87A97" w:rsidDel="00392894">
          <w:rPr>
            <w:rFonts w:eastAsia="Times New Roman" w:cstheme="minorHAnsi"/>
            <w:sz w:val="24"/>
            <w:szCs w:val="24"/>
            <w:lang w:val="el-GR"/>
          </w:rPr>
          <w:delText xml:space="preserve"> </w:delText>
        </w:r>
        <w:commentRangeEnd w:id="3504"/>
        <w:r w:rsidR="00CB377A" w:rsidDel="00392894">
          <w:rPr>
            <w:rStyle w:val="CommentReference"/>
          </w:rPr>
          <w:commentReference w:id="3504"/>
        </w:r>
      </w:del>
      <w:commentRangeEnd w:id="3505"/>
      <w:r w:rsidR="00FF120F">
        <w:rPr>
          <w:rStyle w:val="CommentReference"/>
        </w:rPr>
        <w:commentReference w:id="3505"/>
      </w:r>
      <w:del w:id="3506" w:author="GEORGILAS STYLIANOS" w:date="2021-08-07T22:29:00Z">
        <w:r w:rsidRPr="00B87A97" w:rsidDel="00392894">
          <w:rPr>
            <w:rFonts w:eastAsia="Times New Roman" w:cstheme="minorHAnsi"/>
            <w:sz w:val="24"/>
            <w:szCs w:val="24"/>
            <w:lang w:val="el-GR"/>
          </w:rPr>
          <w:delText>από τις άλλες δύο ομάδες</w:delText>
        </w:r>
      </w:del>
      <w:r w:rsidRPr="00B87A97">
        <w:rPr>
          <w:rFonts w:eastAsia="Times New Roman" w:cstheme="minorHAnsi"/>
          <w:sz w:val="24"/>
          <w:szCs w:val="24"/>
          <w:lang w:val="el-GR"/>
        </w:rPr>
        <w:t xml:space="preserve">. Ακόμη, οι χρήστες με </w:t>
      </w:r>
      <w:ins w:id="3507" w:author="GEORGILAS STYLIANOS" w:date="2021-08-07T22:31:00Z">
        <w:r w:rsidR="00392894">
          <w:rPr>
            <w:rFonts w:eastAsia="Times New Roman" w:cstheme="minorHAnsi"/>
            <w:sz w:val="24"/>
            <w:szCs w:val="24"/>
            <w:lang w:val="el-GR"/>
          </w:rPr>
          <w:t>Υ</w:t>
        </w:r>
      </w:ins>
      <w:del w:id="3508" w:author="GEORGILAS STYLIANOS" w:date="2021-08-07T22:31:00Z">
        <w:r w:rsidRPr="00B87A97" w:rsidDel="00392894">
          <w:rPr>
            <w:rFonts w:eastAsia="Times New Roman" w:cstheme="minorHAnsi"/>
            <w:sz w:val="24"/>
            <w:szCs w:val="24"/>
            <w:lang w:val="el-GR"/>
          </w:rPr>
          <w:delText>υ</w:delText>
        </w:r>
      </w:del>
      <w:r w:rsidRPr="00B87A97">
        <w:rPr>
          <w:rFonts w:eastAsia="Times New Roman" w:cstheme="minorHAnsi"/>
          <w:sz w:val="24"/>
          <w:szCs w:val="24"/>
          <w:lang w:val="el-GR"/>
        </w:rPr>
        <w:t xml:space="preserve">ψηλή </w:t>
      </w:r>
      <w:ins w:id="3509" w:author="GEORGILAS STYLIANOS" w:date="2021-08-07T22:31:00Z">
        <w:r w:rsidR="00392894">
          <w:rPr>
            <w:rFonts w:eastAsia="Times New Roman" w:cstheme="minorHAnsi"/>
            <w:sz w:val="24"/>
            <w:szCs w:val="24"/>
            <w:lang w:val="el-GR"/>
          </w:rPr>
          <w:t>Ε</w:t>
        </w:r>
      </w:ins>
      <w:del w:id="3510" w:author="GEORGILAS STYLIANOS" w:date="2021-08-07T22:31:00Z">
        <w:r w:rsidRPr="00B87A97" w:rsidDel="00392894">
          <w:rPr>
            <w:rFonts w:eastAsia="Times New Roman" w:cstheme="minorHAnsi"/>
            <w:sz w:val="24"/>
            <w:szCs w:val="24"/>
            <w:lang w:val="el-GR"/>
          </w:rPr>
          <w:delText>ε</w:delText>
        </w:r>
      </w:del>
      <w:r w:rsidRPr="00B87A97">
        <w:rPr>
          <w:rFonts w:eastAsia="Times New Roman" w:cstheme="minorHAnsi"/>
          <w:sz w:val="24"/>
          <w:szCs w:val="24"/>
          <w:lang w:val="el-GR"/>
        </w:rPr>
        <w:t xml:space="preserve">πιρροή χρησιμοποιούν </w:t>
      </w:r>
      <w:del w:id="3511" w:author="GEORGILAS STYLIANOS" w:date="2021-08-07T22:31:00Z">
        <w:r w:rsidRPr="00B87A97" w:rsidDel="00392894">
          <w:rPr>
            <w:rFonts w:eastAsia="Times New Roman" w:cstheme="minorHAnsi"/>
            <w:sz w:val="24"/>
            <w:szCs w:val="24"/>
            <w:lang w:val="el-GR"/>
          </w:rPr>
          <w:delText xml:space="preserve">περισσότερα </w:delText>
        </w:r>
      </w:del>
      <w:ins w:id="3512" w:author="GEORGILAS STYLIANOS" w:date="2021-08-07T22:31:00Z">
        <w:r w:rsidR="00392894">
          <w:rPr>
            <w:rFonts w:eastAsia="Times New Roman" w:cstheme="minorHAnsi"/>
            <w:sz w:val="24"/>
            <w:szCs w:val="24"/>
            <w:lang w:val="el-GR"/>
          </w:rPr>
          <w:t>0,67</w:t>
        </w:r>
        <w:r w:rsidR="00392894" w:rsidRPr="00B87A97">
          <w:rPr>
            <w:rFonts w:eastAsia="Times New Roman" w:cstheme="minorHAnsi"/>
            <w:sz w:val="24"/>
            <w:szCs w:val="24"/>
            <w:lang w:val="el-GR"/>
          </w:rPr>
          <w:t xml:space="preserve"> </w:t>
        </w:r>
      </w:ins>
      <w:r w:rsidRPr="00B87A97">
        <w:rPr>
          <w:rFonts w:eastAsia="Times New Roman" w:cstheme="minorHAnsi"/>
          <w:sz w:val="24"/>
          <w:szCs w:val="24"/>
        </w:rPr>
        <w:t>hashtags</w:t>
      </w:r>
      <w:ins w:id="3513" w:author="GEORGILAS STYLIANOS" w:date="2021-08-07T22:31:00Z">
        <w:r w:rsidR="00392894">
          <w:rPr>
            <w:rFonts w:eastAsia="Times New Roman" w:cstheme="minorHAnsi"/>
            <w:sz w:val="24"/>
            <w:szCs w:val="24"/>
            <w:lang w:val="el-GR"/>
          </w:rPr>
          <w:t xml:space="preserve"> ανά δημοσίευση</w:t>
        </w:r>
      </w:ins>
      <w:r w:rsidRPr="00B87A97">
        <w:rPr>
          <w:rFonts w:eastAsia="Times New Roman" w:cstheme="minorHAnsi"/>
          <w:sz w:val="24"/>
          <w:szCs w:val="24"/>
          <w:lang w:val="el-GR"/>
        </w:rPr>
        <w:t xml:space="preserve"> στο </w:t>
      </w:r>
      <w:r w:rsidRPr="00B87A97">
        <w:rPr>
          <w:rFonts w:eastAsia="Times New Roman" w:cstheme="minorHAnsi"/>
          <w:sz w:val="24"/>
          <w:szCs w:val="24"/>
        </w:rPr>
        <w:t>Twitter</w:t>
      </w:r>
      <w:ins w:id="3514" w:author="GEORGILAS STYLIANOS" w:date="2021-08-07T22:32:00Z">
        <w:r w:rsidR="00392894">
          <w:rPr>
            <w:rFonts w:eastAsia="Times New Roman" w:cstheme="minorHAnsi"/>
            <w:sz w:val="24"/>
            <w:szCs w:val="24"/>
            <w:lang w:val="el-GR"/>
          </w:rPr>
          <w:t xml:space="preserve">, 24% </w:t>
        </w:r>
      </w:ins>
      <w:ins w:id="3515" w:author="GEORGILAS STYLIANOS" w:date="2021-08-07T22:33:00Z">
        <w:r w:rsidR="00392894">
          <w:rPr>
            <w:rFonts w:eastAsia="Times New Roman" w:cstheme="minorHAnsi"/>
            <w:sz w:val="24"/>
            <w:szCs w:val="24"/>
            <w:lang w:val="el-GR"/>
          </w:rPr>
          <w:t xml:space="preserve">περισσότερα από την Μέτρια ΚΕ, και 36% από την </w:t>
        </w:r>
      </w:ins>
      <w:ins w:id="3516" w:author="GEORGILAS STYLIANOS" w:date="2021-08-07T22:34:00Z">
        <w:r w:rsidR="00392894">
          <w:rPr>
            <w:rFonts w:eastAsia="Times New Roman" w:cstheme="minorHAnsi"/>
            <w:sz w:val="24"/>
            <w:szCs w:val="24"/>
            <w:lang w:val="el-GR"/>
          </w:rPr>
          <w:t>τρίτη ομάδα της Πολύ Υψηλής ΚΕ.</w:t>
        </w:r>
      </w:ins>
      <w:del w:id="3517" w:author="GEORGILAS STYLIANOS" w:date="2021-08-07T22:32:00Z">
        <w:r w:rsidRPr="00B87A97" w:rsidDel="00392894">
          <w:rPr>
            <w:rFonts w:eastAsia="Times New Roman" w:cstheme="minorHAnsi"/>
            <w:sz w:val="24"/>
            <w:szCs w:val="24"/>
            <w:lang w:val="el-GR"/>
          </w:rPr>
          <w:delText xml:space="preserve"> σε σχέση με τους υπόλοιπους</w:delText>
        </w:r>
      </w:del>
      <w:r w:rsidRPr="00B87A97">
        <w:rPr>
          <w:rFonts w:eastAsia="Times New Roman" w:cstheme="minorHAnsi"/>
          <w:sz w:val="24"/>
          <w:szCs w:val="24"/>
          <w:lang w:val="el-GR"/>
        </w:rPr>
        <w:t xml:space="preserve">. Οι χρήστες με </w:t>
      </w:r>
      <w:ins w:id="3518" w:author="GEORGILAS STYLIANOS" w:date="2021-08-07T22:34:00Z">
        <w:r w:rsidR="00392894">
          <w:rPr>
            <w:rFonts w:eastAsia="Times New Roman" w:cstheme="minorHAnsi"/>
            <w:sz w:val="24"/>
            <w:szCs w:val="24"/>
            <w:lang w:val="el-GR"/>
          </w:rPr>
          <w:t>Π</w:t>
        </w:r>
      </w:ins>
      <w:del w:id="3519" w:author="GEORGILAS STYLIANOS" w:date="2021-08-07T22:34:00Z">
        <w:r w:rsidRPr="00B87A97" w:rsidDel="00392894">
          <w:rPr>
            <w:rFonts w:eastAsia="Times New Roman" w:cstheme="minorHAnsi"/>
            <w:sz w:val="24"/>
            <w:szCs w:val="24"/>
            <w:lang w:val="el-GR"/>
          </w:rPr>
          <w:delText>π</w:delText>
        </w:r>
      </w:del>
      <w:r w:rsidRPr="00B87A97">
        <w:rPr>
          <w:rFonts w:eastAsia="Times New Roman" w:cstheme="minorHAnsi"/>
          <w:sz w:val="24"/>
          <w:szCs w:val="24"/>
          <w:lang w:val="el-GR"/>
        </w:rPr>
        <w:t xml:space="preserve">ολύ </w:t>
      </w:r>
      <w:ins w:id="3520" w:author="GEORGILAS STYLIANOS" w:date="2021-08-07T22:34:00Z">
        <w:r w:rsidR="00392894">
          <w:rPr>
            <w:rFonts w:eastAsia="Times New Roman" w:cstheme="minorHAnsi"/>
            <w:sz w:val="24"/>
            <w:szCs w:val="24"/>
            <w:lang w:val="el-GR"/>
          </w:rPr>
          <w:t>Υ</w:t>
        </w:r>
      </w:ins>
      <w:del w:id="3521" w:author="GEORGILAS STYLIANOS" w:date="2021-08-07T22:34:00Z">
        <w:r w:rsidRPr="00B87A97" w:rsidDel="00392894">
          <w:rPr>
            <w:rFonts w:eastAsia="Times New Roman" w:cstheme="minorHAnsi"/>
            <w:sz w:val="24"/>
            <w:szCs w:val="24"/>
            <w:lang w:val="el-GR"/>
          </w:rPr>
          <w:delText>υ</w:delText>
        </w:r>
      </w:del>
      <w:r w:rsidRPr="00B87A97">
        <w:rPr>
          <w:rFonts w:eastAsia="Times New Roman" w:cstheme="minorHAnsi"/>
          <w:sz w:val="24"/>
          <w:szCs w:val="24"/>
          <w:lang w:val="el-GR"/>
        </w:rPr>
        <w:t xml:space="preserve">ψηλή </w:t>
      </w:r>
      <w:ins w:id="3522" w:author="GEORGILAS STYLIANOS" w:date="2021-08-07T22:34:00Z">
        <w:r w:rsidR="00392894">
          <w:rPr>
            <w:rFonts w:eastAsia="Times New Roman" w:cstheme="minorHAnsi"/>
            <w:sz w:val="24"/>
            <w:szCs w:val="24"/>
            <w:lang w:val="el-GR"/>
          </w:rPr>
          <w:t>ΚΕ</w:t>
        </w:r>
      </w:ins>
      <w:del w:id="3523" w:author="GEORGILAS STYLIANOS" w:date="2021-08-07T22:34:00Z">
        <w:r w:rsidRPr="00B87A97" w:rsidDel="00392894">
          <w:rPr>
            <w:rFonts w:eastAsia="Times New Roman" w:cstheme="minorHAnsi"/>
            <w:sz w:val="24"/>
            <w:szCs w:val="24"/>
            <w:lang w:val="el-GR"/>
          </w:rPr>
          <w:delText>επιρροή</w:delText>
        </w:r>
      </w:del>
      <w:r w:rsidRPr="00B87A97">
        <w:rPr>
          <w:rFonts w:eastAsia="Times New Roman" w:cstheme="minorHAnsi"/>
          <w:sz w:val="24"/>
          <w:szCs w:val="24"/>
          <w:lang w:val="el-GR"/>
        </w:rPr>
        <w:t xml:space="preserve"> τείνουν να κάνουν μέτρια χρήση των </w:t>
      </w:r>
      <w:r w:rsidRPr="00B87A97">
        <w:rPr>
          <w:rFonts w:eastAsia="Times New Roman" w:cstheme="minorHAnsi"/>
          <w:sz w:val="24"/>
          <w:szCs w:val="24"/>
        </w:rPr>
        <w:t>hashtags</w:t>
      </w:r>
      <w:r w:rsidRPr="00B87A97">
        <w:rPr>
          <w:rFonts w:eastAsia="Times New Roman" w:cstheme="minorHAnsi"/>
          <w:sz w:val="24"/>
          <w:szCs w:val="24"/>
          <w:lang w:val="el-GR"/>
        </w:rPr>
        <w:t xml:space="preserve"> σε όλα τα </w:t>
      </w:r>
      <w:del w:id="3524"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525" w:author="GEORGILAS STYLIANOS" w:date="2021-08-07T14:19:00Z">
        <w:r w:rsidR="0092709A">
          <w:rPr>
            <w:sz w:val="24"/>
            <w:szCs w:val="24"/>
            <w:lang w:val="el-GR"/>
          </w:rPr>
          <w:t>ΚΔ</w:t>
        </w:r>
      </w:ins>
      <w:r w:rsidRPr="00B87A97">
        <w:rPr>
          <w:rFonts w:eastAsia="Times New Roman" w:cstheme="minorHAnsi"/>
          <w:sz w:val="24"/>
          <w:szCs w:val="24"/>
          <w:lang w:val="el-GR"/>
        </w:rPr>
        <w:t xml:space="preserve"> και δεν υπερτερούν σε κάποια κατηγορία.</w:t>
      </w:r>
    </w:p>
    <w:p w14:paraId="2C1F265E" w14:textId="77777777" w:rsidR="00582156" w:rsidRDefault="00582156" w:rsidP="00582156">
      <w:pPr>
        <w:keepNext/>
        <w:jc w:val="center"/>
      </w:pPr>
      <w:r w:rsidRPr="00EB7454">
        <w:rPr>
          <w:rFonts w:ascii="Times New Roman" w:eastAsia="Times New Roman" w:hAnsi="Times New Roman" w:cs="Times New Roman"/>
          <w:noProof/>
          <w:sz w:val="24"/>
          <w:szCs w:val="24"/>
        </w:rPr>
        <w:drawing>
          <wp:inline distT="0" distB="0" distL="0" distR="0" wp14:anchorId="630874D8" wp14:editId="567761B4">
            <wp:extent cx="5476875" cy="3990975"/>
            <wp:effectExtent l="0" t="0" r="0" b="0"/>
            <wp:docPr id="131" name="Picture 131"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bar chart, waterfall 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76875" cy="3990975"/>
                    </a:xfrm>
                    <a:prstGeom prst="rect">
                      <a:avLst/>
                    </a:prstGeom>
                    <a:noFill/>
                    <a:ln>
                      <a:noFill/>
                    </a:ln>
                  </pic:spPr>
                </pic:pic>
              </a:graphicData>
            </a:graphic>
          </wp:inline>
        </w:drawing>
      </w:r>
    </w:p>
    <w:p w14:paraId="5E66412B" w14:textId="0D6DBD7D" w:rsidR="00582156" w:rsidRPr="00582156" w:rsidRDefault="00582156" w:rsidP="00582156">
      <w:pPr>
        <w:pStyle w:val="Caption"/>
        <w:jc w:val="center"/>
        <w:rPr>
          <w:b/>
          <w:bCs/>
          <w:color w:val="auto"/>
          <w:sz w:val="24"/>
          <w:szCs w:val="24"/>
        </w:rPr>
      </w:pPr>
      <w:bookmarkStart w:id="3526" w:name="_Ref78603798"/>
      <w:bookmarkStart w:id="3527" w:name="_Toc78604339"/>
      <w:r w:rsidRPr="00582156">
        <w:rPr>
          <w:b/>
          <w:bCs/>
          <w:color w:val="auto"/>
          <w:sz w:val="24"/>
          <w:szCs w:val="24"/>
        </w:rPr>
        <w:t xml:space="preserve">Εικόνα </w:t>
      </w:r>
      <w:r w:rsidRPr="00582156">
        <w:rPr>
          <w:b/>
          <w:bCs/>
          <w:color w:val="auto"/>
          <w:sz w:val="24"/>
          <w:szCs w:val="24"/>
        </w:rPr>
        <w:fldChar w:fldCharType="begin"/>
      </w:r>
      <w:r w:rsidRPr="00582156">
        <w:rPr>
          <w:b/>
          <w:bCs/>
          <w:color w:val="auto"/>
          <w:sz w:val="24"/>
          <w:szCs w:val="24"/>
        </w:rPr>
        <w:instrText xml:space="preserve"> SEQ Εικόνα \* ARABIC </w:instrText>
      </w:r>
      <w:r w:rsidRPr="00582156">
        <w:rPr>
          <w:b/>
          <w:bCs/>
          <w:color w:val="auto"/>
          <w:sz w:val="24"/>
          <w:szCs w:val="24"/>
        </w:rPr>
        <w:fldChar w:fldCharType="separate"/>
      </w:r>
      <w:r w:rsidRPr="00582156">
        <w:rPr>
          <w:b/>
          <w:bCs/>
          <w:noProof/>
          <w:color w:val="auto"/>
          <w:sz w:val="24"/>
          <w:szCs w:val="24"/>
        </w:rPr>
        <w:t>92</w:t>
      </w:r>
      <w:r w:rsidRPr="00582156">
        <w:rPr>
          <w:b/>
          <w:bCs/>
          <w:color w:val="auto"/>
          <w:sz w:val="24"/>
          <w:szCs w:val="24"/>
        </w:rPr>
        <w:fldChar w:fldCharType="end"/>
      </w:r>
      <w:bookmarkEnd w:id="3526"/>
      <w:r w:rsidRPr="00582156">
        <w:rPr>
          <w:b/>
          <w:bCs/>
          <w:color w:val="auto"/>
          <w:sz w:val="24"/>
          <w:szCs w:val="24"/>
        </w:rPr>
        <w:t>: Hashtags Per Post - Social Influence</w:t>
      </w:r>
      <w:bookmarkEnd w:id="3527"/>
    </w:p>
    <w:p w14:paraId="1C6C4A88" w14:textId="5A0085C6" w:rsidR="00A55E78" w:rsidRPr="00B87A97" w:rsidRDefault="00582156" w:rsidP="005A6464">
      <w:pPr>
        <w:rPr>
          <w:sz w:val="24"/>
          <w:szCs w:val="24"/>
          <w:lang w:val="el-GR"/>
        </w:rPr>
      </w:pPr>
      <w:r>
        <w:rPr>
          <w:sz w:val="24"/>
          <w:szCs w:val="24"/>
          <w:lang w:val="el-GR"/>
        </w:rPr>
        <w:t xml:space="preserve">Για το επόμενο πείραμα, </w:t>
      </w:r>
      <w:r w:rsidR="00A55E78" w:rsidRPr="00B87A97">
        <w:rPr>
          <w:sz w:val="24"/>
          <w:szCs w:val="24"/>
          <w:lang w:val="el-GR"/>
        </w:rPr>
        <w:t xml:space="preserve">κατατάξαμε τους χρήστες μας σε τρεις λίστες, μία για κάθε </w:t>
      </w:r>
      <w:del w:id="3528"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529" w:author="GEORGILAS STYLIANOS" w:date="2021-08-07T14:19:00Z">
        <w:r w:rsidR="0092709A">
          <w:rPr>
            <w:sz w:val="24"/>
            <w:szCs w:val="24"/>
            <w:lang w:val="el-GR"/>
          </w:rPr>
          <w:t>ΚΔ</w:t>
        </w:r>
      </w:ins>
      <w:r w:rsidR="005B7B70">
        <w:rPr>
          <w:sz w:val="24"/>
          <w:szCs w:val="24"/>
          <w:lang w:val="el-GR"/>
        </w:rPr>
        <w:t xml:space="preserve"> </w:t>
      </w:r>
      <w:r w:rsidR="00A55E78" w:rsidRPr="00B87A97">
        <w:rPr>
          <w:sz w:val="24"/>
          <w:szCs w:val="24"/>
          <w:lang w:val="el-GR"/>
        </w:rPr>
        <w:t xml:space="preserve">, με βάση το πλήθος των </w:t>
      </w:r>
      <w:r w:rsidR="00A55E78" w:rsidRPr="00B87A97">
        <w:rPr>
          <w:sz w:val="24"/>
          <w:szCs w:val="24"/>
        </w:rPr>
        <w:t>hashtags</w:t>
      </w:r>
      <w:r w:rsidR="00A55E78" w:rsidRPr="00B87A97">
        <w:rPr>
          <w:sz w:val="24"/>
          <w:szCs w:val="24"/>
          <w:lang w:val="el-GR"/>
        </w:rPr>
        <w:t xml:space="preserve"> που έχουν προσθέσει στις δημοσιεύσεις τους.</w:t>
      </w:r>
      <w:r w:rsidR="003430EB" w:rsidRPr="00B87A97">
        <w:rPr>
          <w:sz w:val="24"/>
          <w:szCs w:val="24"/>
          <w:lang w:val="el-GR"/>
        </w:rPr>
        <w:t xml:space="preserve"> Έπειτα, για κάθε χρήστη, υπολογίσαμε την απόλυτη διαφορά των θέσεων στις οποίες βρίσκεται. Τέλος υπολογίσαμε τους τρεις μέσους όρους αυτών των διαφορών </w:t>
      </w:r>
      <w:del w:id="3530" w:author="Razis" w:date="2021-08-01T14:03:00Z">
        <w:r w:rsidR="003430EB" w:rsidRPr="00B87A97" w:rsidDel="00CB377A">
          <w:rPr>
            <w:sz w:val="24"/>
            <w:szCs w:val="24"/>
            <w:lang w:val="el-GR"/>
          </w:rPr>
          <w:delText xml:space="preserve">τους </w:delText>
        </w:r>
      </w:del>
      <w:ins w:id="3531" w:author="Razis" w:date="2021-08-01T14:03:00Z">
        <w:r w:rsidR="00CB377A">
          <w:rPr>
            <w:sz w:val="24"/>
            <w:szCs w:val="24"/>
            <w:lang w:val="el-GR"/>
          </w:rPr>
          <w:t>οι</w:t>
        </w:r>
        <w:r w:rsidR="00CB377A" w:rsidRPr="00B87A97">
          <w:rPr>
            <w:sz w:val="24"/>
            <w:szCs w:val="24"/>
            <w:lang w:val="el-GR"/>
          </w:rPr>
          <w:t xml:space="preserve"> </w:t>
        </w:r>
      </w:ins>
      <w:r w:rsidR="003430EB" w:rsidRPr="00B87A97">
        <w:rPr>
          <w:sz w:val="24"/>
          <w:szCs w:val="24"/>
          <w:lang w:val="el-GR"/>
        </w:rPr>
        <w:t>οποίο</w:t>
      </w:r>
      <w:ins w:id="3532" w:author="Razis" w:date="2021-08-01T14:03:00Z">
        <w:r w:rsidR="00CB377A">
          <w:rPr>
            <w:sz w:val="24"/>
            <w:szCs w:val="24"/>
            <w:lang w:val="el-GR"/>
          </w:rPr>
          <w:t>ι</w:t>
        </w:r>
      </w:ins>
      <w:del w:id="3533" w:author="Razis" w:date="2021-08-01T14:03:00Z">
        <w:r w:rsidR="003430EB" w:rsidRPr="00B87A97" w:rsidDel="00CB377A">
          <w:rPr>
            <w:sz w:val="24"/>
            <w:szCs w:val="24"/>
            <w:lang w:val="el-GR"/>
          </w:rPr>
          <w:delText>υς</w:delText>
        </w:r>
      </w:del>
      <w:r w:rsidR="003430EB" w:rsidRPr="00B87A97">
        <w:rPr>
          <w:sz w:val="24"/>
          <w:szCs w:val="24"/>
          <w:lang w:val="el-GR"/>
        </w:rPr>
        <w:t xml:space="preserve"> μπορ</w:t>
      </w:r>
      <w:ins w:id="3534" w:author="Razis" w:date="2021-08-01T14:04:00Z">
        <w:r w:rsidR="00CB377A">
          <w:rPr>
            <w:sz w:val="24"/>
            <w:szCs w:val="24"/>
            <w:lang w:val="el-GR"/>
          </w:rPr>
          <w:t>ούν</w:t>
        </w:r>
      </w:ins>
      <w:del w:id="3535" w:author="Razis" w:date="2021-08-01T14:04:00Z">
        <w:r w:rsidR="003430EB" w:rsidRPr="00B87A97" w:rsidDel="00CB377A">
          <w:rPr>
            <w:sz w:val="24"/>
            <w:szCs w:val="24"/>
            <w:lang w:val="el-GR"/>
          </w:rPr>
          <w:delText>είτε</w:delText>
        </w:r>
      </w:del>
      <w:r w:rsidR="003430EB" w:rsidRPr="00B87A97">
        <w:rPr>
          <w:sz w:val="24"/>
          <w:szCs w:val="24"/>
          <w:lang w:val="el-GR"/>
        </w:rPr>
        <w:t xml:space="preserve"> να </w:t>
      </w:r>
      <w:del w:id="3536" w:author="Razis" w:date="2021-08-01T14:04:00Z">
        <w:r w:rsidR="003430EB" w:rsidRPr="00B87A97" w:rsidDel="00CB377A">
          <w:rPr>
            <w:sz w:val="24"/>
            <w:szCs w:val="24"/>
            <w:lang w:val="el-GR"/>
          </w:rPr>
          <w:delText xml:space="preserve">δείτε </w:delText>
        </w:r>
      </w:del>
      <w:ins w:id="3537" w:author="Razis" w:date="2021-08-01T14:04:00Z">
        <w:r w:rsidR="00CB377A">
          <w:rPr>
            <w:sz w:val="24"/>
            <w:szCs w:val="24"/>
            <w:lang w:val="el-GR"/>
          </w:rPr>
          <w:t xml:space="preserve">βρεθούν </w:t>
        </w:r>
      </w:ins>
      <w:r w:rsidR="003430EB" w:rsidRPr="00B87A97">
        <w:rPr>
          <w:sz w:val="24"/>
          <w:szCs w:val="24"/>
          <w:lang w:val="el-GR"/>
        </w:rPr>
        <w:t>στην</w:t>
      </w:r>
      <w:r w:rsidRPr="00582156">
        <w:rPr>
          <w:sz w:val="24"/>
          <w:szCs w:val="24"/>
          <w:lang w:val="el-GR"/>
        </w:rPr>
        <w:t xml:space="preserve"> </w:t>
      </w:r>
      <w:r>
        <w:rPr>
          <w:sz w:val="24"/>
          <w:szCs w:val="24"/>
          <w:lang w:val="el-GR"/>
        </w:rPr>
        <w:fldChar w:fldCharType="begin"/>
      </w:r>
      <w:r>
        <w:rPr>
          <w:sz w:val="24"/>
          <w:szCs w:val="24"/>
          <w:lang w:val="el-GR"/>
        </w:rPr>
        <w:instrText xml:space="preserve"> REF _Ref78473793 \h </w:instrText>
      </w:r>
      <w:r>
        <w:rPr>
          <w:sz w:val="24"/>
          <w:szCs w:val="24"/>
          <w:lang w:val="el-GR"/>
        </w:rPr>
      </w:r>
      <w:r>
        <w:rPr>
          <w:sz w:val="24"/>
          <w:szCs w:val="24"/>
          <w:lang w:val="el-GR"/>
        </w:rPr>
        <w:fldChar w:fldCharType="separate"/>
      </w:r>
      <w:r w:rsidRPr="00582156">
        <w:rPr>
          <w:b/>
          <w:bCs/>
          <w:sz w:val="24"/>
          <w:szCs w:val="24"/>
          <w:lang w:val="el-GR"/>
        </w:rPr>
        <w:t xml:space="preserve">Εικόνα </w:t>
      </w:r>
      <w:r w:rsidRPr="00582156">
        <w:rPr>
          <w:b/>
          <w:bCs/>
          <w:noProof/>
          <w:sz w:val="24"/>
          <w:szCs w:val="24"/>
          <w:lang w:val="el-GR"/>
        </w:rPr>
        <w:t>93</w:t>
      </w:r>
      <w:r>
        <w:rPr>
          <w:sz w:val="24"/>
          <w:szCs w:val="24"/>
          <w:lang w:val="el-GR"/>
        </w:rPr>
        <w:fldChar w:fldCharType="end"/>
      </w:r>
      <w:r w:rsidRPr="00582156">
        <w:rPr>
          <w:sz w:val="24"/>
          <w:szCs w:val="24"/>
          <w:lang w:val="el-GR"/>
        </w:rPr>
        <w:t xml:space="preserve"> </w:t>
      </w:r>
      <w:r w:rsidR="003430EB" w:rsidRPr="00B87A97">
        <w:rPr>
          <w:sz w:val="24"/>
          <w:szCs w:val="24"/>
          <w:lang w:val="el-GR"/>
        </w:rPr>
        <w:t>στην ενότητα «</w:t>
      </w:r>
      <w:r w:rsidR="003430EB" w:rsidRPr="00B87A97">
        <w:rPr>
          <w:sz w:val="24"/>
          <w:szCs w:val="24"/>
        </w:rPr>
        <w:t>ALL</w:t>
      </w:r>
      <w:r w:rsidR="003430EB" w:rsidRPr="00B87A97">
        <w:rPr>
          <w:sz w:val="24"/>
          <w:szCs w:val="24"/>
          <w:lang w:val="el-GR"/>
        </w:rPr>
        <w:t>». Στη συνέχεια τρέξαμε το ίδιο πείραμα άλλες τρεις φορές, μία για κάθε ομάδα και τις προσθέσαμε στο γράφημα.</w:t>
      </w:r>
    </w:p>
    <w:p w14:paraId="089C70C3" w14:textId="77777777" w:rsidR="00582156" w:rsidRDefault="003430EB" w:rsidP="005A6464">
      <w:pPr>
        <w:rPr>
          <w:rFonts w:ascii="Times New Roman" w:eastAsia="Times New Roman" w:hAnsi="Times New Roman" w:cs="Times New Roman"/>
          <w:noProof/>
          <w:sz w:val="24"/>
          <w:szCs w:val="24"/>
          <w:lang w:val="el-GR"/>
        </w:rPr>
      </w:pPr>
      <w:r w:rsidRPr="00B87A97">
        <w:rPr>
          <w:sz w:val="24"/>
          <w:szCs w:val="24"/>
          <w:lang w:val="el-GR"/>
        </w:rPr>
        <w:t xml:space="preserve">Παρατηρούμε πως οι χρήστες με μέτρια και υψηλή επιρροή χρησιμοποιούν περισσότερο και σε παρόμοιο βαθμό </w:t>
      </w:r>
      <w:r w:rsidRPr="00B87A97">
        <w:rPr>
          <w:sz w:val="24"/>
          <w:szCs w:val="24"/>
        </w:rPr>
        <w:t>Facebook</w:t>
      </w:r>
      <w:r w:rsidRPr="00B87A97">
        <w:rPr>
          <w:sz w:val="24"/>
          <w:szCs w:val="24"/>
          <w:lang w:val="el-GR"/>
        </w:rPr>
        <w:t xml:space="preserve"> και </w:t>
      </w:r>
      <w:r w:rsidRPr="00B87A97">
        <w:rPr>
          <w:sz w:val="24"/>
          <w:szCs w:val="24"/>
        </w:rPr>
        <w:t>Instagram</w:t>
      </w:r>
      <w:r w:rsidRPr="00B87A97">
        <w:rPr>
          <w:sz w:val="24"/>
          <w:szCs w:val="24"/>
          <w:lang w:val="el-GR"/>
        </w:rPr>
        <w:t xml:space="preserve"> παρά τους άλλους δύο συνδυασμούς. Οι χρήστες με πολύ υψηλή επιρροή προτιμούν περισσότερο την χρήση του </w:t>
      </w:r>
      <w:r w:rsidRPr="00B87A97">
        <w:rPr>
          <w:sz w:val="24"/>
          <w:szCs w:val="24"/>
        </w:rPr>
        <w:t>Twitter</w:t>
      </w:r>
      <w:r w:rsidRPr="00B87A97">
        <w:rPr>
          <w:sz w:val="24"/>
          <w:szCs w:val="24"/>
          <w:lang w:val="el-GR"/>
        </w:rPr>
        <w:t xml:space="preserve"> και του </w:t>
      </w:r>
      <w:r w:rsidRPr="00B87A97">
        <w:rPr>
          <w:sz w:val="24"/>
          <w:szCs w:val="24"/>
        </w:rPr>
        <w:t>Instagram</w:t>
      </w:r>
      <w:r w:rsidRPr="00B87A97">
        <w:rPr>
          <w:sz w:val="24"/>
          <w:szCs w:val="24"/>
          <w:lang w:val="el-GR"/>
        </w:rPr>
        <w:t xml:space="preserve"> παρά το </w:t>
      </w:r>
      <w:r w:rsidRPr="00B87A97">
        <w:rPr>
          <w:sz w:val="24"/>
          <w:szCs w:val="24"/>
        </w:rPr>
        <w:t>Facebook</w:t>
      </w:r>
      <w:r w:rsidRPr="00B87A97">
        <w:rPr>
          <w:sz w:val="24"/>
          <w:szCs w:val="24"/>
          <w:lang w:val="el-GR"/>
        </w:rPr>
        <w:t>.</w:t>
      </w:r>
      <w:r w:rsidR="00582156" w:rsidRPr="00582156">
        <w:rPr>
          <w:rFonts w:ascii="Times New Roman" w:eastAsia="Times New Roman" w:hAnsi="Times New Roman" w:cs="Times New Roman"/>
          <w:noProof/>
          <w:sz w:val="24"/>
          <w:szCs w:val="24"/>
          <w:lang w:val="el-GR"/>
        </w:rPr>
        <w:t xml:space="preserve"> </w:t>
      </w:r>
    </w:p>
    <w:p w14:paraId="3D4AADB4" w14:textId="35D1B449" w:rsidR="003430EB" w:rsidRPr="00B87A97" w:rsidRDefault="003430EB" w:rsidP="005A6464">
      <w:pPr>
        <w:rPr>
          <w:sz w:val="24"/>
          <w:szCs w:val="24"/>
          <w:lang w:val="el-GR"/>
        </w:rPr>
      </w:pPr>
    </w:p>
    <w:p w14:paraId="0A477BCB" w14:textId="014BED13" w:rsidR="00AB0C22" w:rsidRPr="00AB0C22" w:rsidRDefault="00AB0C22" w:rsidP="00B87A97">
      <w:pPr>
        <w:jc w:val="center"/>
        <w:rPr>
          <w:sz w:val="28"/>
          <w:szCs w:val="28"/>
          <w:lang w:val="el-GR"/>
        </w:rPr>
      </w:pPr>
      <w:r w:rsidRPr="00AB0C22">
        <w:rPr>
          <w:noProof/>
        </w:rPr>
        <w:drawing>
          <wp:inline distT="0" distB="0" distL="0" distR="0" wp14:anchorId="58D29352" wp14:editId="00C5E5E9">
            <wp:extent cx="5943600" cy="2981325"/>
            <wp:effectExtent l="0" t="0" r="0" b="0"/>
            <wp:docPr id="129" name="Picture 1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bar char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12DC36F5" w14:textId="7A4A4703" w:rsidR="00AB0C22" w:rsidRPr="00AB0C22" w:rsidRDefault="00AB0C22" w:rsidP="00B87A97">
      <w:pPr>
        <w:pStyle w:val="Caption"/>
        <w:jc w:val="center"/>
        <w:rPr>
          <w:rFonts w:ascii="Times New Roman" w:eastAsia="Times New Roman" w:hAnsi="Times New Roman" w:cs="Times New Roman"/>
          <w:b/>
          <w:bCs/>
          <w:color w:val="auto"/>
          <w:sz w:val="24"/>
          <w:szCs w:val="24"/>
        </w:rPr>
      </w:pPr>
      <w:bookmarkStart w:id="3538" w:name="_Ref78473793"/>
      <w:bookmarkStart w:id="3539" w:name="_Toc78469363"/>
      <w:bookmarkStart w:id="3540" w:name="_Toc78589249"/>
      <w:bookmarkStart w:id="3541" w:name="_Toc78604340"/>
      <w:r w:rsidRPr="00AB0C22">
        <w:rPr>
          <w:b/>
          <w:bCs/>
          <w:color w:val="auto"/>
          <w:sz w:val="24"/>
          <w:szCs w:val="24"/>
        </w:rPr>
        <w:t xml:space="preserve">Εικόνα </w:t>
      </w:r>
      <w:r w:rsidRPr="00AB0C22">
        <w:rPr>
          <w:b/>
          <w:bCs/>
          <w:color w:val="auto"/>
          <w:sz w:val="24"/>
          <w:szCs w:val="24"/>
        </w:rPr>
        <w:fldChar w:fldCharType="begin"/>
      </w:r>
      <w:r w:rsidRPr="00AB0C22">
        <w:rPr>
          <w:b/>
          <w:bCs/>
          <w:color w:val="auto"/>
          <w:sz w:val="24"/>
          <w:szCs w:val="24"/>
        </w:rPr>
        <w:instrText xml:space="preserve"> SEQ Εικόνα \* ARABIC </w:instrText>
      </w:r>
      <w:r w:rsidRPr="00AB0C22">
        <w:rPr>
          <w:b/>
          <w:bCs/>
          <w:color w:val="auto"/>
          <w:sz w:val="24"/>
          <w:szCs w:val="24"/>
        </w:rPr>
        <w:fldChar w:fldCharType="separate"/>
      </w:r>
      <w:r w:rsidR="00582156">
        <w:rPr>
          <w:b/>
          <w:bCs/>
          <w:noProof/>
          <w:color w:val="auto"/>
          <w:sz w:val="24"/>
          <w:szCs w:val="24"/>
        </w:rPr>
        <w:t>93</w:t>
      </w:r>
      <w:r w:rsidRPr="00AB0C22">
        <w:rPr>
          <w:b/>
          <w:bCs/>
          <w:color w:val="auto"/>
          <w:sz w:val="24"/>
          <w:szCs w:val="24"/>
        </w:rPr>
        <w:fldChar w:fldCharType="end"/>
      </w:r>
      <w:bookmarkEnd w:id="3538"/>
      <w:r w:rsidRPr="00AB0C22">
        <w:rPr>
          <w:b/>
          <w:bCs/>
          <w:color w:val="auto"/>
          <w:sz w:val="24"/>
          <w:szCs w:val="24"/>
        </w:rPr>
        <w:t>: Hashtags Per User - Rankings - Social Influence</w:t>
      </w:r>
      <w:bookmarkEnd w:id="3539"/>
      <w:bookmarkEnd w:id="3540"/>
      <w:bookmarkEnd w:id="3541"/>
    </w:p>
    <w:p w14:paraId="5C3F92EB" w14:textId="77777777" w:rsidR="00E54C06" w:rsidRPr="00582156" w:rsidRDefault="00E54C06" w:rsidP="005A6464">
      <w:pPr>
        <w:spacing w:after="0" w:line="240" w:lineRule="auto"/>
        <w:rPr>
          <w:rFonts w:eastAsia="Times New Roman" w:cstheme="minorHAnsi"/>
        </w:rPr>
      </w:pPr>
    </w:p>
    <w:p w14:paraId="38850A4B" w14:textId="6AAB3D90" w:rsidR="00EB7454" w:rsidRDefault="00EB7454" w:rsidP="00B87A97">
      <w:pPr>
        <w:keepNext/>
        <w:spacing w:after="0" w:line="240" w:lineRule="auto"/>
        <w:jc w:val="center"/>
      </w:pPr>
    </w:p>
    <w:p w14:paraId="39C8B924" w14:textId="0A837D95" w:rsidR="001D4309" w:rsidRDefault="001D4309" w:rsidP="001D4309">
      <w:pPr>
        <w:rPr>
          <w:ins w:id="3542" w:author="GEORGILAS STYLIANOS" w:date="2021-08-07T22:37:00Z"/>
          <w:sz w:val="24"/>
          <w:szCs w:val="24"/>
          <w:lang w:val="el-GR"/>
        </w:rPr>
      </w:pPr>
      <w:r w:rsidRPr="00B87A97">
        <w:rPr>
          <w:sz w:val="24"/>
          <w:szCs w:val="24"/>
          <w:lang w:val="el-GR"/>
        </w:rPr>
        <w:t xml:space="preserve">Στη συνέχεια, πήραμε </w:t>
      </w:r>
      <w:r w:rsidR="00EC25D0" w:rsidRPr="00B87A97">
        <w:rPr>
          <w:sz w:val="24"/>
          <w:szCs w:val="24"/>
          <w:lang w:val="el-GR"/>
        </w:rPr>
        <w:t xml:space="preserve">ένα μεγάλο ποσοστό των κορυφαίων </w:t>
      </w:r>
      <w:r w:rsidRPr="00B87A97">
        <w:rPr>
          <w:sz w:val="24"/>
          <w:szCs w:val="24"/>
          <w:lang w:val="el-GR"/>
        </w:rPr>
        <w:t>δημοσιεύσε</w:t>
      </w:r>
      <w:r w:rsidR="00EC25D0" w:rsidRPr="00B87A97">
        <w:rPr>
          <w:sz w:val="24"/>
          <w:szCs w:val="24"/>
          <w:lang w:val="el-GR"/>
        </w:rPr>
        <w:t>ων</w:t>
      </w:r>
      <w:r w:rsidRPr="00B87A97">
        <w:rPr>
          <w:sz w:val="24"/>
          <w:szCs w:val="24"/>
          <w:lang w:val="el-GR"/>
        </w:rPr>
        <w:t xml:space="preserve"> κάθε </w:t>
      </w:r>
      <w:del w:id="3543"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544" w:author="GEORGILAS STYLIANOS" w:date="2021-08-07T14:19:00Z">
        <w:r w:rsidR="0092709A">
          <w:rPr>
            <w:sz w:val="24"/>
            <w:szCs w:val="24"/>
            <w:lang w:val="el-GR"/>
          </w:rPr>
          <w:t>ΚΔ</w:t>
        </w:r>
      </w:ins>
      <w:r w:rsidRPr="00B87A97">
        <w:rPr>
          <w:sz w:val="24"/>
          <w:szCs w:val="24"/>
          <w:lang w:val="el-GR"/>
        </w:rPr>
        <w:t xml:space="preserve"> και σε αυτές τρέξαμε τα πειράματα </w:t>
      </w:r>
      <w:r w:rsidR="00E20641" w:rsidRPr="00B87A97">
        <w:rPr>
          <w:sz w:val="24"/>
          <w:szCs w:val="24"/>
          <w:lang w:val="el-GR"/>
        </w:rPr>
        <w:t>παρακάτω (</w:t>
      </w:r>
      <w:r w:rsidR="00E20641" w:rsidRPr="00B87A97">
        <w:rPr>
          <w:sz w:val="24"/>
          <w:szCs w:val="24"/>
          <w:lang w:val="el-GR"/>
        </w:rPr>
        <w:fldChar w:fldCharType="begin"/>
      </w:r>
      <w:r w:rsidR="00E20641" w:rsidRPr="00B87A97">
        <w:rPr>
          <w:sz w:val="24"/>
          <w:szCs w:val="24"/>
          <w:lang w:val="el-GR"/>
        </w:rPr>
        <w:instrText xml:space="preserve"> REF _Ref78473850 \h </w:instrText>
      </w:r>
      <w:r w:rsidR="00B87A97">
        <w:rPr>
          <w:sz w:val="24"/>
          <w:szCs w:val="24"/>
          <w:lang w:val="el-GR"/>
        </w:rPr>
        <w:instrText xml:space="preserve"> \* MERGEFORMAT </w:instrText>
      </w:r>
      <w:r w:rsidR="00E20641" w:rsidRPr="00B87A97">
        <w:rPr>
          <w:sz w:val="24"/>
          <w:szCs w:val="24"/>
          <w:lang w:val="el-GR"/>
        </w:rPr>
      </w:r>
      <w:r w:rsidR="00E20641" w:rsidRPr="00B87A97">
        <w:rPr>
          <w:sz w:val="24"/>
          <w:szCs w:val="24"/>
          <w:lang w:val="el-GR"/>
        </w:rPr>
        <w:fldChar w:fldCharType="separate"/>
      </w:r>
      <w:r w:rsidR="00E20641" w:rsidRPr="00B87A97">
        <w:rPr>
          <w:b/>
          <w:bCs/>
          <w:sz w:val="24"/>
          <w:szCs w:val="24"/>
          <w:lang w:val="el-GR"/>
        </w:rPr>
        <w:t xml:space="preserve">Εικόνα </w:t>
      </w:r>
      <w:r w:rsidR="00E20641" w:rsidRPr="00B87A97">
        <w:rPr>
          <w:b/>
          <w:bCs/>
          <w:noProof/>
          <w:sz w:val="24"/>
          <w:szCs w:val="24"/>
          <w:lang w:val="el-GR"/>
        </w:rPr>
        <w:t>94</w:t>
      </w:r>
      <w:r w:rsidR="00E20641" w:rsidRPr="00B87A97">
        <w:rPr>
          <w:sz w:val="24"/>
          <w:szCs w:val="24"/>
          <w:lang w:val="el-GR"/>
        </w:rPr>
        <w:fldChar w:fldCharType="end"/>
      </w:r>
      <w:r w:rsidR="00E20641" w:rsidRPr="00B87A97">
        <w:rPr>
          <w:sz w:val="24"/>
          <w:szCs w:val="24"/>
          <w:lang w:val="el-GR"/>
        </w:rPr>
        <w:t xml:space="preserve">, </w:t>
      </w:r>
      <w:r w:rsidR="00E20641" w:rsidRPr="00B87A97">
        <w:rPr>
          <w:sz w:val="24"/>
          <w:szCs w:val="24"/>
          <w:lang w:val="el-GR"/>
        </w:rPr>
        <w:fldChar w:fldCharType="begin"/>
      </w:r>
      <w:r w:rsidR="00E20641" w:rsidRPr="00B87A97">
        <w:rPr>
          <w:sz w:val="24"/>
          <w:szCs w:val="24"/>
          <w:lang w:val="el-GR"/>
        </w:rPr>
        <w:instrText xml:space="preserve"> REF _Ref78473856 \h </w:instrText>
      </w:r>
      <w:r w:rsidR="00B87A97">
        <w:rPr>
          <w:sz w:val="24"/>
          <w:szCs w:val="24"/>
          <w:lang w:val="el-GR"/>
        </w:rPr>
        <w:instrText xml:space="preserve"> \* MERGEFORMAT </w:instrText>
      </w:r>
      <w:r w:rsidR="00E20641" w:rsidRPr="00B87A97">
        <w:rPr>
          <w:sz w:val="24"/>
          <w:szCs w:val="24"/>
          <w:lang w:val="el-GR"/>
        </w:rPr>
      </w:r>
      <w:r w:rsidR="00E20641" w:rsidRPr="00B87A97">
        <w:rPr>
          <w:sz w:val="24"/>
          <w:szCs w:val="24"/>
          <w:lang w:val="el-GR"/>
        </w:rPr>
        <w:fldChar w:fldCharType="separate"/>
      </w:r>
      <w:r w:rsidR="00E20641" w:rsidRPr="00B87A97">
        <w:rPr>
          <w:b/>
          <w:bCs/>
          <w:sz w:val="24"/>
          <w:szCs w:val="24"/>
          <w:lang w:val="el-GR"/>
        </w:rPr>
        <w:t xml:space="preserve">Εικόνα </w:t>
      </w:r>
      <w:r w:rsidR="00E20641" w:rsidRPr="00B87A97">
        <w:rPr>
          <w:b/>
          <w:bCs/>
          <w:noProof/>
          <w:sz w:val="24"/>
          <w:szCs w:val="24"/>
          <w:lang w:val="el-GR"/>
        </w:rPr>
        <w:t>95</w:t>
      </w:r>
      <w:r w:rsidR="00E20641" w:rsidRPr="00B87A97">
        <w:rPr>
          <w:sz w:val="24"/>
          <w:szCs w:val="24"/>
          <w:lang w:val="el-GR"/>
        </w:rPr>
        <w:fldChar w:fldCharType="end"/>
      </w:r>
      <w:r w:rsidR="00E20641" w:rsidRPr="00B87A97">
        <w:rPr>
          <w:sz w:val="24"/>
          <w:szCs w:val="24"/>
          <w:lang w:val="el-GR"/>
        </w:rPr>
        <w:t xml:space="preserve"> και </w:t>
      </w:r>
      <w:r w:rsidR="00E20641" w:rsidRPr="00B87A97">
        <w:rPr>
          <w:sz w:val="24"/>
          <w:szCs w:val="24"/>
          <w:lang w:val="el-GR"/>
        </w:rPr>
        <w:fldChar w:fldCharType="begin"/>
      </w:r>
      <w:r w:rsidR="00E20641" w:rsidRPr="00B87A97">
        <w:rPr>
          <w:sz w:val="24"/>
          <w:szCs w:val="24"/>
          <w:lang w:val="el-GR"/>
        </w:rPr>
        <w:instrText xml:space="preserve"> REF _Ref78473864 \h </w:instrText>
      </w:r>
      <w:r w:rsidR="00B87A97">
        <w:rPr>
          <w:sz w:val="24"/>
          <w:szCs w:val="24"/>
          <w:lang w:val="el-GR"/>
        </w:rPr>
        <w:instrText xml:space="preserve"> \* MERGEFORMAT </w:instrText>
      </w:r>
      <w:r w:rsidR="00E20641" w:rsidRPr="00B87A97">
        <w:rPr>
          <w:sz w:val="24"/>
          <w:szCs w:val="24"/>
          <w:lang w:val="el-GR"/>
        </w:rPr>
      </w:r>
      <w:r w:rsidR="00E20641" w:rsidRPr="00B87A97">
        <w:rPr>
          <w:sz w:val="24"/>
          <w:szCs w:val="24"/>
          <w:lang w:val="el-GR"/>
        </w:rPr>
        <w:fldChar w:fldCharType="separate"/>
      </w:r>
      <w:r w:rsidR="00E20641" w:rsidRPr="00B87A97">
        <w:rPr>
          <w:b/>
          <w:bCs/>
          <w:sz w:val="24"/>
          <w:szCs w:val="24"/>
          <w:lang w:val="el-GR"/>
        </w:rPr>
        <w:t xml:space="preserve">Εικόνα </w:t>
      </w:r>
      <w:r w:rsidR="00E20641" w:rsidRPr="00B87A97">
        <w:rPr>
          <w:b/>
          <w:bCs/>
          <w:noProof/>
          <w:sz w:val="24"/>
          <w:szCs w:val="24"/>
          <w:lang w:val="el-GR"/>
        </w:rPr>
        <w:t>96</w:t>
      </w:r>
      <w:r w:rsidR="00E20641" w:rsidRPr="00B87A97">
        <w:rPr>
          <w:sz w:val="24"/>
          <w:szCs w:val="24"/>
          <w:lang w:val="el-GR"/>
        </w:rPr>
        <w:fldChar w:fldCharType="end"/>
      </w:r>
      <w:r w:rsidR="00E20641" w:rsidRPr="00B87A97">
        <w:rPr>
          <w:sz w:val="24"/>
          <w:szCs w:val="24"/>
          <w:lang w:val="el-GR"/>
        </w:rPr>
        <w:t>).</w:t>
      </w:r>
      <w:r w:rsidR="00EC25D0" w:rsidRPr="00B87A97">
        <w:rPr>
          <w:sz w:val="24"/>
          <w:szCs w:val="24"/>
          <w:lang w:val="el-GR"/>
        </w:rPr>
        <w:t xml:space="preserve"> Συγκεκριμένα υπολογίσαμε τον μέσο όρο </w:t>
      </w:r>
      <w:r w:rsidR="00EC25D0" w:rsidRPr="00B87A97">
        <w:rPr>
          <w:sz w:val="24"/>
          <w:szCs w:val="24"/>
        </w:rPr>
        <w:t>hashtag</w:t>
      </w:r>
      <w:r w:rsidR="00EC25D0" w:rsidRPr="00B87A97">
        <w:rPr>
          <w:sz w:val="24"/>
          <w:szCs w:val="24"/>
          <w:lang w:val="el-GR"/>
        </w:rPr>
        <w:t xml:space="preserve"> ανά δημοσίευση και στη συνέχεια υπολογίσαμε τον μέσο όρο </w:t>
      </w:r>
      <w:r w:rsidR="00EC25D0" w:rsidRPr="00B87A97">
        <w:rPr>
          <w:sz w:val="24"/>
          <w:szCs w:val="24"/>
        </w:rPr>
        <w:t>hashtag</w:t>
      </w:r>
      <w:r w:rsidR="00EC25D0" w:rsidRPr="00B87A97">
        <w:rPr>
          <w:sz w:val="24"/>
          <w:szCs w:val="24"/>
          <w:lang w:val="el-GR"/>
        </w:rPr>
        <w:t xml:space="preserve"> ανά δημοσίευση, αλλά σε αυτή την περίπτωση κρατήσαμε μόνο μία εμφάνιση κάθε </w:t>
      </w:r>
      <w:r w:rsidR="00EC25D0" w:rsidRPr="00B87A97">
        <w:rPr>
          <w:sz w:val="24"/>
          <w:szCs w:val="24"/>
        </w:rPr>
        <w:t>hashtag</w:t>
      </w:r>
      <w:r w:rsidR="00EC25D0" w:rsidRPr="00B87A97">
        <w:rPr>
          <w:sz w:val="24"/>
          <w:szCs w:val="24"/>
          <w:lang w:val="el-GR"/>
        </w:rPr>
        <w:t xml:space="preserve"> σε κάθε δημοσίευση. Με αυτό το πείραμα στην ουσία ελέγχουμε αν υπάρχουν δημοσιεύσεις στις οποίες κάποιο </w:t>
      </w:r>
      <w:r w:rsidR="00EC25D0" w:rsidRPr="00B87A97">
        <w:rPr>
          <w:sz w:val="24"/>
          <w:szCs w:val="24"/>
        </w:rPr>
        <w:t>hashtag</w:t>
      </w:r>
      <w:r w:rsidR="00EC25D0" w:rsidRPr="00B87A97">
        <w:rPr>
          <w:sz w:val="24"/>
          <w:szCs w:val="24"/>
          <w:lang w:val="el-GR"/>
        </w:rPr>
        <w:t xml:space="preserve"> χρησιμοποιείται πολλές φορές και από ποια ομάδα χρηστών προέρχεται.</w:t>
      </w:r>
    </w:p>
    <w:p w14:paraId="7175843C" w14:textId="6A51C596" w:rsidR="00FF120F" w:rsidRPr="00FF120F" w:rsidRDefault="00FF120F" w:rsidP="001D4309">
      <w:pPr>
        <w:rPr>
          <w:sz w:val="24"/>
          <w:szCs w:val="24"/>
          <w:lang w:val="el-GR"/>
        </w:rPr>
      </w:pPr>
      <w:ins w:id="3545" w:author="GEORGILAS STYLIANOS" w:date="2021-08-07T22:37:00Z">
        <w:r>
          <w:rPr>
            <w:sz w:val="24"/>
            <w:szCs w:val="24"/>
            <w:lang w:val="el-GR"/>
          </w:rPr>
          <w:t>Στον κάθετο άξονα παρουσιάζ</w:t>
        </w:r>
      </w:ins>
      <w:ins w:id="3546" w:author="GEORGILAS STYLIANOS" w:date="2021-08-07T22:38:00Z">
        <w:r>
          <w:rPr>
            <w:sz w:val="24"/>
            <w:szCs w:val="24"/>
            <w:lang w:val="el-GR"/>
          </w:rPr>
          <w:t xml:space="preserve">ονται οι μέσοι όροι </w:t>
        </w:r>
        <w:r>
          <w:rPr>
            <w:sz w:val="24"/>
            <w:szCs w:val="24"/>
          </w:rPr>
          <w:t>hashtag</w:t>
        </w:r>
        <w:r w:rsidRPr="00FF120F">
          <w:rPr>
            <w:sz w:val="24"/>
            <w:szCs w:val="24"/>
            <w:lang w:val="el-GR"/>
            <w:rPrChange w:id="3547" w:author="GEORGILAS STYLIANOS" w:date="2021-08-07T22:38:00Z">
              <w:rPr>
                <w:sz w:val="24"/>
                <w:szCs w:val="24"/>
              </w:rPr>
            </w:rPrChange>
          </w:rPr>
          <w:t xml:space="preserve"> </w:t>
        </w:r>
        <w:r>
          <w:rPr>
            <w:sz w:val="24"/>
            <w:szCs w:val="24"/>
            <w:lang w:val="el-GR"/>
          </w:rPr>
          <w:t>ανά δημοσίευση</w:t>
        </w:r>
      </w:ins>
      <w:ins w:id="3548" w:author="GEORGILAS STYLIANOS" w:date="2021-08-07T22:41:00Z">
        <w:r>
          <w:rPr>
            <w:sz w:val="24"/>
            <w:szCs w:val="24"/>
            <w:lang w:val="el-GR"/>
          </w:rPr>
          <w:t>, ενώ στον οριζόντιο άξονα παρουσιάζονται οι τέσσερις κατηγορίες. Με μπλε στήλες παρουσιάζονται οι μέσοι ό</w:t>
        </w:r>
      </w:ins>
      <w:ins w:id="3549" w:author="GEORGILAS STYLIANOS" w:date="2021-08-07T22:42:00Z">
        <w:r>
          <w:rPr>
            <w:sz w:val="24"/>
            <w:szCs w:val="24"/>
            <w:lang w:val="el-GR"/>
          </w:rPr>
          <w:t xml:space="preserve">ροι των </w:t>
        </w:r>
        <w:r>
          <w:rPr>
            <w:sz w:val="24"/>
            <w:szCs w:val="24"/>
          </w:rPr>
          <w:t>hashtag</w:t>
        </w:r>
        <w:r w:rsidRPr="00FF120F">
          <w:rPr>
            <w:sz w:val="24"/>
            <w:szCs w:val="24"/>
            <w:lang w:val="el-GR"/>
            <w:rPrChange w:id="3550" w:author="GEORGILAS STYLIANOS" w:date="2021-08-07T22:42:00Z">
              <w:rPr>
                <w:sz w:val="24"/>
                <w:szCs w:val="24"/>
              </w:rPr>
            </w:rPrChange>
          </w:rPr>
          <w:t xml:space="preserve"> </w:t>
        </w:r>
        <w:r>
          <w:rPr>
            <w:sz w:val="24"/>
            <w:szCs w:val="24"/>
            <w:lang w:val="el-GR"/>
          </w:rPr>
          <w:t>συμπεριλαμβανομένων και των επαναλήψεων των εγγραφών. Με πορτοκαλί στήλες</w:t>
        </w:r>
      </w:ins>
      <w:ins w:id="3551" w:author="GEORGILAS STYLIANOS" w:date="2021-08-07T22:48:00Z">
        <w:r>
          <w:rPr>
            <w:sz w:val="24"/>
            <w:szCs w:val="24"/>
            <w:lang w:val="el-GR"/>
          </w:rPr>
          <w:t xml:space="preserve"> παρουσιάζονται οι μέσοι όροι των </w:t>
        </w:r>
        <w:r>
          <w:rPr>
            <w:sz w:val="24"/>
            <w:szCs w:val="24"/>
          </w:rPr>
          <w:t>hashtag</w:t>
        </w:r>
        <w:r>
          <w:rPr>
            <w:sz w:val="24"/>
            <w:szCs w:val="24"/>
            <w:lang w:val="el-GR"/>
          </w:rPr>
          <w:t xml:space="preserve"> λαμβάνοντας υπόψη μόνο μία εμφάνιση κ</w:t>
        </w:r>
      </w:ins>
      <w:ins w:id="3552" w:author="GEORGILAS STYLIANOS" w:date="2021-08-07T22:49:00Z">
        <w:r>
          <w:rPr>
            <w:sz w:val="24"/>
            <w:szCs w:val="24"/>
            <w:lang w:val="el-GR"/>
          </w:rPr>
          <w:t xml:space="preserve">άθε </w:t>
        </w:r>
        <w:r>
          <w:rPr>
            <w:sz w:val="24"/>
            <w:szCs w:val="24"/>
          </w:rPr>
          <w:t>hashtag</w:t>
        </w:r>
        <w:r w:rsidRPr="00FF120F">
          <w:rPr>
            <w:sz w:val="24"/>
            <w:szCs w:val="24"/>
            <w:lang w:val="el-GR"/>
            <w:rPrChange w:id="3553" w:author="GEORGILAS STYLIANOS" w:date="2021-08-07T22:49:00Z">
              <w:rPr>
                <w:sz w:val="24"/>
                <w:szCs w:val="24"/>
              </w:rPr>
            </w:rPrChange>
          </w:rPr>
          <w:t xml:space="preserve"> </w:t>
        </w:r>
        <w:r>
          <w:rPr>
            <w:sz w:val="24"/>
            <w:szCs w:val="24"/>
            <w:lang w:val="el-GR"/>
          </w:rPr>
          <w:t>ανά δημοσίευση.</w:t>
        </w:r>
      </w:ins>
    </w:p>
    <w:p w14:paraId="138ECCD4" w14:textId="77777777" w:rsidR="00372CEE" w:rsidRDefault="00E54C06" w:rsidP="00372CEE">
      <w:pPr>
        <w:rPr>
          <w:moveTo w:id="3554" w:author="GEORGILAS STYLIANOS" w:date="2021-08-07T22:49:00Z"/>
          <w:sz w:val="24"/>
          <w:szCs w:val="24"/>
          <w:lang w:val="el-GR"/>
        </w:rPr>
      </w:pPr>
      <w:r w:rsidRPr="00B87A97">
        <w:rPr>
          <w:sz w:val="24"/>
          <w:szCs w:val="24"/>
          <w:lang w:val="el-GR"/>
        </w:rPr>
        <w:t xml:space="preserve">Παρατηρούμε πως στο </w:t>
      </w:r>
      <w:r w:rsidRPr="00B87A97">
        <w:rPr>
          <w:sz w:val="24"/>
          <w:szCs w:val="24"/>
        </w:rPr>
        <w:t>Twitter</w:t>
      </w:r>
      <w:r w:rsidRPr="00B87A97">
        <w:rPr>
          <w:sz w:val="24"/>
          <w:szCs w:val="24"/>
          <w:lang w:val="el-GR"/>
        </w:rPr>
        <w:t xml:space="preserve"> (</w:t>
      </w:r>
      <w:r w:rsidR="00E20641" w:rsidRPr="00B87A97">
        <w:rPr>
          <w:sz w:val="24"/>
          <w:szCs w:val="24"/>
          <w:lang w:val="el-GR"/>
        </w:rPr>
        <w:fldChar w:fldCharType="begin"/>
      </w:r>
      <w:r w:rsidR="00E20641" w:rsidRPr="00B87A97">
        <w:rPr>
          <w:sz w:val="24"/>
          <w:szCs w:val="24"/>
          <w:lang w:val="el-GR"/>
        </w:rPr>
        <w:instrText xml:space="preserve"> REF _Ref78473850 \h </w:instrText>
      </w:r>
      <w:r w:rsidR="00B87A97">
        <w:rPr>
          <w:sz w:val="24"/>
          <w:szCs w:val="24"/>
          <w:lang w:val="el-GR"/>
        </w:rPr>
        <w:instrText xml:space="preserve"> \* MERGEFORMAT </w:instrText>
      </w:r>
      <w:r w:rsidR="00E20641" w:rsidRPr="00B87A97">
        <w:rPr>
          <w:sz w:val="24"/>
          <w:szCs w:val="24"/>
          <w:lang w:val="el-GR"/>
        </w:rPr>
      </w:r>
      <w:r w:rsidR="00E20641" w:rsidRPr="00B87A97">
        <w:rPr>
          <w:sz w:val="24"/>
          <w:szCs w:val="24"/>
          <w:lang w:val="el-GR"/>
        </w:rPr>
        <w:fldChar w:fldCharType="separate"/>
      </w:r>
      <w:r w:rsidR="00E20641" w:rsidRPr="00B87A97">
        <w:rPr>
          <w:b/>
          <w:bCs/>
          <w:sz w:val="24"/>
          <w:szCs w:val="24"/>
          <w:lang w:val="el-GR"/>
        </w:rPr>
        <w:t xml:space="preserve">Εικόνα </w:t>
      </w:r>
      <w:r w:rsidR="00E20641" w:rsidRPr="00B87A97">
        <w:rPr>
          <w:b/>
          <w:bCs/>
          <w:noProof/>
          <w:sz w:val="24"/>
          <w:szCs w:val="24"/>
          <w:lang w:val="el-GR"/>
        </w:rPr>
        <w:t>94</w:t>
      </w:r>
      <w:r w:rsidR="00E20641" w:rsidRPr="00B87A97">
        <w:rPr>
          <w:sz w:val="24"/>
          <w:szCs w:val="24"/>
          <w:lang w:val="el-GR"/>
        </w:rPr>
        <w:fldChar w:fldCharType="end"/>
      </w:r>
      <w:r w:rsidRPr="00B87A97">
        <w:rPr>
          <w:sz w:val="24"/>
          <w:szCs w:val="24"/>
          <w:lang w:val="el-GR"/>
        </w:rPr>
        <w:t>) δεν παρατηρούνται μεγάλες διαφορές σε καμία ομάδα.</w:t>
      </w:r>
      <w:r w:rsidRPr="00B87A97">
        <w:rPr>
          <w:noProof/>
          <w:sz w:val="24"/>
          <w:szCs w:val="24"/>
          <w:lang w:val="el-GR"/>
        </w:rPr>
        <w:t xml:space="preserve"> </w:t>
      </w:r>
      <w:moveToRangeStart w:id="3555" w:author="GEORGILAS STYLIANOS" w:date="2021-08-07T22:49:00Z" w:name="move79268978"/>
      <w:moveTo w:id="3556" w:author="GEORGILAS STYLIANOS" w:date="2021-08-07T22:49:00Z">
        <w:r w:rsidR="00372CEE" w:rsidRPr="00B87A97">
          <w:rPr>
            <w:sz w:val="24"/>
            <w:szCs w:val="24"/>
            <w:lang w:val="el-GR"/>
          </w:rPr>
          <w:t xml:space="preserve">Παρόμοια κατάσταση επικρατεί και στην περίπτωση του </w:t>
        </w:r>
        <w:r w:rsidR="00372CEE" w:rsidRPr="00B87A97">
          <w:rPr>
            <w:sz w:val="24"/>
            <w:szCs w:val="24"/>
          </w:rPr>
          <w:t>Facebook</w:t>
        </w:r>
        <w:r w:rsidR="00372CEE" w:rsidRPr="00B87A97">
          <w:rPr>
            <w:sz w:val="24"/>
            <w:szCs w:val="24"/>
            <w:lang w:val="el-GR"/>
          </w:rPr>
          <w:t>, χωρίς μεγάλες διαφορές</w:t>
        </w:r>
        <w:r w:rsidR="00372CEE">
          <w:rPr>
            <w:sz w:val="24"/>
            <w:szCs w:val="24"/>
            <w:lang w:val="el-GR"/>
          </w:rPr>
          <w:t xml:space="preserve"> </w:t>
        </w:r>
        <w:r w:rsidR="00372CEE" w:rsidRPr="00B87A97">
          <w:rPr>
            <w:sz w:val="24"/>
            <w:szCs w:val="24"/>
            <w:lang w:val="el-GR"/>
          </w:rPr>
          <w:t>(</w:t>
        </w:r>
        <w:r w:rsidR="00372CEE" w:rsidRPr="00B87A97">
          <w:rPr>
            <w:sz w:val="24"/>
            <w:szCs w:val="24"/>
            <w:lang w:val="el-GR"/>
          </w:rPr>
          <w:fldChar w:fldCharType="begin"/>
        </w:r>
        <w:r w:rsidR="00372CEE" w:rsidRPr="00B87A97">
          <w:rPr>
            <w:sz w:val="24"/>
            <w:szCs w:val="24"/>
            <w:lang w:val="el-GR"/>
          </w:rPr>
          <w:instrText xml:space="preserve"> REF _Ref78473856 \h </w:instrText>
        </w:r>
        <w:r w:rsidR="00372CEE">
          <w:rPr>
            <w:sz w:val="24"/>
            <w:szCs w:val="24"/>
            <w:lang w:val="el-GR"/>
          </w:rPr>
          <w:instrText xml:space="preserve"> \* MERGEFORMAT </w:instrText>
        </w:r>
      </w:moveTo>
      <w:r w:rsidR="00372CEE" w:rsidRPr="00B87A97">
        <w:rPr>
          <w:sz w:val="24"/>
          <w:szCs w:val="24"/>
          <w:lang w:val="el-GR"/>
        </w:rPr>
      </w:r>
      <w:moveTo w:id="3557" w:author="GEORGILAS STYLIANOS" w:date="2021-08-07T22:49:00Z">
        <w:r w:rsidR="00372CEE" w:rsidRPr="00B87A97">
          <w:rPr>
            <w:sz w:val="24"/>
            <w:szCs w:val="24"/>
            <w:lang w:val="el-GR"/>
          </w:rPr>
          <w:fldChar w:fldCharType="separate"/>
        </w:r>
        <w:r w:rsidR="00372CEE" w:rsidRPr="00B87A97">
          <w:rPr>
            <w:b/>
            <w:bCs/>
            <w:sz w:val="24"/>
            <w:szCs w:val="24"/>
            <w:lang w:val="el-GR"/>
          </w:rPr>
          <w:t xml:space="preserve">Εικόνα </w:t>
        </w:r>
        <w:r w:rsidR="00372CEE" w:rsidRPr="00B87A97">
          <w:rPr>
            <w:b/>
            <w:bCs/>
            <w:noProof/>
            <w:sz w:val="24"/>
            <w:szCs w:val="24"/>
            <w:lang w:val="el-GR"/>
          </w:rPr>
          <w:t>95</w:t>
        </w:r>
        <w:r w:rsidR="00372CEE" w:rsidRPr="00B87A97">
          <w:rPr>
            <w:sz w:val="24"/>
            <w:szCs w:val="24"/>
            <w:lang w:val="el-GR"/>
          </w:rPr>
          <w:fldChar w:fldCharType="end"/>
        </w:r>
        <w:r w:rsidR="00372CEE" w:rsidRPr="00B87A97">
          <w:rPr>
            <w:sz w:val="24"/>
            <w:szCs w:val="24"/>
            <w:lang w:val="el-GR"/>
          </w:rPr>
          <w:t>).</w:t>
        </w:r>
      </w:moveTo>
    </w:p>
    <w:moveToRangeEnd w:id="3555"/>
    <w:p w14:paraId="2863B2EB" w14:textId="68549444" w:rsidR="00E54C06" w:rsidRPr="00B87A97" w:rsidRDefault="00E54C06" w:rsidP="001D4309">
      <w:pPr>
        <w:rPr>
          <w:noProof/>
          <w:sz w:val="24"/>
          <w:szCs w:val="24"/>
          <w:lang w:val="el-GR"/>
        </w:rPr>
      </w:pPr>
    </w:p>
    <w:p w14:paraId="1472E3B2" w14:textId="77777777" w:rsidR="00EB7454" w:rsidRDefault="00EB7454" w:rsidP="00B87A97">
      <w:pPr>
        <w:keepNext/>
        <w:spacing w:after="0" w:line="240" w:lineRule="auto"/>
        <w:jc w:val="center"/>
      </w:pPr>
      <w:r w:rsidRPr="00EB7454">
        <w:rPr>
          <w:noProof/>
        </w:rPr>
        <w:lastRenderedPageBreak/>
        <w:drawing>
          <wp:inline distT="0" distB="0" distL="0" distR="0" wp14:anchorId="42EB4913" wp14:editId="0D6B5647">
            <wp:extent cx="5932805" cy="3427012"/>
            <wp:effectExtent l="0" t="0" r="0" b="0"/>
            <wp:docPr id="132" name="Picture 1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bar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9197" cy="3436481"/>
                    </a:xfrm>
                    <a:prstGeom prst="rect">
                      <a:avLst/>
                    </a:prstGeom>
                    <a:noFill/>
                    <a:ln>
                      <a:noFill/>
                    </a:ln>
                  </pic:spPr>
                </pic:pic>
              </a:graphicData>
            </a:graphic>
          </wp:inline>
        </w:drawing>
      </w:r>
    </w:p>
    <w:p w14:paraId="6AEE0F26" w14:textId="77777777" w:rsidR="00EF6733" w:rsidRDefault="00EF6733" w:rsidP="00B87A97">
      <w:pPr>
        <w:pStyle w:val="Caption"/>
        <w:jc w:val="center"/>
        <w:rPr>
          <w:b/>
          <w:bCs/>
          <w:color w:val="auto"/>
          <w:sz w:val="24"/>
          <w:szCs w:val="24"/>
        </w:rPr>
      </w:pPr>
      <w:bookmarkStart w:id="3558" w:name="_Ref78473850"/>
      <w:bookmarkStart w:id="3559" w:name="_Toc78469365"/>
      <w:bookmarkStart w:id="3560" w:name="_Toc78589251"/>
    </w:p>
    <w:p w14:paraId="575F3F75" w14:textId="581E3F09" w:rsidR="00EB7454" w:rsidRPr="00EB7454" w:rsidRDefault="00EB7454" w:rsidP="00B87A97">
      <w:pPr>
        <w:pStyle w:val="Caption"/>
        <w:jc w:val="center"/>
        <w:rPr>
          <w:rFonts w:ascii="Times New Roman" w:eastAsia="Times New Roman" w:hAnsi="Times New Roman" w:cs="Times New Roman"/>
          <w:b/>
          <w:bCs/>
          <w:color w:val="auto"/>
          <w:sz w:val="24"/>
          <w:szCs w:val="24"/>
        </w:rPr>
      </w:pPr>
      <w:bookmarkStart w:id="3561" w:name="_Ref78593847"/>
      <w:bookmarkStart w:id="3562" w:name="_Toc78604341"/>
      <w:r w:rsidRPr="00EB7454">
        <w:rPr>
          <w:b/>
          <w:bCs/>
          <w:color w:val="auto"/>
          <w:sz w:val="24"/>
          <w:szCs w:val="24"/>
        </w:rPr>
        <w:t xml:space="preserve">Εικόνα </w:t>
      </w:r>
      <w:r w:rsidRPr="00EB7454">
        <w:rPr>
          <w:b/>
          <w:bCs/>
          <w:color w:val="auto"/>
          <w:sz w:val="24"/>
          <w:szCs w:val="24"/>
        </w:rPr>
        <w:fldChar w:fldCharType="begin"/>
      </w:r>
      <w:r w:rsidRPr="00EB7454">
        <w:rPr>
          <w:b/>
          <w:bCs/>
          <w:color w:val="auto"/>
          <w:sz w:val="24"/>
          <w:szCs w:val="24"/>
        </w:rPr>
        <w:instrText xml:space="preserve"> SEQ Εικόνα \* ARABIC </w:instrText>
      </w:r>
      <w:r w:rsidRPr="00EB7454">
        <w:rPr>
          <w:b/>
          <w:bCs/>
          <w:color w:val="auto"/>
          <w:sz w:val="24"/>
          <w:szCs w:val="24"/>
        </w:rPr>
        <w:fldChar w:fldCharType="separate"/>
      </w:r>
      <w:r w:rsidR="00582156">
        <w:rPr>
          <w:b/>
          <w:bCs/>
          <w:noProof/>
          <w:color w:val="auto"/>
          <w:sz w:val="24"/>
          <w:szCs w:val="24"/>
        </w:rPr>
        <w:t>94</w:t>
      </w:r>
      <w:r w:rsidRPr="00EB7454">
        <w:rPr>
          <w:b/>
          <w:bCs/>
          <w:color w:val="auto"/>
          <w:sz w:val="24"/>
          <w:szCs w:val="24"/>
        </w:rPr>
        <w:fldChar w:fldCharType="end"/>
      </w:r>
      <w:bookmarkEnd w:id="3558"/>
      <w:r w:rsidRPr="00EB7454">
        <w:rPr>
          <w:b/>
          <w:bCs/>
          <w:color w:val="auto"/>
          <w:sz w:val="24"/>
          <w:szCs w:val="24"/>
        </w:rPr>
        <w:t>: Hashtag Per Post - Social Influence - Twitter</w:t>
      </w:r>
      <w:bookmarkEnd w:id="3559"/>
      <w:bookmarkEnd w:id="3560"/>
      <w:bookmarkEnd w:id="3561"/>
      <w:bookmarkEnd w:id="3562"/>
    </w:p>
    <w:p w14:paraId="6CE2924C" w14:textId="55FADA1F" w:rsidR="00E54C06" w:rsidDel="00372CEE" w:rsidRDefault="00E54C06" w:rsidP="00E54C06">
      <w:pPr>
        <w:rPr>
          <w:moveFrom w:id="3563" w:author="GEORGILAS STYLIANOS" w:date="2021-08-07T22:49:00Z"/>
          <w:sz w:val="24"/>
          <w:szCs w:val="24"/>
          <w:lang w:val="el-GR"/>
        </w:rPr>
      </w:pPr>
      <w:moveFromRangeStart w:id="3564" w:author="GEORGILAS STYLIANOS" w:date="2021-08-07T22:49:00Z" w:name="move79268978"/>
      <w:moveFrom w:id="3565" w:author="GEORGILAS STYLIANOS" w:date="2021-08-07T22:49:00Z">
        <w:r w:rsidRPr="00B87A97" w:rsidDel="00372CEE">
          <w:rPr>
            <w:sz w:val="24"/>
            <w:szCs w:val="24"/>
            <w:lang w:val="el-GR"/>
          </w:rPr>
          <w:t xml:space="preserve">Παρόμοια κατάσταση επικρατεί και στην περίπτωση του </w:t>
        </w:r>
        <w:r w:rsidRPr="00B87A97" w:rsidDel="00372CEE">
          <w:rPr>
            <w:sz w:val="24"/>
            <w:szCs w:val="24"/>
          </w:rPr>
          <w:t>Facebook</w:t>
        </w:r>
        <w:r w:rsidRPr="00B87A97" w:rsidDel="00372CEE">
          <w:rPr>
            <w:sz w:val="24"/>
            <w:szCs w:val="24"/>
            <w:lang w:val="el-GR"/>
          </w:rPr>
          <w:t>, χωρίς μεγάλες διαφορές</w:t>
        </w:r>
        <w:r w:rsidR="00B87A97" w:rsidDel="00372CEE">
          <w:rPr>
            <w:sz w:val="24"/>
            <w:szCs w:val="24"/>
            <w:lang w:val="el-GR"/>
          </w:rPr>
          <w:t xml:space="preserve"> </w:t>
        </w:r>
        <w:r w:rsidRPr="00B87A97" w:rsidDel="00372CEE">
          <w:rPr>
            <w:sz w:val="24"/>
            <w:szCs w:val="24"/>
            <w:lang w:val="el-GR"/>
          </w:rPr>
          <w:t>(</w:t>
        </w:r>
        <w:r w:rsidR="00E20641" w:rsidRPr="00B87A97" w:rsidDel="00372CEE">
          <w:rPr>
            <w:sz w:val="24"/>
            <w:szCs w:val="24"/>
            <w:lang w:val="el-GR"/>
          </w:rPr>
          <w:fldChar w:fldCharType="begin"/>
        </w:r>
        <w:r w:rsidR="00E20641" w:rsidRPr="00B87A97" w:rsidDel="00372CEE">
          <w:rPr>
            <w:sz w:val="24"/>
            <w:szCs w:val="24"/>
            <w:lang w:val="el-GR"/>
          </w:rPr>
          <w:instrText xml:space="preserve"> REF _Ref78473856 \h </w:instrText>
        </w:r>
        <w:r w:rsidR="00B87A97" w:rsidDel="00372CEE">
          <w:rPr>
            <w:sz w:val="24"/>
            <w:szCs w:val="24"/>
            <w:lang w:val="el-GR"/>
          </w:rPr>
          <w:instrText xml:space="preserve"> \* MERGEFORMAT </w:instrText>
        </w:r>
      </w:moveFrom>
      <w:del w:id="3566" w:author="GEORGILAS STYLIANOS" w:date="2021-08-07T22:49:00Z">
        <w:r w:rsidR="00E20641" w:rsidRPr="00B87A97" w:rsidDel="00372CEE">
          <w:rPr>
            <w:sz w:val="24"/>
            <w:szCs w:val="24"/>
            <w:lang w:val="el-GR"/>
          </w:rPr>
        </w:r>
      </w:del>
      <w:moveFrom w:id="3567" w:author="GEORGILAS STYLIANOS" w:date="2021-08-07T22:49:00Z">
        <w:r w:rsidR="00E20641" w:rsidRPr="00B87A97" w:rsidDel="00372CEE">
          <w:rPr>
            <w:sz w:val="24"/>
            <w:szCs w:val="24"/>
            <w:lang w:val="el-GR"/>
          </w:rPr>
          <w:fldChar w:fldCharType="separate"/>
        </w:r>
        <w:r w:rsidR="00E20641" w:rsidRPr="00B87A97" w:rsidDel="00372CEE">
          <w:rPr>
            <w:b/>
            <w:bCs/>
            <w:sz w:val="24"/>
            <w:szCs w:val="24"/>
            <w:lang w:val="el-GR"/>
          </w:rPr>
          <w:t xml:space="preserve">Εικόνα </w:t>
        </w:r>
        <w:r w:rsidR="00E20641" w:rsidRPr="00B87A97" w:rsidDel="00372CEE">
          <w:rPr>
            <w:b/>
            <w:bCs/>
            <w:noProof/>
            <w:sz w:val="24"/>
            <w:szCs w:val="24"/>
            <w:lang w:val="el-GR"/>
          </w:rPr>
          <w:t>95</w:t>
        </w:r>
        <w:r w:rsidR="00E20641" w:rsidRPr="00B87A97" w:rsidDel="00372CEE">
          <w:rPr>
            <w:sz w:val="24"/>
            <w:szCs w:val="24"/>
            <w:lang w:val="el-GR"/>
          </w:rPr>
          <w:fldChar w:fldCharType="end"/>
        </w:r>
        <w:r w:rsidRPr="00B87A97" w:rsidDel="00372CEE">
          <w:rPr>
            <w:sz w:val="24"/>
            <w:szCs w:val="24"/>
            <w:lang w:val="el-GR"/>
          </w:rPr>
          <w:t>).</w:t>
        </w:r>
      </w:moveFrom>
    </w:p>
    <w:moveFromRangeEnd w:id="3564"/>
    <w:p w14:paraId="00E64734" w14:textId="77777777" w:rsidR="00B87A97" w:rsidRDefault="00B87A97" w:rsidP="00B87A97">
      <w:pPr>
        <w:jc w:val="center"/>
        <w:rPr>
          <w:b/>
          <w:bCs/>
          <w:sz w:val="24"/>
          <w:szCs w:val="24"/>
        </w:rPr>
      </w:pPr>
      <w:r w:rsidRPr="00EB7454">
        <w:rPr>
          <w:noProof/>
        </w:rPr>
        <w:drawing>
          <wp:inline distT="0" distB="0" distL="0" distR="0" wp14:anchorId="542DEECA" wp14:editId="5A1A7198">
            <wp:extent cx="5922411" cy="3053301"/>
            <wp:effectExtent l="0" t="0" r="0" b="0"/>
            <wp:docPr id="133" name="Picture 1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bar char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46" cy="3061259"/>
                    </a:xfrm>
                    <a:prstGeom prst="rect">
                      <a:avLst/>
                    </a:prstGeom>
                    <a:noFill/>
                    <a:ln>
                      <a:noFill/>
                    </a:ln>
                  </pic:spPr>
                </pic:pic>
              </a:graphicData>
            </a:graphic>
          </wp:inline>
        </w:drawing>
      </w:r>
      <w:bookmarkStart w:id="3568" w:name="_Ref78473856"/>
      <w:bookmarkStart w:id="3569" w:name="_Toc78469366"/>
      <w:bookmarkStart w:id="3570" w:name="_Toc78589252"/>
    </w:p>
    <w:p w14:paraId="00750ED8" w14:textId="3DB54916" w:rsidR="00EB7454" w:rsidRPr="00B87A97" w:rsidRDefault="00EB7454" w:rsidP="00B87A97">
      <w:pPr>
        <w:jc w:val="center"/>
        <w:rPr>
          <w:sz w:val="24"/>
          <w:szCs w:val="24"/>
        </w:rPr>
      </w:pPr>
      <w:bookmarkStart w:id="3571" w:name="_Ref78593983"/>
      <w:bookmarkStart w:id="3572" w:name="_Toc78604342"/>
      <w:r w:rsidRPr="00EF6733">
        <w:rPr>
          <w:b/>
          <w:bCs/>
          <w:sz w:val="24"/>
          <w:szCs w:val="24"/>
          <w:lang w:val="el-GR"/>
        </w:rPr>
        <w:t>Εικόνα</w:t>
      </w:r>
      <w:r w:rsidRPr="00301530">
        <w:rPr>
          <w:b/>
          <w:bCs/>
          <w:sz w:val="24"/>
          <w:szCs w:val="24"/>
        </w:rPr>
        <w:t xml:space="preserve"> </w:t>
      </w:r>
      <w:r w:rsidRPr="00EB7454">
        <w:rPr>
          <w:b/>
          <w:bCs/>
          <w:sz w:val="24"/>
          <w:szCs w:val="24"/>
        </w:rPr>
        <w:fldChar w:fldCharType="begin"/>
      </w:r>
      <w:r w:rsidRPr="00301530">
        <w:rPr>
          <w:b/>
          <w:bCs/>
          <w:sz w:val="24"/>
          <w:szCs w:val="24"/>
        </w:rPr>
        <w:instrText xml:space="preserve"> </w:instrText>
      </w:r>
      <w:r w:rsidRPr="00EB7454">
        <w:rPr>
          <w:b/>
          <w:bCs/>
          <w:sz w:val="24"/>
          <w:szCs w:val="24"/>
        </w:rPr>
        <w:instrText>SEQ</w:instrText>
      </w:r>
      <w:r w:rsidRPr="00301530">
        <w:rPr>
          <w:b/>
          <w:bCs/>
          <w:sz w:val="24"/>
          <w:szCs w:val="24"/>
        </w:rPr>
        <w:instrText xml:space="preserve"> </w:instrText>
      </w:r>
      <w:r w:rsidRPr="00EF6733">
        <w:rPr>
          <w:b/>
          <w:bCs/>
          <w:sz w:val="24"/>
          <w:szCs w:val="24"/>
          <w:lang w:val="el-GR"/>
        </w:rPr>
        <w:instrText>Εικόνα</w:instrText>
      </w:r>
      <w:r w:rsidRPr="00301530">
        <w:rPr>
          <w:b/>
          <w:bCs/>
          <w:sz w:val="24"/>
          <w:szCs w:val="24"/>
        </w:rPr>
        <w:instrText xml:space="preserve"> \* </w:instrText>
      </w:r>
      <w:r w:rsidRPr="00EB7454">
        <w:rPr>
          <w:b/>
          <w:bCs/>
          <w:sz w:val="24"/>
          <w:szCs w:val="24"/>
        </w:rPr>
        <w:instrText>ARABIC</w:instrText>
      </w:r>
      <w:r w:rsidRPr="00301530">
        <w:rPr>
          <w:b/>
          <w:bCs/>
          <w:sz w:val="24"/>
          <w:szCs w:val="24"/>
        </w:rPr>
        <w:instrText xml:space="preserve"> </w:instrText>
      </w:r>
      <w:r w:rsidRPr="00EB7454">
        <w:rPr>
          <w:b/>
          <w:bCs/>
          <w:sz w:val="24"/>
          <w:szCs w:val="24"/>
        </w:rPr>
        <w:fldChar w:fldCharType="separate"/>
      </w:r>
      <w:r w:rsidR="00582156">
        <w:rPr>
          <w:b/>
          <w:bCs/>
          <w:noProof/>
          <w:sz w:val="24"/>
          <w:szCs w:val="24"/>
        </w:rPr>
        <w:t>95</w:t>
      </w:r>
      <w:r w:rsidRPr="00EB7454">
        <w:rPr>
          <w:b/>
          <w:bCs/>
          <w:sz w:val="24"/>
          <w:szCs w:val="24"/>
        </w:rPr>
        <w:fldChar w:fldCharType="end"/>
      </w:r>
      <w:bookmarkEnd w:id="3568"/>
      <w:r w:rsidRPr="00301530">
        <w:rPr>
          <w:b/>
          <w:bCs/>
          <w:sz w:val="24"/>
          <w:szCs w:val="24"/>
        </w:rPr>
        <w:t xml:space="preserve">: </w:t>
      </w:r>
      <w:r w:rsidRPr="00EB7454">
        <w:rPr>
          <w:b/>
          <w:bCs/>
          <w:sz w:val="24"/>
          <w:szCs w:val="24"/>
        </w:rPr>
        <w:t>Hashtag</w:t>
      </w:r>
      <w:r w:rsidRPr="00301530">
        <w:rPr>
          <w:b/>
          <w:bCs/>
          <w:sz w:val="24"/>
          <w:szCs w:val="24"/>
        </w:rPr>
        <w:t xml:space="preserve"> </w:t>
      </w:r>
      <w:r w:rsidRPr="00EB7454">
        <w:rPr>
          <w:b/>
          <w:bCs/>
          <w:sz w:val="24"/>
          <w:szCs w:val="24"/>
        </w:rPr>
        <w:t>Per</w:t>
      </w:r>
      <w:r w:rsidRPr="00301530">
        <w:rPr>
          <w:b/>
          <w:bCs/>
          <w:sz w:val="24"/>
          <w:szCs w:val="24"/>
        </w:rPr>
        <w:t xml:space="preserve"> </w:t>
      </w:r>
      <w:r w:rsidRPr="00EB7454">
        <w:rPr>
          <w:b/>
          <w:bCs/>
          <w:sz w:val="24"/>
          <w:szCs w:val="24"/>
        </w:rPr>
        <w:t>Post</w:t>
      </w:r>
      <w:r w:rsidRPr="00301530">
        <w:rPr>
          <w:b/>
          <w:bCs/>
          <w:sz w:val="24"/>
          <w:szCs w:val="24"/>
        </w:rPr>
        <w:t xml:space="preserve"> - </w:t>
      </w:r>
      <w:r w:rsidRPr="00EB7454">
        <w:rPr>
          <w:b/>
          <w:bCs/>
          <w:sz w:val="24"/>
          <w:szCs w:val="24"/>
        </w:rPr>
        <w:t>Social</w:t>
      </w:r>
      <w:r w:rsidRPr="00301530">
        <w:rPr>
          <w:b/>
          <w:bCs/>
          <w:sz w:val="24"/>
          <w:szCs w:val="24"/>
        </w:rPr>
        <w:t xml:space="preserve"> </w:t>
      </w:r>
      <w:r w:rsidRPr="00EB7454">
        <w:rPr>
          <w:b/>
          <w:bCs/>
          <w:sz w:val="24"/>
          <w:szCs w:val="24"/>
        </w:rPr>
        <w:t>Influence</w:t>
      </w:r>
      <w:r w:rsidRPr="00301530">
        <w:rPr>
          <w:b/>
          <w:bCs/>
          <w:sz w:val="24"/>
          <w:szCs w:val="24"/>
        </w:rPr>
        <w:t xml:space="preserve"> - </w:t>
      </w:r>
      <w:r w:rsidRPr="00EB7454">
        <w:rPr>
          <w:b/>
          <w:bCs/>
          <w:sz w:val="24"/>
          <w:szCs w:val="24"/>
        </w:rPr>
        <w:t>Facebook</w:t>
      </w:r>
      <w:bookmarkEnd w:id="3569"/>
      <w:bookmarkEnd w:id="3570"/>
      <w:bookmarkEnd w:id="3571"/>
      <w:bookmarkEnd w:id="3572"/>
    </w:p>
    <w:p w14:paraId="275BB965" w14:textId="6F5FB4A9" w:rsidR="00E54C06" w:rsidRPr="00EF6733" w:rsidDel="00E00FA7" w:rsidRDefault="00E54C06" w:rsidP="00D336BA">
      <w:pPr>
        <w:spacing w:after="0" w:line="240" w:lineRule="auto"/>
        <w:rPr>
          <w:del w:id="3573" w:author="Razis" w:date="2021-08-01T14:10:00Z"/>
          <w:noProof/>
          <w:sz w:val="24"/>
          <w:szCs w:val="24"/>
          <w:lang w:val="el-GR"/>
        </w:rPr>
      </w:pPr>
      <w:r w:rsidRPr="00EF6733">
        <w:rPr>
          <w:noProof/>
          <w:sz w:val="24"/>
          <w:szCs w:val="24"/>
          <w:lang w:val="el-GR"/>
        </w:rPr>
        <w:lastRenderedPageBreak/>
        <w:t xml:space="preserve">Στην περίπτωση του </w:t>
      </w:r>
      <w:r w:rsidRPr="00EF6733">
        <w:rPr>
          <w:noProof/>
          <w:sz w:val="24"/>
          <w:szCs w:val="24"/>
        </w:rPr>
        <w:t>Instagram</w:t>
      </w:r>
      <w:r w:rsidRPr="00EF6733">
        <w:rPr>
          <w:noProof/>
          <w:sz w:val="24"/>
          <w:szCs w:val="24"/>
          <w:lang w:val="el-GR"/>
        </w:rPr>
        <w:t xml:space="preserve"> όμως, παρατηρούνται </w:t>
      </w:r>
      <w:commentRangeStart w:id="3574"/>
      <w:commentRangeStart w:id="3575"/>
      <w:r w:rsidRPr="00EF6733">
        <w:rPr>
          <w:noProof/>
          <w:sz w:val="24"/>
          <w:szCs w:val="24"/>
          <w:lang w:val="el-GR"/>
        </w:rPr>
        <w:t xml:space="preserve">σημαντικές διαφορές </w:t>
      </w:r>
      <w:commentRangeEnd w:id="3574"/>
      <w:r w:rsidR="00E00FA7">
        <w:rPr>
          <w:rStyle w:val="CommentReference"/>
        </w:rPr>
        <w:commentReference w:id="3574"/>
      </w:r>
      <w:commentRangeEnd w:id="3575"/>
      <w:r w:rsidR="00372CEE">
        <w:rPr>
          <w:rStyle w:val="CommentReference"/>
        </w:rPr>
        <w:commentReference w:id="3575"/>
      </w:r>
      <w:r w:rsidRPr="00EF6733">
        <w:rPr>
          <w:noProof/>
          <w:sz w:val="24"/>
          <w:szCs w:val="24"/>
          <w:lang w:val="el-GR"/>
        </w:rPr>
        <w:t>σε όλες τις περιπτώσεις</w:t>
      </w:r>
      <w:ins w:id="3576" w:author="GEORGILAS STYLIANOS" w:date="2021-08-07T22:49:00Z">
        <w:r w:rsidR="00372CEE">
          <w:rPr>
            <w:noProof/>
            <w:sz w:val="24"/>
            <w:szCs w:val="24"/>
            <w:lang w:val="el-GR"/>
          </w:rPr>
          <w:t>. Συγκεκριμένα</w:t>
        </w:r>
      </w:ins>
      <w:del w:id="3577" w:author="GEORGILAS STYLIANOS" w:date="2021-08-07T22:49:00Z">
        <w:r w:rsidRPr="00EF6733" w:rsidDel="00372CEE">
          <w:rPr>
            <w:noProof/>
            <w:sz w:val="24"/>
            <w:szCs w:val="24"/>
            <w:lang w:val="el-GR"/>
          </w:rPr>
          <w:delText>,</w:delText>
        </w:r>
      </w:del>
      <w:ins w:id="3578" w:author="GEORGILAS STYLIANOS" w:date="2021-08-07T22:50:00Z">
        <w:r w:rsidR="00372CEE">
          <w:rPr>
            <w:noProof/>
            <w:sz w:val="24"/>
            <w:szCs w:val="24"/>
            <w:lang w:val="el-GR"/>
          </w:rPr>
          <w:t xml:space="preserve"> η διαφορά των δύο μέσων όρων της Μέτριας ΚΕ είναι της τάξεως του 3,18% και η </w:t>
        </w:r>
      </w:ins>
      <w:ins w:id="3579" w:author="GEORGILAS STYLIANOS" w:date="2021-08-07T22:51:00Z">
        <w:r w:rsidR="00372CEE">
          <w:rPr>
            <w:noProof/>
            <w:sz w:val="24"/>
            <w:szCs w:val="24"/>
            <w:lang w:val="el-GR"/>
          </w:rPr>
          <w:t>διαφορά της Υψηλής ΚΕ είναι της τάξεως του 2,54%.</w:t>
        </w:r>
      </w:ins>
      <w:del w:id="3580" w:author="GEORGILAS STYLIANOS" w:date="2021-08-07T22:49:00Z">
        <w:r w:rsidRPr="00EF6733" w:rsidDel="00372CEE">
          <w:rPr>
            <w:noProof/>
            <w:sz w:val="24"/>
            <w:szCs w:val="24"/>
            <w:lang w:val="el-GR"/>
          </w:rPr>
          <w:delText xml:space="preserve"> </w:delText>
        </w:r>
      </w:del>
      <w:del w:id="3581" w:author="GEORGILAS STYLIANOS" w:date="2021-08-07T22:51:00Z">
        <w:r w:rsidRPr="00EF6733" w:rsidDel="00372CEE">
          <w:rPr>
            <w:noProof/>
            <w:sz w:val="24"/>
            <w:szCs w:val="24"/>
            <w:lang w:val="el-GR"/>
          </w:rPr>
          <w:delText>με την</w:delText>
        </w:r>
      </w:del>
      <w:ins w:id="3582" w:author="GEORGILAS STYLIANOS" w:date="2021-08-07T22:51:00Z">
        <w:r w:rsidR="00372CEE">
          <w:rPr>
            <w:noProof/>
            <w:sz w:val="24"/>
            <w:szCs w:val="24"/>
            <w:lang w:val="el-GR"/>
          </w:rPr>
          <w:t>Η</w:t>
        </w:r>
      </w:ins>
      <w:r w:rsidRPr="00EF6733">
        <w:rPr>
          <w:noProof/>
          <w:sz w:val="24"/>
          <w:szCs w:val="24"/>
          <w:lang w:val="el-GR"/>
        </w:rPr>
        <w:t xml:space="preserve"> μεγαλύτερη διαφορά </w:t>
      </w:r>
      <w:ins w:id="3583" w:author="GEORGILAS STYLIANOS" w:date="2021-08-07T22:51:00Z">
        <w:r w:rsidR="00372CEE">
          <w:rPr>
            <w:noProof/>
            <w:sz w:val="24"/>
            <w:szCs w:val="24"/>
            <w:lang w:val="el-GR"/>
          </w:rPr>
          <w:t>της τάξεως του 7</w:t>
        </w:r>
      </w:ins>
      <w:ins w:id="3584" w:author="GEORGILAS STYLIANOS" w:date="2021-08-07T22:52:00Z">
        <w:r w:rsidR="00372CEE">
          <w:rPr>
            <w:noProof/>
            <w:sz w:val="24"/>
            <w:szCs w:val="24"/>
            <w:lang w:val="el-GR"/>
          </w:rPr>
          <w:t xml:space="preserve">% </w:t>
        </w:r>
      </w:ins>
      <w:del w:id="3585" w:author="GEORGILAS STYLIANOS" w:date="2021-08-07T22:51:00Z">
        <w:r w:rsidRPr="00EF6733" w:rsidDel="00372CEE">
          <w:rPr>
            <w:noProof/>
            <w:sz w:val="24"/>
            <w:szCs w:val="24"/>
            <w:lang w:val="el-GR"/>
          </w:rPr>
          <w:delText xml:space="preserve">να </w:delText>
        </w:r>
      </w:del>
      <w:r w:rsidRPr="00EF6733">
        <w:rPr>
          <w:noProof/>
          <w:sz w:val="24"/>
          <w:szCs w:val="24"/>
          <w:lang w:val="el-GR"/>
        </w:rPr>
        <w:t xml:space="preserve">εμφανίζεται στην ομάδα χρηστών με </w:t>
      </w:r>
      <w:ins w:id="3586" w:author="GEORGILAS STYLIANOS" w:date="2021-08-07T22:51:00Z">
        <w:r w:rsidR="00372CEE">
          <w:rPr>
            <w:noProof/>
            <w:sz w:val="24"/>
            <w:szCs w:val="24"/>
            <w:lang w:val="el-GR"/>
          </w:rPr>
          <w:t>Π</w:t>
        </w:r>
      </w:ins>
      <w:del w:id="3587" w:author="GEORGILAS STYLIANOS" w:date="2021-08-07T22:51:00Z">
        <w:r w:rsidR="00133977" w:rsidRPr="00EF6733" w:rsidDel="00372CEE">
          <w:rPr>
            <w:noProof/>
            <w:sz w:val="24"/>
            <w:szCs w:val="24"/>
            <w:lang w:val="el-GR"/>
          </w:rPr>
          <w:delText>π</w:delText>
        </w:r>
      </w:del>
      <w:r w:rsidR="00133977" w:rsidRPr="00EF6733">
        <w:rPr>
          <w:noProof/>
          <w:sz w:val="24"/>
          <w:szCs w:val="24"/>
          <w:lang w:val="el-GR"/>
        </w:rPr>
        <w:t xml:space="preserve">ολύ </w:t>
      </w:r>
      <w:ins w:id="3588" w:author="GEORGILAS STYLIANOS" w:date="2021-08-07T22:51:00Z">
        <w:r w:rsidR="00372CEE">
          <w:rPr>
            <w:noProof/>
            <w:sz w:val="24"/>
            <w:szCs w:val="24"/>
            <w:lang w:val="el-GR"/>
          </w:rPr>
          <w:t>Υ</w:t>
        </w:r>
      </w:ins>
      <w:del w:id="3589" w:author="GEORGILAS STYLIANOS" w:date="2021-08-07T22:51:00Z">
        <w:r w:rsidR="00133977" w:rsidRPr="00EF6733" w:rsidDel="00372CEE">
          <w:rPr>
            <w:noProof/>
            <w:sz w:val="24"/>
            <w:szCs w:val="24"/>
            <w:lang w:val="el-GR"/>
          </w:rPr>
          <w:delText>υ</w:delText>
        </w:r>
      </w:del>
      <w:r w:rsidR="00133977" w:rsidRPr="00EF6733">
        <w:rPr>
          <w:noProof/>
          <w:sz w:val="24"/>
          <w:szCs w:val="24"/>
          <w:lang w:val="el-GR"/>
        </w:rPr>
        <w:t xml:space="preserve">ψηλή </w:t>
      </w:r>
      <w:ins w:id="3590" w:author="GEORGILAS STYLIANOS" w:date="2021-08-07T22:51:00Z">
        <w:r w:rsidR="00372CEE">
          <w:rPr>
            <w:noProof/>
            <w:sz w:val="24"/>
            <w:szCs w:val="24"/>
            <w:lang w:val="el-GR"/>
          </w:rPr>
          <w:t>ΚΕ</w:t>
        </w:r>
      </w:ins>
      <w:del w:id="3591" w:author="GEORGILAS STYLIANOS" w:date="2021-08-07T22:51:00Z">
        <w:r w:rsidR="00133977" w:rsidRPr="00EF6733" w:rsidDel="00372CEE">
          <w:rPr>
            <w:noProof/>
            <w:sz w:val="24"/>
            <w:szCs w:val="24"/>
            <w:lang w:val="el-GR"/>
          </w:rPr>
          <w:delText>επιρροή</w:delText>
        </w:r>
      </w:del>
      <w:r w:rsidR="00133977" w:rsidRPr="00EF6733">
        <w:rPr>
          <w:noProof/>
          <w:sz w:val="24"/>
          <w:szCs w:val="24"/>
          <w:lang w:val="el-GR"/>
        </w:rPr>
        <w:t xml:space="preserve"> (</w:t>
      </w:r>
      <w:r w:rsidR="00E20641" w:rsidRPr="00EF6733">
        <w:rPr>
          <w:noProof/>
          <w:sz w:val="24"/>
          <w:szCs w:val="24"/>
          <w:lang w:val="el-GR"/>
        </w:rPr>
        <w:fldChar w:fldCharType="begin"/>
      </w:r>
      <w:r w:rsidR="00E20641" w:rsidRPr="00EF6733">
        <w:rPr>
          <w:noProof/>
          <w:sz w:val="24"/>
          <w:szCs w:val="24"/>
          <w:lang w:val="el-GR"/>
        </w:rPr>
        <w:instrText xml:space="preserve"> REF _Ref78473864 \h </w:instrText>
      </w:r>
      <w:r w:rsidR="00EF6733">
        <w:rPr>
          <w:noProof/>
          <w:sz w:val="24"/>
          <w:szCs w:val="24"/>
          <w:lang w:val="el-GR"/>
        </w:rPr>
        <w:instrText xml:space="preserve"> \* MERGEFORMAT </w:instrText>
      </w:r>
      <w:r w:rsidR="00E20641" w:rsidRPr="00EF6733">
        <w:rPr>
          <w:noProof/>
          <w:sz w:val="24"/>
          <w:szCs w:val="24"/>
          <w:lang w:val="el-GR"/>
        </w:rPr>
      </w:r>
      <w:r w:rsidR="00E20641" w:rsidRPr="00EF6733">
        <w:rPr>
          <w:noProof/>
          <w:sz w:val="24"/>
          <w:szCs w:val="24"/>
          <w:lang w:val="el-GR"/>
        </w:rPr>
        <w:fldChar w:fldCharType="separate"/>
      </w:r>
      <w:r w:rsidR="00E20641" w:rsidRPr="00EF6733">
        <w:rPr>
          <w:b/>
          <w:bCs/>
          <w:sz w:val="24"/>
          <w:szCs w:val="24"/>
          <w:lang w:val="el-GR"/>
        </w:rPr>
        <w:t xml:space="preserve">Εικόνα </w:t>
      </w:r>
      <w:r w:rsidR="00E20641" w:rsidRPr="00EF6733">
        <w:rPr>
          <w:b/>
          <w:bCs/>
          <w:noProof/>
          <w:sz w:val="24"/>
          <w:szCs w:val="24"/>
          <w:lang w:val="el-GR"/>
        </w:rPr>
        <w:t>96</w:t>
      </w:r>
      <w:r w:rsidR="00E20641" w:rsidRPr="00EF6733">
        <w:rPr>
          <w:noProof/>
          <w:sz w:val="24"/>
          <w:szCs w:val="24"/>
          <w:lang w:val="el-GR"/>
        </w:rPr>
        <w:fldChar w:fldCharType="end"/>
      </w:r>
      <w:r w:rsidR="00133977" w:rsidRPr="00EF6733">
        <w:rPr>
          <w:noProof/>
          <w:sz w:val="24"/>
          <w:szCs w:val="24"/>
          <w:lang w:val="el-GR"/>
        </w:rPr>
        <w:t>).</w:t>
      </w:r>
      <w:ins w:id="3592" w:author="Razis" w:date="2021-08-01T14:10:00Z">
        <w:r w:rsidR="00E00FA7">
          <w:rPr>
            <w:noProof/>
            <w:sz w:val="24"/>
            <w:szCs w:val="24"/>
            <w:lang w:val="el-GR"/>
          </w:rPr>
          <w:t xml:space="preserve"> </w:t>
        </w:r>
      </w:ins>
    </w:p>
    <w:p w14:paraId="33784190" w14:textId="13E8133B" w:rsidR="00133977" w:rsidRPr="00EF6733" w:rsidRDefault="00133977" w:rsidP="00D336BA">
      <w:pPr>
        <w:spacing w:after="0" w:line="240" w:lineRule="auto"/>
        <w:rPr>
          <w:noProof/>
          <w:sz w:val="24"/>
          <w:szCs w:val="24"/>
          <w:lang w:val="el-GR"/>
        </w:rPr>
      </w:pPr>
      <w:r w:rsidRPr="00EF6733">
        <w:rPr>
          <w:noProof/>
          <w:sz w:val="24"/>
          <w:szCs w:val="24"/>
          <w:lang w:val="el-GR"/>
        </w:rPr>
        <w:t xml:space="preserve">Με αυτό το πείραμα, το </w:t>
      </w:r>
      <w:r w:rsidRPr="00EF6733">
        <w:rPr>
          <w:noProof/>
          <w:sz w:val="24"/>
          <w:szCs w:val="24"/>
        </w:rPr>
        <w:t>Instagram</w:t>
      </w:r>
      <w:r w:rsidRPr="00EF6733">
        <w:rPr>
          <w:noProof/>
          <w:sz w:val="24"/>
          <w:szCs w:val="24"/>
          <w:lang w:val="el-GR"/>
        </w:rPr>
        <w:t xml:space="preserve"> ξεχωρίζει ως το </w:t>
      </w:r>
      <w:del w:id="3593"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594" w:author="GEORGILAS STYLIANOS" w:date="2021-08-07T14:19:00Z">
        <w:r w:rsidR="0092709A">
          <w:rPr>
            <w:sz w:val="24"/>
            <w:szCs w:val="24"/>
            <w:lang w:val="el-GR"/>
          </w:rPr>
          <w:t>ΚΔ</w:t>
        </w:r>
      </w:ins>
      <w:r w:rsidRPr="00EF6733">
        <w:rPr>
          <w:noProof/>
          <w:sz w:val="24"/>
          <w:szCs w:val="24"/>
          <w:lang w:val="el-GR"/>
        </w:rPr>
        <w:t xml:space="preserve"> στο οποίο οι χρήστες έχουν την τάση να χρησιμοποιούν ένα </w:t>
      </w:r>
      <w:r w:rsidRPr="00EF6733">
        <w:rPr>
          <w:noProof/>
          <w:sz w:val="24"/>
          <w:szCs w:val="24"/>
        </w:rPr>
        <w:t>hashtag</w:t>
      </w:r>
      <w:r w:rsidRPr="00EF6733">
        <w:rPr>
          <w:noProof/>
          <w:sz w:val="24"/>
          <w:szCs w:val="24"/>
          <w:lang w:val="el-GR"/>
        </w:rPr>
        <w:t xml:space="preserve"> παραπάνω από μία φορές στις δημοσιεύσεις τους. </w:t>
      </w:r>
    </w:p>
    <w:p w14:paraId="43C075D5" w14:textId="77777777" w:rsidR="00EB7454" w:rsidRPr="00EB7454" w:rsidRDefault="00EB7454" w:rsidP="00D336BA">
      <w:pPr>
        <w:spacing w:after="0" w:line="240" w:lineRule="auto"/>
        <w:rPr>
          <w:noProof/>
          <w:sz w:val="28"/>
          <w:szCs w:val="28"/>
          <w:lang w:val="el-GR"/>
        </w:rPr>
      </w:pPr>
    </w:p>
    <w:p w14:paraId="030C3434" w14:textId="77777777" w:rsidR="00EB7454" w:rsidRDefault="00EB7454" w:rsidP="00EF6733">
      <w:pPr>
        <w:keepNext/>
        <w:spacing w:after="0" w:line="240" w:lineRule="auto"/>
        <w:jc w:val="center"/>
      </w:pPr>
      <w:r w:rsidRPr="00EB7454">
        <w:rPr>
          <w:noProof/>
        </w:rPr>
        <w:drawing>
          <wp:inline distT="0" distB="0" distL="0" distR="0" wp14:anchorId="3450AD80" wp14:editId="3712EF34">
            <wp:extent cx="5943600" cy="3455670"/>
            <wp:effectExtent l="0" t="0" r="0" b="0"/>
            <wp:docPr id="134" name="Picture 1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bar char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14:paraId="161CDF18" w14:textId="0B00D9C2" w:rsidR="00EB7454" w:rsidRPr="00EB7454" w:rsidRDefault="00EB7454" w:rsidP="00EF6733">
      <w:pPr>
        <w:pStyle w:val="Caption"/>
        <w:jc w:val="center"/>
        <w:rPr>
          <w:rFonts w:ascii="Times New Roman" w:eastAsia="Times New Roman" w:hAnsi="Times New Roman" w:cs="Times New Roman"/>
          <w:b/>
          <w:bCs/>
          <w:color w:val="auto"/>
          <w:sz w:val="24"/>
          <w:szCs w:val="24"/>
        </w:rPr>
      </w:pPr>
      <w:bookmarkStart w:id="3595" w:name="_Ref78473864"/>
      <w:bookmarkStart w:id="3596" w:name="_Toc78469367"/>
      <w:bookmarkStart w:id="3597" w:name="_Toc78589253"/>
      <w:bookmarkStart w:id="3598" w:name="_Ref78594098"/>
      <w:bookmarkStart w:id="3599" w:name="_Toc78604343"/>
      <w:r w:rsidRPr="00EB7454">
        <w:rPr>
          <w:b/>
          <w:bCs/>
          <w:color w:val="auto"/>
          <w:sz w:val="24"/>
          <w:szCs w:val="24"/>
        </w:rPr>
        <w:t xml:space="preserve">Εικόνα </w:t>
      </w:r>
      <w:r w:rsidRPr="00EB7454">
        <w:rPr>
          <w:b/>
          <w:bCs/>
          <w:color w:val="auto"/>
          <w:sz w:val="24"/>
          <w:szCs w:val="24"/>
        </w:rPr>
        <w:fldChar w:fldCharType="begin"/>
      </w:r>
      <w:r w:rsidRPr="00EB7454">
        <w:rPr>
          <w:b/>
          <w:bCs/>
          <w:color w:val="auto"/>
          <w:sz w:val="24"/>
          <w:szCs w:val="24"/>
        </w:rPr>
        <w:instrText xml:space="preserve"> SEQ Εικόνα \* ARABIC </w:instrText>
      </w:r>
      <w:r w:rsidRPr="00EB7454">
        <w:rPr>
          <w:b/>
          <w:bCs/>
          <w:color w:val="auto"/>
          <w:sz w:val="24"/>
          <w:szCs w:val="24"/>
        </w:rPr>
        <w:fldChar w:fldCharType="separate"/>
      </w:r>
      <w:r w:rsidR="00582156">
        <w:rPr>
          <w:b/>
          <w:bCs/>
          <w:noProof/>
          <w:color w:val="auto"/>
          <w:sz w:val="24"/>
          <w:szCs w:val="24"/>
        </w:rPr>
        <w:t>96</w:t>
      </w:r>
      <w:r w:rsidRPr="00EB7454">
        <w:rPr>
          <w:b/>
          <w:bCs/>
          <w:color w:val="auto"/>
          <w:sz w:val="24"/>
          <w:szCs w:val="24"/>
        </w:rPr>
        <w:fldChar w:fldCharType="end"/>
      </w:r>
      <w:bookmarkEnd w:id="3595"/>
      <w:r w:rsidRPr="00EB7454">
        <w:rPr>
          <w:b/>
          <w:bCs/>
          <w:color w:val="auto"/>
          <w:sz w:val="24"/>
          <w:szCs w:val="24"/>
        </w:rPr>
        <w:t>: Hashtag Per Post - Social Influence - Instagram</w:t>
      </w:r>
      <w:bookmarkEnd w:id="3596"/>
      <w:bookmarkEnd w:id="3597"/>
      <w:bookmarkEnd w:id="3598"/>
      <w:bookmarkEnd w:id="3599"/>
    </w:p>
    <w:p w14:paraId="75CA6E32" w14:textId="01C79427" w:rsidR="00A80B61" w:rsidRPr="00EF6733" w:rsidRDefault="00A80B61" w:rsidP="002073B9">
      <w:pPr>
        <w:spacing w:line="240" w:lineRule="auto"/>
        <w:rPr>
          <w:rFonts w:eastAsia="Times New Roman" w:cstheme="minorHAnsi"/>
          <w:sz w:val="24"/>
          <w:szCs w:val="24"/>
          <w:lang w:val="el-GR"/>
        </w:rPr>
      </w:pPr>
      <w:del w:id="3600" w:author="GEORGILAS STYLIANOS" w:date="2021-08-07T22:52:00Z">
        <w:r w:rsidRPr="00EF6733" w:rsidDel="008E5BD9">
          <w:rPr>
            <w:rFonts w:eastAsia="Times New Roman" w:cstheme="minorHAnsi"/>
            <w:sz w:val="24"/>
            <w:szCs w:val="24"/>
            <w:lang w:val="el-GR"/>
          </w:rPr>
          <w:delText xml:space="preserve">Το επόμενο </w:delText>
        </w:r>
        <w:r w:rsidRPr="00EF6733" w:rsidDel="008E5BD9">
          <w:rPr>
            <w:rFonts w:eastAsia="Times New Roman" w:cstheme="minorHAnsi"/>
            <w:sz w:val="24"/>
            <w:szCs w:val="24"/>
          </w:rPr>
          <w:delText>metadata</w:delText>
        </w:r>
      </w:del>
      <w:ins w:id="3601" w:author="GEORGILAS STYLIANOS" w:date="2021-08-07T22:52:00Z">
        <w:r w:rsidR="008E5BD9">
          <w:rPr>
            <w:rFonts w:eastAsia="Times New Roman" w:cstheme="minorHAnsi"/>
            <w:sz w:val="24"/>
            <w:szCs w:val="24"/>
            <w:lang w:val="el-GR"/>
          </w:rPr>
          <w:t>Η επόμενη οντότητα</w:t>
        </w:r>
      </w:ins>
      <w:r w:rsidRPr="00EF6733">
        <w:rPr>
          <w:rFonts w:eastAsia="Times New Roman" w:cstheme="minorHAnsi"/>
          <w:sz w:val="24"/>
          <w:szCs w:val="24"/>
          <w:lang w:val="el-GR"/>
        </w:rPr>
        <w:t xml:space="preserve"> που αναλύεται είναι </w:t>
      </w:r>
      <w:del w:id="3602" w:author="GEORGILAS STYLIANOS" w:date="2021-08-07T14:47:00Z">
        <w:r w:rsidRPr="00EF6733" w:rsidDel="00A7121A">
          <w:rPr>
            <w:rFonts w:eastAsia="Times New Roman" w:cstheme="minorHAnsi"/>
            <w:sz w:val="24"/>
            <w:szCs w:val="24"/>
            <w:lang w:val="el-GR"/>
          </w:rPr>
          <w:delText xml:space="preserve">τα </w:delText>
        </w:r>
        <w:r w:rsidRPr="00EF6733" w:rsidDel="00A7121A">
          <w:rPr>
            <w:rFonts w:eastAsia="Times New Roman" w:cstheme="minorHAnsi"/>
            <w:sz w:val="24"/>
            <w:szCs w:val="24"/>
          </w:rPr>
          <w:delText>links</w:delText>
        </w:r>
      </w:del>
      <w:ins w:id="3603" w:author="GEORGILAS STYLIANOS" w:date="2021-08-07T14:47:00Z">
        <w:r w:rsidR="00A7121A">
          <w:rPr>
            <w:rFonts w:eastAsia="Times New Roman" w:cstheme="minorHAnsi"/>
            <w:sz w:val="24"/>
            <w:szCs w:val="24"/>
            <w:lang w:val="el-GR"/>
          </w:rPr>
          <w:t xml:space="preserve">οι </w:t>
        </w:r>
        <w:proofErr w:type="spellStart"/>
        <w:r w:rsidR="00A7121A">
          <w:rPr>
            <w:rFonts w:eastAsia="Times New Roman" w:cstheme="minorHAnsi"/>
            <w:sz w:val="24"/>
            <w:szCs w:val="24"/>
            <w:lang w:val="el-GR"/>
          </w:rPr>
          <w:t>υπερσύνδεσμοι</w:t>
        </w:r>
      </w:ins>
      <w:proofErr w:type="spellEnd"/>
      <w:r w:rsidRPr="00EF6733">
        <w:rPr>
          <w:rFonts w:eastAsia="Times New Roman" w:cstheme="minorHAnsi"/>
          <w:sz w:val="24"/>
          <w:szCs w:val="24"/>
          <w:lang w:val="el-GR"/>
        </w:rPr>
        <w:t xml:space="preserve">. Σε αυτό το πείραμα υπολογίσαμε τους μέσους όρους </w:t>
      </w:r>
      <w:del w:id="3604" w:author="GEORGILAS STYLIANOS" w:date="2021-08-07T14:47:00Z">
        <w:r w:rsidRPr="00EF6733" w:rsidDel="00A7121A">
          <w:rPr>
            <w:rFonts w:eastAsia="Times New Roman" w:cstheme="minorHAnsi"/>
            <w:sz w:val="24"/>
            <w:szCs w:val="24"/>
          </w:rPr>
          <w:delText>links</w:delText>
        </w:r>
        <w:r w:rsidRPr="00EF6733" w:rsidDel="00A7121A">
          <w:rPr>
            <w:rFonts w:eastAsia="Times New Roman" w:cstheme="minorHAnsi"/>
            <w:sz w:val="24"/>
            <w:szCs w:val="24"/>
            <w:lang w:val="el-GR"/>
          </w:rPr>
          <w:delText xml:space="preserve"> </w:delText>
        </w:r>
      </w:del>
      <w:proofErr w:type="spellStart"/>
      <w:ins w:id="3605" w:author="GEORGILAS STYLIANOS" w:date="2021-08-07T14:47:00Z">
        <w:r w:rsidR="00A7121A">
          <w:rPr>
            <w:rFonts w:eastAsia="Times New Roman" w:cstheme="minorHAnsi"/>
            <w:sz w:val="24"/>
            <w:szCs w:val="24"/>
            <w:lang w:val="el-GR"/>
          </w:rPr>
          <w:t>υπερσυνδέσμων</w:t>
        </w:r>
        <w:proofErr w:type="spellEnd"/>
        <w:r w:rsidR="00A7121A" w:rsidRPr="00EF6733">
          <w:rPr>
            <w:rFonts w:eastAsia="Times New Roman" w:cstheme="minorHAnsi"/>
            <w:sz w:val="24"/>
            <w:szCs w:val="24"/>
            <w:lang w:val="el-GR"/>
          </w:rPr>
          <w:t xml:space="preserve"> </w:t>
        </w:r>
      </w:ins>
      <w:r w:rsidRPr="00EF6733">
        <w:rPr>
          <w:rFonts w:eastAsia="Times New Roman" w:cstheme="minorHAnsi"/>
          <w:sz w:val="24"/>
          <w:szCs w:val="24"/>
          <w:lang w:val="el-GR"/>
        </w:rPr>
        <w:t xml:space="preserve">ανά δημοσίευση στο </w:t>
      </w:r>
      <w:r w:rsidRPr="00EF6733">
        <w:rPr>
          <w:rFonts w:eastAsia="Times New Roman" w:cstheme="minorHAnsi"/>
          <w:sz w:val="24"/>
          <w:szCs w:val="24"/>
        </w:rPr>
        <w:t>Twitter</w:t>
      </w:r>
      <w:r w:rsidRPr="00EF6733">
        <w:rPr>
          <w:rFonts w:eastAsia="Times New Roman" w:cstheme="minorHAnsi"/>
          <w:sz w:val="24"/>
          <w:szCs w:val="24"/>
          <w:lang w:val="el-GR"/>
        </w:rPr>
        <w:t xml:space="preserve"> και το </w:t>
      </w:r>
      <w:r w:rsidRPr="00EF6733">
        <w:rPr>
          <w:rFonts w:eastAsia="Times New Roman" w:cstheme="minorHAnsi"/>
          <w:sz w:val="24"/>
          <w:szCs w:val="24"/>
        </w:rPr>
        <w:t>Facebook</w:t>
      </w:r>
      <w:r w:rsidRPr="00EF6733">
        <w:rPr>
          <w:rFonts w:eastAsia="Times New Roman" w:cstheme="minorHAnsi"/>
          <w:sz w:val="24"/>
          <w:szCs w:val="24"/>
          <w:lang w:val="el-GR"/>
        </w:rPr>
        <w:t xml:space="preserve"> με το </w:t>
      </w:r>
      <w:r w:rsidRPr="00EF6733">
        <w:rPr>
          <w:rFonts w:eastAsia="Times New Roman" w:cstheme="minorHAnsi"/>
          <w:sz w:val="24"/>
          <w:szCs w:val="24"/>
        </w:rPr>
        <w:t>Instagram</w:t>
      </w:r>
      <w:r w:rsidRPr="00EF6733">
        <w:rPr>
          <w:rFonts w:eastAsia="Times New Roman" w:cstheme="minorHAnsi"/>
          <w:sz w:val="24"/>
          <w:szCs w:val="24"/>
          <w:lang w:val="el-GR"/>
        </w:rPr>
        <w:t xml:space="preserve"> να απουσιάζει καθώς δεν υπάρχουν </w:t>
      </w:r>
      <w:del w:id="3606" w:author="GEORGILAS STYLIANOS" w:date="2021-08-07T14:47:00Z">
        <w:r w:rsidRPr="00EF6733" w:rsidDel="00A7121A">
          <w:rPr>
            <w:rFonts w:eastAsia="Times New Roman" w:cstheme="minorHAnsi"/>
            <w:sz w:val="24"/>
            <w:szCs w:val="24"/>
          </w:rPr>
          <w:delText>links</w:delText>
        </w:r>
        <w:r w:rsidRPr="00EF6733" w:rsidDel="00A7121A">
          <w:rPr>
            <w:rFonts w:eastAsia="Times New Roman" w:cstheme="minorHAnsi"/>
            <w:sz w:val="24"/>
            <w:szCs w:val="24"/>
            <w:lang w:val="el-GR"/>
          </w:rPr>
          <w:delText xml:space="preserve"> </w:delText>
        </w:r>
      </w:del>
      <w:proofErr w:type="spellStart"/>
      <w:ins w:id="3607" w:author="GEORGILAS STYLIANOS" w:date="2021-08-07T14:47:00Z">
        <w:r w:rsidR="00A7121A">
          <w:rPr>
            <w:rFonts w:eastAsia="Times New Roman" w:cstheme="minorHAnsi"/>
            <w:sz w:val="24"/>
            <w:szCs w:val="24"/>
            <w:lang w:val="el-GR"/>
          </w:rPr>
          <w:t>υπερσύνδεσμοι</w:t>
        </w:r>
        <w:proofErr w:type="spellEnd"/>
        <w:r w:rsidR="00A7121A" w:rsidRPr="00EF6733">
          <w:rPr>
            <w:rFonts w:eastAsia="Times New Roman" w:cstheme="minorHAnsi"/>
            <w:sz w:val="24"/>
            <w:szCs w:val="24"/>
            <w:lang w:val="el-GR"/>
          </w:rPr>
          <w:t xml:space="preserve"> </w:t>
        </w:r>
      </w:ins>
      <w:r w:rsidRPr="00EF6733">
        <w:rPr>
          <w:rFonts w:eastAsia="Times New Roman" w:cstheme="minorHAnsi"/>
          <w:sz w:val="24"/>
          <w:szCs w:val="24"/>
          <w:lang w:val="el-GR"/>
        </w:rPr>
        <w:t xml:space="preserve">στις δημοσιεύσεις αυτού του </w:t>
      </w:r>
      <w:del w:id="3608"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609" w:author="GEORGILAS STYLIANOS" w:date="2021-08-07T14:19:00Z">
        <w:r w:rsidR="0092709A">
          <w:rPr>
            <w:sz w:val="24"/>
            <w:szCs w:val="24"/>
            <w:lang w:val="el-GR"/>
          </w:rPr>
          <w:t>ΚΔ</w:t>
        </w:r>
      </w:ins>
      <w:r w:rsidRPr="00EF6733">
        <w:rPr>
          <w:rFonts w:eastAsia="Times New Roman" w:cstheme="minorHAnsi"/>
          <w:sz w:val="24"/>
          <w:szCs w:val="24"/>
          <w:lang w:val="el-GR"/>
        </w:rPr>
        <w:t xml:space="preserve"> Στη συνέχεια τρέξαμε το ίδιο πείραμα και για τις τρεις ξεχωριστές ομάδες με τα αποτελέσματα των πειραμάτων να εμφανίζονται στην </w:t>
      </w:r>
      <w:r w:rsidR="00E20641" w:rsidRPr="00EF6733">
        <w:rPr>
          <w:rFonts w:eastAsia="Times New Roman" w:cstheme="minorHAnsi"/>
          <w:sz w:val="24"/>
          <w:szCs w:val="24"/>
          <w:lang w:val="el-GR"/>
        </w:rPr>
        <w:fldChar w:fldCharType="begin"/>
      </w:r>
      <w:r w:rsidR="00E20641" w:rsidRPr="00EF6733">
        <w:rPr>
          <w:rFonts w:eastAsia="Times New Roman" w:cstheme="minorHAnsi"/>
          <w:sz w:val="24"/>
          <w:szCs w:val="24"/>
          <w:lang w:val="el-GR"/>
        </w:rPr>
        <w:instrText xml:space="preserve"> REF _Ref78473900 \h </w:instrText>
      </w:r>
      <w:r w:rsidR="00EF6733">
        <w:rPr>
          <w:rFonts w:eastAsia="Times New Roman" w:cstheme="minorHAnsi"/>
          <w:sz w:val="24"/>
          <w:szCs w:val="24"/>
          <w:lang w:val="el-GR"/>
        </w:rPr>
        <w:instrText xml:space="preserve"> \* MERGEFORMAT </w:instrText>
      </w:r>
      <w:r w:rsidR="00E20641" w:rsidRPr="00EF6733">
        <w:rPr>
          <w:rFonts w:eastAsia="Times New Roman" w:cstheme="minorHAnsi"/>
          <w:sz w:val="24"/>
          <w:szCs w:val="24"/>
          <w:lang w:val="el-GR"/>
        </w:rPr>
      </w:r>
      <w:r w:rsidR="00E20641" w:rsidRPr="00EF6733">
        <w:rPr>
          <w:rFonts w:eastAsia="Times New Roman" w:cstheme="minorHAnsi"/>
          <w:sz w:val="24"/>
          <w:szCs w:val="24"/>
          <w:lang w:val="el-GR"/>
        </w:rPr>
        <w:fldChar w:fldCharType="separate"/>
      </w:r>
      <w:r w:rsidR="00E20641" w:rsidRPr="00EF6733">
        <w:rPr>
          <w:b/>
          <w:bCs/>
          <w:sz w:val="24"/>
          <w:szCs w:val="24"/>
          <w:lang w:val="el-GR"/>
        </w:rPr>
        <w:t xml:space="preserve">Εικόνα </w:t>
      </w:r>
      <w:r w:rsidR="00E20641" w:rsidRPr="00EF6733">
        <w:rPr>
          <w:b/>
          <w:bCs/>
          <w:noProof/>
          <w:sz w:val="24"/>
          <w:szCs w:val="24"/>
          <w:lang w:val="el-GR"/>
        </w:rPr>
        <w:t>97</w:t>
      </w:r>
      <w:r w:rsidR="00E20641" w:rsidRPr="00EF6733">
        <w:rPr>
          <w:rFonts w:eastAsia="Times New Roman" w:cstheme="minorHAnsi"/>
          <w:sz w:val="24"/>
          <w:szCs w:val="24"/>
          <w:lang w:val="el-GR"/>
        </w:rPr>
        <w:fldChar w:fldCharType="end"/>
      </w:r>
      <w:r w:rsidRPr="00EF6733">
        <w:rPr>
          <w:rFonts w:eastAsia="Times New Roman" w:cstheme="minorHAnsi"/>
          <w:sz w:val="24"/>
          <w:szCs w:val="24"/>
          <w:lang w:val="el-GR"/>
        </w:rPr>
        <w:t>.</w:t>
      </w:r>
    </w:p>
    <w:p w14:paraId="25769FC4" w14:textId="1B6DD0E3" w:rsidR="00A80B61" w:rsidRPr="00EF6733" w:rsidRDefault="00A80B61" w:rsidP="002073B9">
      <w:pPr>
        <w:spacing w:after="0" w:line="240" w:lineRule="auto"/>
        <w:rPr>
          <w:rFonts w:eastAsia="Times New Roman" w:cstheme="minorHAnsi"/>
          <w:sz w:val="24"/>
          <w:szCs w:val="24"/>
          <w:lang w:val="el-GR"/>
        </w:rPr>
      </w:pPr>
      <w:r w:rsidRPr="00EF6733">
        <w:rPr>
          <w:rFonts w:eastAsia="Times New Roman" w:cstheme="minorHAnsi"/>
          <w:sz w:val="24"/>
          <w:szCs w:val="24"/>
          <w:lang w:val="el-GR"/>
        </w:rPr>
        <w:t xml:space="preserve">Παρατηρείται πως είναι </w:t>
      </w:r>
      <w:commentRangeStart w:id="3610"/>
      <w:commentRangeStart w:id="3611"/>
      <w:r w:rsidRPr="00EF6733">
        <w:rPr>
          <w:rFonts w:eastAsia="Times New Roman" w:cstheme="minorHAnsi"/>
          <w:sz w:val="24"/>
          <w:szCs w:val="24"/>
          <w:lang w:val="el-GR"/>
        </w:rPr>
        <w:t xml:space="preserve">πιο πιθανό </w:t>
      </w:r>
      <w:commentRangeEnd w:id="3610"/>
      <w:r w:rsidR="00E00FA7">
        <w:rPr>
          <w:rStyle w:val="CommentReference"/>
        </w:rPr>
        <w:commentReference w:id="3610"/>
      </w:r>
      <w:commentRangeEnd w:id="3611"/>
      <w:r w:rsidR="008E5BD9">
        <w:rPr>
          <w:rStyle w:val="CommentReference"/>
        </w:rPr>
        <w:commentReference w:id="3611"/>
      </w:r>
      <w:r w:rsidRPr="00EF6733">
        <w:rPr>
          <w:rFonts w:eastAsia="Times New Roman" w:cstheme="minorHAnsi"/>
          <w:sz w:val="24"/>
          <w:szCs w:val="24"/>
          <w:lang w:val="el-GR"/>
        </w:rPr>
        <w:t xml:space="preserve">να </w:t>
      </w:r>
      <w:del w:id="3612" w:author="Razis" w:date="2021-08-01T14:07:00Z">
        <w:r w:rsidRPr="00EF6733" w:rsidDel="008F2339">
          <w:rPr>
            <w:rFonts w:eastAsia="Times New Roman" w:cstheme="minorHAnsi"/>
            <w:sz w:val="24"/>
            <w:szCs w:val="24"/>
            <w:lang w:val="el-GR"/>
          </w:rPr>
          <w:delText xml:space="preserve">πετύχεις </w:delText>
        </w:r>
      </w:del>
      <w:ins w:id="3613" w:author="Razis" w:date="2021-08-01T14:07:00Z">
        <w:r w:rsidR="008F2339">
          <w:rPr>
            <w:rFonts w:eastAsia="Times New Roman" w:cstheme="minorHAnsi"/>
            <w:sz w:val="24"/>
            <w:szCs w:val="24"/>
            <w:lang w:val="el-GR"/>
          </w:rPr>
          <w:t>περιέχεται</w:t>
        </w:r>
        <w:r w:rsidR="008F2339" w:rsidRPr="00EF6733">
          <w:rPr>
            <w:rFonts w:eastAsia="Times New Roman" w:cstheme="minorHAnsi"/>
            <w:sz w:val="24"/>
            <w:szCs w:val="24"/>
            <w:lang w:val="el-GR"/>
          </w:rPr>
          <w:t xml:space="preserve"> </w:t>
        </w:r>
      </w:ins>
      <w:del w:id="3614" w:author="GEORGILAS STYLIANOS" w:date="2021-08-07T14:51:00Z">
        <w:r w:rsidRPr="00EF6733" w:rsidDel="006A65D5">
          <w:rPr>
            <w:rFonts w:eastAsia="Times New Roman" w:cstheme="minorHAnsi"/>
            <w:sz w:val="24"/>
            <w:szCs w:val="24"/>
          </w:rPr>
          <w:delText>link</w:delText>
        </w:r>
        <w:r w:rsidRPr="00EF6733" w:rsidDel="006A65D5">
          <w:rPr>
            <w:rFonts w:eastAsia="Times New Roman" w:cstheme="minorHAnsi"/>
            <w:sz w:val="24"/>
            <w:szCs w:val="24"/>
            <w:lang w:val="el-GR"/>
          </w:rPr>
          <w:delText xml:space="preserve"> </w:delText>
        </w:r>
      </w:del>
      <w:proofErr w:type="spellStart"/>
      <w:ins w:id="3615" w:author="GEORGILAS STYLIANOS" w:date="2021-08-07T14:51:00Z">
        <w:r w:rsidR="006A65D5">
          <w:rPr>
            <w:rFonts w:eastAsia="Times New Roman" w:cstheme="minorHAnsi"/>
            <w:sz w:val="24"/>
            <w:szCs w:val="24"/>
            <w:lang w:val="el-GR"/>
          </w:rPr>
          <w:t>υπερσύνδεσμος</w:t>
        </w:r>
        <w:proofErr w:type="spellEnd"/>
        <w:r w:rsidR="006A65D5" w:rsidRPr="00EF6733">
          <w:rPr>
            <w:rFonts w:eastAsia="Times New Roman" w:cstheme="minorHAnsi"/>
            <w:sz w:val="24"/>
            <w:szCs w:val="24"/>
            <w:lang w:val="el-GR"/>
          </w:rPr>
          <w:t xml:space="preserve"> </w:t>
        </w:r>
      </w:ins>
      <w:r w:rsidRPr="00EF6733">
        <w:rPr>
          <w:rFonts w:eastAsia="Times New Roman" w:cstheme="minorHAnsi"/>
          <w:sz w:val="24"/>
          <w:szCs w:val="24"/>
          <w:lang w:val="el-GR"/>
        </w:rPr>
        <w:t xml:space="preserve">σε μία δημοσίευση του </w:t>
      </w:r>
      <w:r w:rsidRPr="00EF6733">
        <w:rPr>
          <w:rFonts w:eastAsia="Times New Roman" w:cstheme="minorHAnsi"/>
          <w:sz w:val="24"/>
          <w:szCs w:val="24"/>
        </w:rPr>
        <w:t>Facebook</w:t>
      </w:r>
      <w:r w:rsidRPr="00EF6733">
        <w:rPr>
          <w:rFonts w:eastAsia="Times New Roman" w:cstheme="minorHAnsi"/>
          <w:sz w:val="24"/>
          <w:szCs w:val="24"/>
          <w:lang w:val="el-GR"/>
        </w:rPr>
        <w:t xml:space="preserve"> παρά σε μία του </w:t>
      </w:r>
      <w:r w:rsidRPr="00EF6733">
        <w:rPr>
          <w:rFonts w:eastAsia="Times New Roman" w:cstheme="minorHAnsi"/>
          <w:sz w:val="24"/>
          <w:szCs w:val="24"/>
        </w:rPr>
        <w:t>Twitter</w:t>
      </w:r>
      <w:r w:rsidRPr="00EF6733">
        <w:rPr>
          <w:rFonts w:eastAsia="Times New Roman" w:cstheme="minorHAnsi"/>
          <w:sz w:val="24"/>
          <w:szCs w:val="24"/>
          <w:lang w:val="el-GR"/>
        </w:rPr>
        <w:t>, σε όλες τις περιπτώσεις εκτός από την ομάδα χρηστών με πολύ υψηλή επιρροή.</w:t>
      </w:r>
      <w:r w:rsidR="00970935" w:rsidRPr="00EF6733">
        <w:rPr>
          <w:rFonts w:eastAsia="Times New Roman" w:cstheme="minorHAnsi"/>
          <w:sz w:val="24"/>
          <w:szCs w:val="24"/>
          <w:lang w:val="el-GR"/>
        </w:rPr>
        <w:t xml:space="preserve"> </w:t>
      </w:r>
      <w:ins w:id="3616" w:author="GEORGILAS STYLIANOS" w:date="2021-08-07T22:53:00Z">
        <w:r w:rsidR="008E5BD9">
          <w:rPr>
            <w:rFonts w:eastAsia="Times New Roman" w:cstheme="minorHAnsi"/>
            <w:sz w:val="24"/>
            <w:szCs w:val="24"/>
            <w:lang w:val="el-GR"/>
          </w:rPr>
          <w:t xml:space="preserve">Συγκεκριμένα, στην </w:t>
        </w:r>
      </w:ins>
      <w:ins w:id="3617" w:author="GEORGILAS STYLIANOS" w:date="2021-08-07T22:54:00Z">
        <w:r w:rsidR="008E5BD9">
          <w:rPr>
            <w:rFonts w:eastAsia="Times New Roman" w:cstheme="minorHAnsi"/>
            <w:sz w:val="24"/>
            <w:szCs w:val="24"/>
            <w:lang w:val="el-GR"/>
          </w:rPr>
          <w:t>Μέτρια</w:t>
        </w:r>
      </w:ins>
      <w:ins w:id="3618" w:author="GEORGILAS STYLIANOS" w:date="2021-08-07T22:53:00Z">
        <w:r w:rsidR="008E5BD9">
          <w:rPr>
            <w:rFonts w:eastAsia="Times New Roman" w:cstheme="minorHAnsi"/>
            <w:sz w:val="24"/>
            <w:szCs w:val="24"/>
            <w:lang w:val="el-GR"/>
          </w:rPr>
          <w:t xml:space="preserve"> ΚΕ παρατηρείται μια διαφορά υπέρ του </w:t>
        </w:r>
        <w:r w:rsidR="008E5BD9">
          <w:rPr>
            <w:rFonts w:eastAsia="Times New Roman" w:cstheme="minorHAnsi"/>
            <w:sz w:val="24"/>
            <w:szCs w:val="24"/>
          </w:rPr>
          <w:t>Facebook</w:t>
        </w:r>
        <w:r w:rsidR="008E5BD9" w:rsidRPr="008E5BD9">
          <w:rPr>
            <w:rFonts w:eastAsia="Times New Roman" w:cstheme="minorHAnsi"/>
            <w:sz w:val="24"/>
            <w:szCs w:val="24"/>
            <w:lang w:val="el-GR"/>
            <w:rPrChange w:id="3619" w:author="GEORGILAS STYLIANOS" w:date="2021-08-07T22:53:00Z">
              <w:rPr>
                <w:rFonts w:eastAsia="Times New Roman" w:cstheme="minorHAnsi"/>
                <w:sz w:val="24"/>
                <w:szCs w:val="24"/>
              </w:rPr>
            </w:rPrChange>
          </w:rPr>
          <w:t xml:space="preserve"> </w:t>
        </w:r>
        <w:r w:rsidR="008E5BD9">
          <w:rPr>
            <w:rFonts w:eastAsia="Times New Roman" w:cstheme="minorHAnsi"/>
            <w:sz w:val="24"/>
            <w:szCs w:val="24"/>
            <w:lang w:val="el-GR"/>
          </w:rPr>
          <w:t xml:space="preserve">κατά </w:t>
        </w:r>
      </w:ins>
      <w:ins w:id="3620" w:author="GEORGILAS STYLIANOS" w:date="2021-08-07T22:54:00Z">
        <w:r w:rsidR="008E5BD9">
          <w:rPr>
            <w:rFonts w:eastAsia="Times New Roman" w:cstheme="minorHAnsi"/>
            <w:sz w:val="24"/>
            <w:szCs w:val="24"/>
            <w:lang w:val="el-GR"/>
          </w:rPr>
          <w:t xml:space="preserve">25%, ενώ στην Υψηλή ΚΕ παρατηρείται διαφορά κατά 28%. Αντιθέτως στην Πολύ Υψηλή ΚΕ επικρατεί </w:t>
        </w:r>
      </w:ins>
      <w:ins w:id="3621" w:author="GEORGILAS STYLIANOS" w:date="2021-08-07T22:55:00Z">
        <w:r w:rsidR="008E5BD9">
          <w:rPr>
            <w:rFonts w:eastAsia="Times New Roman" w:cstheme="minorHAnsi"/>
            <w:sz w:val="24"/>
            <w:szCs w:val="24"/>
            <w:lang w:val="el-GR"/>
          </w:rPr>
          <w:t xml:space="preserve">το </w:t>
        </w:r>
        <w:r w:rsidR="008E5BD9">
          <w:rPr>
            <w:rFonts w:eastAsia="Times New Roman" w:cstheme="minorHAnsi"/>
            <w:sz w:val="24"/>
            <w:szCs w:val="24"/>
          </w:rPr>
          <w:t>Twitter</w:t>
        </w:r>
        <w:r w:rsidR="008E5BD9" w:rsidRPr="008E5BD9">
          <w:rPr>
            <w:rFonts w:eastAsia="Times New Roman" w:cstheme="minorHAnsi"/>
            <w:sz w:val="24"/>
            <w:szCs w:val="24"/>
            <w:lang w:val="el-GR"/>
            <w:rPrChange w:id="3622" w:author="GEORGILAS STYLIANOS" w:date="2021-08-07T22:55:00Z">
              <w:rPr>
                <w:rFonts w:eastAsia="Times New Roman" w:cstheme="minorHAnsi"/>
                <w:sz w:val="24"/>
                <w:szCs w:val="24"/>
              </w:rPr>
            </w:rPrChange>
          </w:rPr>
          <w:t xml:space="preserve"> </w:t>
        </w:r>
        <w:r w:rsidR="008E5BD9">
          <w:rPr>
            <w:rFonts w:eastAsia="Times New Roman" w:cstheme="minorHAnsi"/>
            <w:sz w:val="24"/>
            <w:szCs w:val="24"/>
            <w:lang w:val="el-GR"/>
          </w:rPr>
          <w:t xml:space="preserve">με διαφορά της τάξεως του 86%. </w:t>
        </w:r>
      </w:ins>
      <w:r w:rsidR="00970935" w:rsidRPr="00EF6733">
        <w:rPr>
          <w:rFonts w:eastAsia="Times New Roman" w:cstheme="minorHAnsi"/>
          <w:sz w:val="24"/>
          <w:szCs w:val="24"/>
          <w:lang w:val="el-GR"/>
        </w:rPr>
        <w:t>Γενικά</w:t>
      </w:r>
      <w:del w:id="3623" w:author="Razis" w:date="2021-08-01T14:08:00Z">
        <w:r w:rsidR="00970935" w:rsidRPr="00EF6733" w:rsidDel="008F2339">
          <w:rPr>
            <w:rFonts w:eastAsia="Times New Roman" w:cstheme="minorHAnsi"/>
            <w:sz w:val="24"/>
            <w:szCs w:val="24"/>
            <w:lang w:val="el-GR"/>
          </w:rPr>
          <w:delText xml:space="preserve"> πάντως</w:delText>
        </w:r>
      </w:del>
      <w:r w:rsidR="00970935" w:rsidRPr="00EF6733">
        <w:rPr>
          <w:rFonts w:eastAsia="Times New Roman" w:cstheme="minorHAnsi"/>
          <w:sz w:val="24"/>
          <w:szCs w:val="24"/>
          <w:lang w:val="el-GR"/>
        </w:rPr>
        <w:t xml:space="preserve">, οι χρήστες με μέτρια επιρροή χρησιμοποιούν </w:t>
      </w:r>
      <w:del w:id="3624" w:author="GEORGILAS STYLIANOS" w:date="2021-08-07T14:47:00Z">
        <w:r w:rsidR="00970935" w:rsidRPr="00EF6733" w:rsidDel="00A7121A">
          <w:rPr>
            <w:rFonts w:eastAsia="Times New Roman" w:cstheme="minorHAnsi"/>
            <w:sz w:val="24"/>
            <w:szCs w:val="24"/>
            <w:lang w:val="el-GR"/>
          </w:rPr>
          <w:delText xml:space="preserve">περισσότερα </w:delText>
        </w:r>
        <w:r w:rsidR="00970935" w:rsidRPr="00EF6733" w:rsidDel="00A7121A">
          <w:rPr>
            <w:rFonts w:eastAsia="Times New Roman" w:cstheme="minorHAnsi"/>
            <w:sz w:val="24"/>
            <w:szCs w:val="24"/>
          </w:rPr>
          <w:delText>links</w:delText>
        </w:r>
      </w:del>
      <w:ins w:id="3625" w:author="GEORGILAS STYLIANOS" w:date="2021-08-07T14:47:00Z">
        <w:r w:rsidR="00A7121A">
          <w:rPr>
            <w:rFonts w:eastAsia="Times New Roman" w:cstheme="minorHAnsi"/>
            <w:sz w:val="24"/>
            <w:szCs w:val="24"/>
            <w:lang w:val="el-GR"/>
          </w:rPr>
          <w:t xml:space="preserve">περισσότερους </w:t>
        </w:r>
        <w:proofErr w:type="spellStart"/>
        <w:r w:rsidR="00A7121A">
          <w:rPr>
            <w:rFonts w:eastAsia="Times New Roman" w:cstheme="minorHAnsi"/>
            <w:sz w:val="24"/>
            <w:szCs w:val="24"/>
            <w:lang w:val="el-GR"/>
          </w:rPr>
          <w:t>υπερσυνδέσμους</w:t>
        </w:r>
      </w:ins>
      <w:proofErr w:type="spellEnd"/>
      <w:r w:rsidR="00970935" w:rsidRPr="00EF6733">
        <w:rPr>
          <w:rFonts w:eastAsia="Times New Roman" w:cstheme="minorHAnsi"/>
          <w:sz w:val="24"/>
          <w:szCs w:val="24"/>
          <w:lang w:val="el-GR"/>
        </w:rPr>
        <w:t xml:space="preserve"> στις δημοσιεύσεις τους, με μικρή διαφορά από την δεύτερη ομάδα των χρηστών με υψηλή επιρροή.</w:t>
      </w:r>
    </w:p>
    <w:p w14:paraId="305565B1" w14:textId="77777777" w:rsidR="00A80B61" w:rsidRPr="00A80B61" w:rsidRDefault="00A80B61" w:rsidP="00D336BA">
      <w:pPr>
        <w:spacing w:after="0" w:line="240" w:lineRule="auto"/>
        <w:rPr>
          <w:rFonts w:ascii="Times New Roman" w:eastAsia="Times New Roman" w:hAnsi="Times New Roman" w:cs="Times New Roman"/>
          <w:sz w:val="24"/>
          <w:szCs w:val="24"/>
          <w:lang w:val="el-GR"/>
        </w:rPr>
      </w:pPr>
    </w:p>
    <w:p w14:paraId="1CC51542" w14:textId="77777777" w:rsidR="00372DB9" w:rsidRDefault="00372DB9" w:rsidP="00EF6733">
      <w:pPr>
        <w:keepNext/>
        <w:spacing w:after="0" w:line="240" w:lineRule="auto"/>
        <w:jc w:val="center"/>
      </w:pPr>
      <w:r w:rsidRPr="00372DB9">
        <w:rPr>
          <w:noProof/>
        </w:rPr>
        <w:lastRenderedPageBreak/>
        <w:drawing>
          <wp:inline distT="0" distB="0" distL="0" distR="0" wp14:anchorId="1CE1AA7F" wp14:editId="0F495494">
            <wp:extent cx="5924550" cy="3676650"/>
            <wp:effectExtent l="0" t="0" r="0" b="0"/>
            <wp:docPr id="137" name="Picture 1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bar char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24550" cy="3676650"/>
                    </a:xfrm>
                    <a:prstGeom prst="rect">
                      <a:avLst/>
                    </a:prstGeom>
                    <a:noFill/>
                    <a:ln>
                      <a:noFill/>
                    </a:ln>
                  </pic:spPr>
                </pic:pic>
              </a:graphicData>
            </a:graphic>
          </wp:inline>
        </w:drawing>
      </w:r>
    </w:p>
    <w:p w14:paraId="18569EBC" w14:textId="5AF716D2" w:rsidR="00372DB9" w:rsidRPr="00E20641" w:rsidRDefault="00372DB9" w:rsidP="00EF6733">
      <w:pPr>
        <w:pStyle w:val="Caption"/>
        <w:jc w:val="center"/>
        <w:rPr>
          <w:rFonts w:ascii="Times New Roman" w:eastAsia="Times New Roman" w:hAnsi="Times New Roman" w:cs="Times New Roman"/>
          <w:b/>
          <w:bCs/>
          <w:color w:val="auto"/>
          <w:sz w:val="36"/>
          <w:szCs w:val="36"/>
        </w:rPr>
      </w:pPr>
      <w:bookmarkStart w:id="3626" w:name="_Ref78473900"/>
      <w:bookmarkStart w:id="3627" w:name="_Toc78469368"/>
      <w:bookmarkStart w:id="3628" w:name="_Toc78589254"/>
      <w:bookmarkStart w:id="3629" w:name="_Ref78593856"/>
      <w:bookmarkStart w:id="3630" w:name="_Ref78593991"/>
      <w:bookmarkStart w:id="3631" w:name="_Toc78604344"/>
      <w:r w:rsidRPr="00E20641">
        <w:rPr>
          <w:b/>
          <w:bCs/>
          <w:color w:val="auto"/>
          <w:sz w:val="24"/>
          <w:szCs w:val="24"/>
        </w:rPr>
        <w:t xml:space="preserve">Εικόνα </w:t>
      </w:r>
      <w:r w:rsidRPr="00E20641">
        <w:rPr>
          <w:b/>
          <w:bCs/>
          <w:color w:val="auto"/>
          <w:sz w:val="24"/>
          <w:szCs w:val="24"/>
        </w:rPr>
        <w:fldChar w:fldCharType="begin"/>
      </w:r>
      <w:r w:rsidRPr="00E20641">
        <w:rPr>
          <w:b/>
          <w:bCs/>
          <w:color w:val="auto"/>
          <w:sz w:val="24"/>
          <w:szCs w:val="24"/>
        </w:rPr>
        <w:instrText xml:space="preserve"> SEQ Εικόνα \* ARABIC </w:instrText>
      </w:r>
      <w:r w:rsidRPr="00E20641">
        <w:rPr>
          <w:b/>
          <w:bCs/>
          <w:color w:val="auto"/>
          <w:sz w:val="24"/>
          <w:szCs w:val="24"/>
        </w:rPr>
        <w:fldChar w:fldCharType="separate"/>
      </w:r>
      <w:r w:rsidR="00582156">
        <w:rPr>
          <w:b/>
          <w:bCs/>
          <w:noProof/>
          <w:color w:val="auto"/>
          <w:sz w:val="24"/>
          <w:szCs w:val="24"/>
        </w:rPr>
        <w:t>97</w:t>
      </w:r>
      <w:r w:rsidRPr="00E20641">
        <w:rPr>
          <w:b/>
          <w:bCs/>
          <w:color w:val="auto"/>
          <w:sz w:val="24"/>
          <w:szCs w:val="24"/>
        </w:rPr>
        <w:fldChar w:fldCharType="end"/>
      </w:r>
      <w:bookmarkEnd w:id="3626"/>
      <w:r w:rsidRPr="00E20641">
        <w:rPr>
          <w:b/>
          <w:bCs/>
          <w:color w:val="auto"/>
          <w:sz w:val="24"/>
          <w:szCs w:val="24"/>
        </w:rPr>
        <w:t>: Links Per Post - Social Influence</w:t>
      </w:r>
      <w:bookmarkEnd w:id="3627"/>
      <w:bookmarkEnd w:id="3628"/>
      <w:bookmarkEnd w:id="3629"/>
      <w:bookmarkEnd w:id="3630"/>
      <w:bookmarkEnd w:id="3631"/>
    </w:p>
    <w:p w14:paraId="60A77F66" w14:textId="443070CE" w:rsidR="00372DB9" w:rsidRPr="00EF6733" w:rsidRDefault="00970935" w:rsidP="00372DB9">
      <w:pPr>
        <w:spacing w:line="240" w:lineRule="auto"/>
        <w:rPr>
          <w:rFonts w:eastAsia="Times New Roman" w:cstheme="minorHAnsi"/>
          <w:sz w:val="24"/>
          <w:szCs w:val="24"/>
          <w:lang w:val="el-GR"/>
        </w:rPr>
      </w:pPr>
      <w:r w:rsidRPr="00EF6733">
        <w:rPr>
          <w:rFonts w:eastAsia="Times New Roman" w:cstheme="minorHAnsi"/>
          <w:sz w:val="24"/>
          <w:szCs w:val="24"/>
          <w:lang w:val="el-GR"/>
        </w:rPr>
        <w:t xml:space="preserve">Στη συνέχεια ασχοληθήκαμε με τα </w:t>
      </w:r>
      <w:del w:id="3632" w:author="GEORGILAS STYLIANOS" w:date="2021-08-07T14:43:00Z">
        <w:r w:rsidRPr="00EF6733" w:rsidDel="00A7121A">
          <w:rPr>
            <w:rFonts w:eastAsia="Times New Roman" w:cstheme="minorHAnsi"/>
            <w:sz w:val="24"/>
            <w:szCs w:val="24"/>
          </w:rPr>
          <w:delText>media</w:delText>
        </w:r>
      </w:del>
      <w:ins w:id="3633" w:author="GEORGILAS STYLIANOS" w:date="2021-08-07T14:43:00Z">
        <w:r w:rsidR="00A7121A">
          <w:rPr>
            <w:rFonts w:eastAsia="Times New Roman" w:cstheme="minorHAnsi"/>
            <w:sz w:val="24"/>
            <w:szCs w:val="24"/>
            <w:lang w:val="el-GR"/>
          </w:rPr>
          <w:t>πολυμέσα</w:t>
        </w:r>
      </w:ins>
      <w:r w:rsidRPr="00EF6733">
        <w:rPr>
          <w:rFonts w:eastAsia="Times New Roman" w:cstheme="minorHAnsi"/>
          <w:sz w:val="24"/>
          <w:szCs w:val="24"/>
          <w:lang w:val="el-GR"/>
        </w:rPr>
        <w:t xml:space="preserve">. Όπως φαίνεται και στην </w:t>
      </w:r>
      <w:r w:rsidR="00E20641" w:rsidRPr="00EF6733">
        <w:rPr>
          <w:rFonts w:eastAsia="Times New Roman" w:cstheme="minorHAnsi"/>
          <w:sz w:val="24"/>
          <w:szCs w:val="24"/>
          <w:lang w:val="el-GR"/>
        </w:rPr>
        <w:fldChar w:fldCharType="begin"/>
      </w:r>
      <w:r w:rsidR="00E20641" w:rsidRPr="00EF6733">
        <w:rPr>
          <w:rFonts w:eastAsia="Times New Roman" w:cstheme="minorHAnsi"/>
          <w:sz w:val="24"/>
          <w:szCs w:val="24"/>
          <w:lang w:val="el-GR"/>
        </w:rPr>
        <w:instrText xml:space="preserve"> REF _Ref78473976 \h </w:instrText>
      </w:r>
      <w:r w:rsidR="00EF6733">
        <w:rPr>
          <w:rFonts w:eastAsia="Times New Roman" w:cstheme="minorHAnsi"/>
          <w:sz w:val="24"/>
          <w:szCs w:val="24"/>
          <w:lang w:val="el-GR"/>
        </w:rPr>
        <w:instrText xml:space="preserve"> \* MERGEFORMAT </w:instrText>
      </w:r>
      <w:r w:rsidR="00E20641" w:rsidRPr="00EF6733">
        <w:rPr>
          <w:rFonts w:eastAsia="Times New Roman" w:cstheme="minorHAnsi"/>
          <w:sz w:val="24"/>
          <w:szCs w:val="24"/>
          <w:lang w:val="el-GR"/>
        </w:rPr>
      </w:r>
      <w:r w:rsidR="00E20641" w:rsidRPr="00EF6733">
        <w:rPr>
          <w:rFonts w:eastAsia="Times New Roman" w:cstheme="minorHAnsi"/>
          <w:sz w:val="24"/>
          <w:szCs w:val="24"/>
          <w:lang w:val="el-GR"/>
        </w:rPr>
        <w:fldChar w:fldCharType="separate"/>
      </w:r>
      <w:r w:rsidR="00E20641" w:rsidRPr="00EF6733">
        <w:rPr>
          <w:b/>
          <w:bCs/>
          <w:sz w:val="24"/>
          <w:szCs w:val="24"/>
          <w:lang w:val="el-GR"/>
        </w:rPr>
        <w:t xml:space="preserve">Εικόνα </w:t>
      </w:r>
      <w:r w:rsidR="00E20641" w:rsidRPr="00EF6733">
        <w:rPr>
          <w:b/>
          <w:bCs/>
          <w:noProof/>
          <w:sz w:val="24"/>
          <w:szCs w:val="24"/>
          <w:lang w:val="el-GR"/>
        </w:rPr>
        <w:t>98</w:t>
      </w:r>
      <w:r w:rsidR="00E20641" w:rsidRPr="00EF6733">
        <w:rPr>
          <w:rFonts w:eastAsia="Times New Roman" w:cstheme="minorHAnsi"/>
          <w:sz w:val="24"/>
          <w:szCs w:val="24"/>
          <w:lang w:val="el-GR"/>
        </w:rPr>
        <w:fldChar w:fldCharType="end"/>
      </w:r>
      <w:r w:rsidRPr="00EF6733">
        <w:rPr>
          <w:rFonts w:eastAsia="Times New Roman" w:cstheme="minorHAnsi"/>
          <w:sz w:val="24"/>
          <w:szCs w:val="24"/>
          <w:lang w:val="el-GR"/>
        </w:rPr>
        <w:t xml:space="preserve">, υπολογίσαμε τους μέσους όρους από </w:t>
      </w:r>
      <w:ins w:id="3634" w:author="GEORGILAS STYLIANOS" w:date="2021-08-07T22:57:00Z">
        <w:r w:rsidR="00503BF6">
          <w:rPr>
            <w:rFonts w:eastAsia="Times New Roman" w:cstheme="minorHAnsi"/>
            <w:sz w:val="24"/>
            <w:szCs w:val="24"/>
            <w:lang w:val="el-GR"/>
          </w:rPr>
          <w:t>πολυμέσα</w:t>
        </w:r>
      </w:ins>
      <w:del w:id="3635" w:author="GEORGILAS STYLIANOS" w:date="2021-08-07T22:57:00Z">
        <w:r w:rsidRPr="00EF6733" w:rsidDel="00503BF6">
          <w:rPr>
            <w:rFonts w:eastAsia="Times New Roman" w:cstheme="minorHAnsi"/>
            <w:sz w:val="24"/>
            <w:szCs w:val="24"/>
          </w:rPr>
          <w:delText>likes</w:delText>
        </w:r>
      </w:del>
      <w:r w:rsidRPr="00EF6733">
        <w:rPr>
          <w:rFonts w:eastAsia="Times New Roman" w:cstheme="minorHAnsi"/>
          <w:sz w:val="24"/>
          <w:szCs w:val="24"/>
          <w:lang w:val="el-GR"/>
        </w:rPr>
        <w:t xml:space="preserve"> ανά δημοσίευση σε κάθε </w:t>
      </w:r>
      <w:del w:id="3636"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637" w:author="GEORGILAS STYLIANOS" w:date="2021-08-07T14:19:00Z">
        <w:r w:rsidR="0092709A">
          <w:rPr>
            <w:sz w:val="24"/>
            <w:szCs w:val="24"/>
            <w:lang w:val="el-GR"/>
          </w:rPr>
          <w:t>ΚΔ</w:t>
        </w:r>
      </w:ins>
      <w:r w:rsidR="005B7B70">
        <w:rPr>
          <w:sz w:val="24"/>
          <w:szCs w:val="24"/>
          <w:lang w:val="el-GR"/>
        </w:rPr>
        <w:t>,</w:t>
      </w:r>
      <w:r w:rsidRPr="00EF6733">
        <w:rPr>
          <w:rFonts w:eastAsia="Times New Roman" w:cstheme="minorHAnsi"/>
          <w:sz w:val="24"/>
          <w:szCs w:val="24"/>
          <w:lang w:val="el-GR"/>
        </w:rPr>
        <w:t xml:space="preserve"> για κάθε ομάδα </w:t>
      </w:r>
      <w:del w:id="3638" w:author="GEORGILAS STYLIANOS" w:date="2021-08-07T14:20:00Z">
        <w:r w:rsidR="002309C0" w:rsidDel="0092709A">
          <w:rPr>
            <w:rFonts w:ascii="Calibri" w:eastAsia="Calibri" w:hAnsi="Calibri" w:cs="Calibri"/>
            <w:bCs/>
            <w:sz w:val="24"/>
            <w:szCs w:val="24"/>
            <w:lang w:val="el-GR"/>
          </w:rPr>
          <w:delText>Κ.Ε.</w:delText>
        </w:r>
      </w:del>
      <w:ins w:id="3639" w:author="GEORGILAS STYLIANOS" w:date="2021-08-07T14:20:00Z">
        <w:r w:rsidR="0092709A">
          <w:rPr>
            <w:rFonts w:ascii="Calibri" w:eastAsia="Calibri" w:hAnsi="Calibri" w:cs="Calibri"/>
            <w:bCs/>
            <w:sz w:val="24"/>
            <w:szCs w:val="24"/>
            <w:lang w:val="el-GR"/>
          </w:rPr>
          <w:t>ΚΕ</w:t>
        </w:r>
      </w:ins>
      <w:r w:rsidRPr="00EF6733">
        <w:rPr>
          <w:rFonts w:eastAsia="Times New Roman" w:cstheme="minorHAnsi"/>
          <w:sz w:val="24"/>
          <w:szCs w:val="24"/>
          <w:lang w:val="el-GR"/>
        </w:rPr>
        <w:t xml:space="preserve"> </w:t>
      </w:r>
    </w:p>
    <w:p w14:paraId="3EB78075" w14:textId="01AF8A97" w:rsidR="00070FD8" w:rsidRPr="002767B2" w:rsidDel="008F2339" w:rsidRDefault="00970935" w:rsidP="00372DB9">
      <w:pPr>
        <w:spacing w:line="240" w:lineRule="auto"/>
        <w:rPr>
          <w:del w:id="3640" w:author="Razis" w:date="2021-08-01T14:08:00Z"/>
          <w:rFonts w:eastAsia="Times New Roman" w:cstheme="minorHAnsi"/>
          <w:sz w:val="24"/>
          <w:szCs w:val="24"/>
          <w:lang w:val="el-GR"/>
        </w:rPr>
      </w:pPr>
      <w:r w:rsidRPr="00EF6733">
        <w:rPr>
          <w:rFonts w:eastAsia="Times New Roman" w:cstheme="minorHAnsi"/>
          <w:sz w:val="24"/>
          <w:szCs w:val="24"/>
          <w:lang w:val="el-GR"/>
        </w:rPr>
        <w:t xml:space="preserve">Μια πρώτη παρατήρηση είναι πως το </w:t>
      </w:r>
      <w:r w:rsidRPr="00EF6733">
        <w:rPr>
          <w:rFonts w:eastAsia="Times New Roman" w:cstheme="minorHAnsi"/>
          <w:sz w:val="24"/>
          <w:szCs w:val="24"/>
        </w:rPr>
        <w:t>Instagram</w:t>
      </w:r>
      <w:r w:rsidRPr="00EF6733">
        <w:rPr>
          <w:rFonts w:eastAsia="Times New Roman" w:cstheme="minorHAnsi"/>
          <w:sz w:val="24"/>
          <w:szCs w:val="24"/>
          <w:lang w:val="el-GR"/>
        </w:rPr>
        <w:t xml:space="preserve"> επικρατεί με </w:t>
      </w:r>
      <w:commentRangeStart w:id="3641"/>
      <w:r w:rsidRPr="00EF6733">
        <w:rPr>
          <w:rFonts w:eastAsia="Times New Roman" w:cstheme="minorHAnsi"/>
          <w:sz w:val="24"/>
          <w:szCs w:val="24"/>
          <w:lang w:val="el-GR"/>
        </w:rPr>
        <w:t xml:space="preserve">διαφορά </w:t>
      </w:r>
      <w:commentRangeEnd w:id="3641"/>
      <w:r w:rsidR="00E00FA7">
        <w:rPr>
          <w:rStyle w:val="CommentReference"/>
        </w:rPr>
        <w:commentReference w:id="3641"/>
      </w:r>
      <w:r w:rsidRPr="00EF6733">
        <w:rPr>
          <w:rFonts w:eastAsia="Times New Roman" w:cstheme="minorHAnsi"/>
          <w:sz w:val="24"/>
          <w:szCs w:val="24"/>
          <w:lang w:val="el-GR"/>
        </w:rPr>
        <w:t xml:space="preserve">σε κάθε </w:t>
      </w:r>
      <w:r w:rsidR="00070FD8" w:rsidRPr="00EF6733">
        <w:rPr>
          <w:rFonts w:eastAsia="Times New Roman" w:cstheme="minorHAnsi"/>
          <w:sz w:val="24"/>
          <w:szCs w:val="24"/>
          <w:lang w:val="el-GR"/>
        </w:rPr>
        <w:t xml:space="preserve">μία από τις περιπτώσεις, με τους χρήστες πολύ υψηλής επιρροής να </w:t>
      </w:r>
      <w:del w:id="3642" w:author="Razis" w:date="2021-08-01T14:08:00Z">
        <w:r w:rsidR="00070FD8" w:rsidRPr="00EF6733" w:rsidDel="008F2339">
          <w:rPr>
            <w:rFonts w:eastAsia="Times New Roman" w:cstheme="minorHAnsi"/>
            <w:sz w:val="24"/>
            <w:szCs w:val="24"/>
            <w:lang w:val="el-GR"/>
          </w:rPr>
          <w:delText xml:space="preserve">εμφανίζουν </w:delText>
        </w:r>
      </w:del>
      <w:ins w:id="3643" w:author="Razis" w:date="2021-08-01T14:08:00Z">
        <w:r w:rsidR="008F2339">
          <w:rPr>
            <w:rFonts w:eastAsia="Times New Roman" w:cstheme="minorHAnsi"/>
            <w:sz w:val="24"/>
            <w:szCs w:val="24"/>
            <w:lang w:val="el-GR"/>
          </w:rPr>
          <w:t>περιέχουν</w:t>
        </w:r>
        <w:r w:rsidR="008F2339" w:rsidRPr="00EF6733">
          <w:rPr>
            <w:rFonts w:eastAsia="Times New Roman" w:cstheme="minorHAnsi"/>
            <w:sz w:val="24"/>
            <w:szCs w:val="24"/>
            <w:lang w:val="el-GR"/>
          </w:rPr>
          <w:t xml:space="preserve"> </w:t>
        </w:r>
      </w:ins>
      <w:r w:rsidR="00070FD8" w:rsidRPr="00EF6733">
        <w:rPr>
          <w:rFonts w:eastAsia="Times New Roman" w:cstheme="minorHAnsi"/>
          <w:sz w:val="24"/>
          <w:szCs w:val="24"/>
          <w:lang w:val="el-GR"/>
        </w:rPr>
        <w:t>περισσότερες εικόνες στις δημοσιεύσεις τους.</w:t>
      </w:r>
      <w:ins w:id="3644" w:author="Razis" w:date="2021-08-01T14:08:00Z">
        <w:r w:rsidR="008F2339">
          <w:rPr>
            <w:rFonts w:eastAsia="Times New Roman" w:cstheme="minorHAnsi"/>
            <w:sz w:val="24"/>
            <w:szCs w:val="24"/>
            <w:lang w:val="el-GR"/>
          </w:rPr>
          <w:t xml:space="preserve"> </w:t>
        </w:r>
      </w:ins>
      <w:ins w:id="3645" w:author="GEORGILAS STYLIANOS" w:date="2021-08-07T22:57:00Z">
        <w:r w:rsidR="00503BF6">
          <w:rPr>
            <w:rFonts w:eastAsia="Times New Roman" w:cstheme="minorHAnsi"/>
            <w:sz w:val="24"/>
            <w:szCs w:val="24"/>
            <w:lang w:val="el-GR"/>
          </w:rPr>
          <w:t>Αναλυτικότερα,</w:t>
        </w:r>
      </w:ins>
      <w:ins w:id="3646" w:author="GEORGILAS STYLIANOS" w:date="2021-08-07T22:58:00Z">
        <w:r w:rsidR="00503BF6">
          <w:rPr>
            <w:rFonts w:eastAsia="Times New Roman" w:cstheme="minorHAnsi"/>
            <w:sz w:val="24"/>
            <w:szCs w:val="24"/>
            <w:lang w:val="el-GR"/>
          </w:rPr>
          <w:t xml:space="preserve"> στην Μέτρια ΚΕ το </w:t>
        </w:r>
        <w:r w:rsidR="00503BF6">
          <w:rPr>
            <w:rFonts w:eastAsia="Times New Roman" w:cstheme="minorHAnsi"/>
            <w:sz w:val="24"/>
            <w:szCs w:val="24"/>
          </w:rPr>
          <w:t>Instagram</w:t>
        </w:r>
        <w:r w:rsidR="00503BF6" w:rsidRPr="00503BF6">
          <w:rPr>
            <w:rFonts w:eastAsia="Times New Roman" w:cstheme="minorHAnsi"/>
            <w:sz w:val="24"/>
            <w:szCs w:val="24"/>
            <w:lang w:val="el-GR"/>
            <w:rPrChange w:id="3647" w:author="GEORGILAS STYLIANOS" w:date="2021-08-07T22:58:00Z">
              <w:rPr>
                <w:rFonts w:eastAsia="Times New Roman" w:cstheme="minorHAnsi"/>
                <w:sz w:val="24"/>
                <w:szCs w:val="24"/>
              </w:rPr>
            </w:rPrChange>
          </w:rPr>
          <w:t xml:space="preserve"> </w:t>
        </w:r>
        <w:r w:rsidR="00503BF6">
          <w:rPr>
            <w:rFonts w:eastAsia="Times New Roman" w:cstheme="minorHAnsi"/>
            <w:sz w:val="24"/>
            <w:szCs w:val="24"/>
            <w:lang w:val="el-GR"/>
          </w:rPr>
          <w:t>επικρατεί με 1,59 πολυμέσα ανά δημοσίευση, 367% περισ</w:t>
        </w:r>
      </w:ins>
      <w:ins w:id="3648" w:author="GEORGILAS STYLIANOS" w:date="2021-08-07T22:59:00Z">
        <w:r w:rsidR="00503BF6">
          <w:rPr>
            <w:rFonts w:eastAsia="Times New Roman" w:cstheme="minorHAnsi"/>
            <w:sz w:val="24"/>
            <w:szCs w:val="24"/>
            <w:lang w:val="el-GR"/>
          </w:rPr>
          <w:t xml:space="preserve">σότερα από το δεύτερο </w:t>
        </w:r>
        <w:r w:rsidR="00503BF6">
          <w:rPr>
            <w:rFonts w:eastAsia="Times New Roman" w:cstheme="minorHAnsi"/>
            <w:sz w:val="24"/>
            <w:szCs w:val="24"/>
          </w:rPr>
          <w:t>Twitter</w:t>
        </w:r>
        <w:r w:rsidR="00503BF6" w:rsidRPr="00503BF6">
          <w:rPr>
            <w:rFonts w:eastAsia="Times New Roman" w:cstheme="minorHAnsi"/>
            <w:sz w:val="24"/>
            <w:szCs w:val="24"/>
            <w:lang w:val="el-GR"/>
            <w:rPrChange w:id="3649" w:author="GEORGILAS STYLIANOS" w:date="2021-08-07T22:59:00Z">
              <w:rPr>
                <w:rFonts w:eastAsia="Times New Roman" w:cstheme="minorHAnsi"/>
                <w:sz w:val="24"/>
                <w:szCs w:val="24"/>
              </w:rPr>
            </w:rPrChange>
          </w:rPr>
          <w:t xml:space="preserve">. </w:t>
        </w:r>
        <w:r w:rsidR="00503BF6">
          <w:rPr>
            <w:rFonts w:eastAsia="Times New Roman" w:cstheme="minorHAnsi"/>
            <w:sz w:val="24"/>
            <w:szCs w:val="24"/>
            <w:lang w:val="el-GR"/>
          </w:rPr>
          <w:t xml:space="preserve">Στην υψηλή ΚΕ </w:t>
        </w:r>
        <w:r w:rsidR="002767B2">
          <w:rPr>
            <w:rFonts w:eastAsia="Times New Roman" w:cstheme="minorHAnsi"/>
            <w:sz w:val="24"/>
            <w:szCs w:val="24"/>
            <w:lang w:val="el-GR"/>
          </w:rPr>
          <w:t xml:space="preserve">το </w:t>
        </w:r>
        <w:r w:rsidR="002767B2">
          <w:rPr>
            <w:rFonts w:eastAsia="Times New Roman" w:cstheme="minorHAnsi"/>
            <w:sz w:val="24"/>
            <w:szCs w:val="24"/>
          </w:rPr>
          <w:t>Instagram</w:t>
        </w:r>
        <w:r w:rsidR="002767B2" w:rsidRPr="002767B2">
          <w:rPr>
            <w:rFonts w:eastAsia="Times New Roman" w:cstheme="minorHAnsi"/>
            <w:sz w:val="24"/>
            <w:szCs w:val="24"/>
            <w:lang w:val="el-GR"/>
            <w:rPrChange w:id="3650" w:author="GEORGILAS STYLIANOS" w:date="2021-08-07T22:59:00Z">
              <w:rPr>
                <w:rFonts w:eastAsia="Times New Roman" w:cstheme="minorHAnsi"/>
                <w:sz w:val="24"/>
                <w:szCs w:val="24"/>
              </w:rPr>
            </w:rPrChange>
          </w:rPr>
          <w:t xml:space="preserve"> </w:t>
        </w:r>
        <w:r w:rsidR="002767B2">
          <w:rPr>
            <w:rFonts w:eastAsia="Times New Roman" w:cstheme="minorHAnsi"/>
            <w:sz w:val="24"/>
            <w:szCs w:val="24"/>
            <w:lang w:val="el-GR"/>
          </w:rPr>
          <w:t>επικρατεί με 1,63 πολυμέσα ανά δημοσίευση</w:t>
        </w:r>
      </w:ins>
      <w:ins w:id="3651" w:author="GEORGILAS STYLIANOS" w:date="2021-08-07T23:02:00Z">
        <w:r w:rsidR="002767B2">
          <w:rPr>
            <w:rFonts w:eastAsia="Times New Roman" w:cstheme="minorHAnsi"/>
            <w:sz w:val="24"/>
            <w:szCs w:val="24"/>
            <w:lang w:val="el-GR"/>
          </w:rPr>
          <w:t xml:space="preserve">, 503% </w:t>
        </w:r>
      </w:ins>
      <w:ins w:id="3652" w:author="GEORGILAS STYLIANOS" w:date="2021-08-07T23:03:00Z">
        <w:r w:rsidR="002767B2">
          <w:rPr>
            <w:rFonts w:eastAsia="Times New Roman" w:cstheme="minorHAnsi"/>
            <w:sz w:val="24"/>
            <w:szCs w:val="24"/>
            <w:lang w:val="el-GR"/>
          </w:rPr>
          <w:t xml:space="preserve">περισσότερα </w:t>
        </w:r>
      </w:ins>
      <w:ins w:id="3653" w:author="GEORGILAS STYLIANOS" w:date="2021-08-07T23:02:00Z">
        <w:r w:rsidR="002767B2">
          <w:rPr>
            <w:rFonts w:eastAsia="Times New Roman" w:cstheme="minorHAnsi"/>
            <w:sz w:val="24"/>
            <w:szCs w:val="24"/>
            <w:lang w:val="el-GR"/>
          </w:rPr>
          <w:t xml:space="preserve">από τα άλλα δύο ΚΔ. Τέλος </w:t>
        </w:r>
      </w:ins>
      <w:ins w:id="3654" w:author="GEORGILAS STYLIANOS" w:date="2021-08-07T23:03:00Z">
        <w:r w:rsidR="002767B2">
          <w:rPr>
            <w:rFonts w:eastAsia="Times New Roman" w:cstheme="minorHAnsi"/>
            <w:sz w:val="24"/>
            <w:szCs w:val="24"/>
            <w:lang w:val="el-GR"/>
          </w:rPr>
          <w:t xml:space="preserve">στην Πολύ Υψηλή ΚΕ το </w:t>
        </w:r>
        <w:r w:rsidR="002767B2">
          <w:rPr>
            <w:rFonts w:eastAsia="Times New Roman" w:cstheme="minorHAnsi"/>
            <w:sz w:val="24"/>
            <w:szCs w:val="24"/>
          </w:rPr>
          <w:t>Instagram</w:t>
        </w:r>
        <w:r w:rsidR="002767B2" w:rsidRPr="002767B2">
          <w:rPr>
            <w:rFonts w:eastAsia="Times New Roman" w:cstheme="minorHAnsi"/>
            <w:sz w:val="24"/>
            <w:szCs w:val="24"/>
            <w:lang w:val="el-GR"/>
            <w:rPrChange w:id="3655" w:author="GEORGILAS STYLIANOS" w:date="2021-08-07T23:03:00Z">
              <w:rPr>
                <w:rFonts w:eastAsia="Times New Roman" w:cstheme="minorHAnsi"/>
                <w:sz w:val="24"/>
                <w:szCs w:val="24"/>
              </w:rPr>
            </w:rPrChange>
          </w:rPr>
          <w:t xml:space="preserve"> </w:t>
        </w:r>
        <w:r w:rsidR="002767B2">
          <w:rPr>
            <w:rFonts w:eastAsia="Times New Roman" w:cstheme="minorHAnsi"/>
            <w:sz w:val="24"/>
            <w:szCs w:val="24"/>
            <w:lang w:val="el-GR"/>
          </w:rPr>
          <w:t xml:space="preserve">επικρατεί με 1,69 πολυμέσα ανά δημοσίευση, 369% περισσότερα από το δεύτερο </w:t>
        </w:r>
        <w:r w:rsidR="002767B2">
          <w:rPr>
            <w:rFonts w:eastAsia="Times New Roman" w:cstheme="minorHAnsi"/>
            <w:sz w:val="24"/>
            <w:szCs w:val="24"/>
          </w:rPr>
          <w:t>Twitter</w:t>
        </w:r>
        <w:r w:rsidR="002767B2" w:rsidRPr="002767B2">
          <w:rPr>
            <w:rFonts w:eastAsia="Times New Roman" w:cstheme="minorHAnsi"/>
            <w:sz w:val="24"/>
            <w:szCs w:val="24"/>
            <w:lang w:val="el-GR"/>
            <w:rPrChange w:id="3656" w:author="GEORGILAS STYLIANOS" w:date="2021-08-07T23:03:00Z">
              <w:rPr>
                <w:rFonts w:eastAsia="Times New Roman" w:cstheme="minorHAnsi"/>
                <w:sz w:val="24"/>
                <w:szCs w:val="24"/>
              </w:rPr>
            </w:rPrChange>
          </w:rPr>
          <w:t>.</w:t>
        </w:r>
      </w:ins>
    </w:p>
    <w:p w14:paraId="37FD1BED" w14:textId="7585AA2A" w:rsidR="00970935" w:rsidRPr="002767B2" w:rsidRDefault="00070FD8" w:rsidP="00372DB9">
      <w:pPr>
        <w:spacing w:line="240" w:lineRule="auto"/>
        <w:rPr>
          <w:rFonts w:eastAsia="Times New Roman" w:cstheme="minorHAnsi"/>
          <w:sz w:val="24"/>
          <w:szCs w:val="24"/>
          <w:lang w:val="el-GR"/>
        </w:rPr>
      </w:pPr>
      <w:r w:rsidRPr="00EF6733">
        <w:rPr>
          <w:rFonts w:eastAsia="Times New Roman" w:cstheme="minorHAnsi"/>
          <w:sz w:val="24"/>
          <w:szCs w:val="24"/>
          <w:lang w:val="el-GR"/>
        </w:rPr>
        <w:t xml:space="preserve">Ακόμη βλέπουμε πως στην περίπτωση των χρηστών με </w:t>
      </w:r>
      <w:ins w:id="3657" w:author="GEORGILAS STYLIANOS" w:date="2021-08-07T23:04:00Z">
        <w:r w:rsidR="002767B2">
          <w:rPr>
            <w:rFonts w:eastAsia="Times New Roman" w:cstheme="minorHAnsi"/>
            <w:sz w:val="24"/>
            <w:szCs w:val="24"/>
            <w:lang w:val="el-GR"/>
          </w:rPr>
          <w:t>Π</w:t>
        </w:r>
      </w:ins>
      <w:del w:id="3658" w:author="GEORGILAS STYLIANOS" w:date="2021-08-07T23:04:00Z">
        <w:r w:rsidRPr="00EF6733" w:rsidDel="002767B2">
          <w:rPr>
            <w:rFonts w:eastAsia="Times New Roman" w:cstheme="minorHAnsi"/>
            <w:sz w:val="24"/>
            <w:szCs w:val="24"/>
            <w:lang w:val="el-GR"/>
          </w:rPr>
          <w:delText>π</w:delText>
        </w:r>
      </w:del>
      <w:r w:rsidRPr="00EF6733">
        <w:rPr>
          <w:rFonts w:eastAsia="Times New Roman" w:cstheme="minorHAnsi"/>
          <w:sz w:val="24"/>
          <w:szCs w:val="24"/>
          <w:lang w:val="el-GR"/>
        </w:rPr>
        <w:t xml:space="preserve">ολύ </w:t>
      </w:r>
      <w:ins w:id="3659" w:author="GEORGILAS STYLIANOS" w:date="2021-08-07T23:04:00Z">
        <w:r w:rsidR="002767B2">
          <w:rPr>
            <w:rFonts w:eastAsia="Times New Roman" w:cstheme="minorHAnsi"/>
            <w:sz w:val="24"/>
            <w:szCs w:val="24"/>
            <w:lang w:val="el-GR"/>
          </w:rPr>
          <w:t>Υ</w:t>
        </w:r>
      </w:ins>
      <w:del w:id="3660" w:author="GEORGILAS STYLIANOS" w:date="2021-08-07T23:04:00Z">
        <w:r w:rsidRPr="00EF6733" w:rsidDel="002767B2">
          <w:rPr>
            <w:rFonts w:eastAsia="Times New Roman" w:cstheme="minorHAnsi"/>
            <w:sz w:val="24"/>
            <w:szCs w:val="24"/>
            <w:lang w:val="el-GR"/>
          </w:rPr>
          <w:delText>υ</w:delText>
        </w:r>
      </w:del>
      <w:r w:rsidRPr="00EF6733">
        <w:rPr>
          <w:rFonts w:eastAsia="Times New Roman" w:cstheme="minorHAnsi"/>
          <w:sz w:val="24"/>
          <w:szCs w:val="24"/>
          <w:lang w:val="el-GR"/>
        </w:rPr>
        <w:t xml:space="preserve">ψηλή </w:t>
      </w:r>
      <w:del w:id="3661" w:author="GEORGILAS STYLIANOS" w:date="2021-08-07T23:04:00Z">
        <w:r w:rsidRPr="00EF6733" w:rsidDel="002767B2">
          <w:rPr>
            <w:rFonts w:eastAsia="Times New Roman" w:cstheme="minorHAnsi"/>
            <w:sz w:val="24"/>
            <w:szCs w:val="24"/>
            <w:lang w:val="el-GR"/>
          </w:rPr>
          <w:delText xml:space="preserve">επιρροή </w:delText>
        </w:r>
      </w:del>
      <w:ins w:id="3662" w:author="GEORGILAS STYLIANOS" w:date="2021-08-07T23:04:00Z">
        <w:r w:rsidR="002767B2">
          <w:rPr>
            <w:rFonts w:eastAsia="Times New Roman" w:cstheme="minorHAnsi"/>
            <w:sz w:val="24"/>
            <w:szCs w:val="24"/>
            <w:lang w:val="el-GR"/>
          </w:rPr>
          <w:t>ΚΕ</w:t>
        </w:r>
        <w:r w:rsidR="002767B2" w:rsidRPr="00EF6733">
          <w:rPr>
            <w:rFonts w:eastAsia="Times New Roman" w:cstheme="minorHAnsi"/>
            <w:sz w:val="24"/>
            <w:szCs w:val="24"/>
            <w:lang w:val="el-GR"/>
          </w:rPr>
          <w:t xml:space="preserve"> </w:t>
        </w:r>
      </w:ins>
      <w:r w:rsidRPr="00EF6733">
        <w:rPr>
          <w:rFonts w:eastAsia="Times New Roman" w:cstheme="minorHAnsi"/>
          <w:sz w:val="24"/>
          <w:szCs w:val="24"/>
          <w:lang w:val="el-GR"/>
        </w:rPr>
        <w:t xml:space="preserve">εμφανίζεται μια τάση αποφυγής του </w:t>
      </w:r>
      <w:r w:rsidRPr="00EF6733">
        <w:rPr>
          <w:rFonts w:eastAsia="Times New Roman" w:cstheme="minorHAnsi"/>
          <w:sz w:val="24"/>
          <w:szCs w:val="24"/>
        </w:rPr>
        <w:t>Facebook</w:t>
      </w:r>
      <w:r w:rsidRPr="00EF6733">
        <w:rPr>
          <w:rFonts w:eastAsia="Times New Roman" w:cstheme="minorHAnsi"/>
          <w:sz w:val="24"/>
          <w:szCs w:val="24"/>
          <w:lang w:val="el-GR"/>
        </w:rPr>
        <w:t xml:space="preserve"> για την δημοσίευση των </w:t>
      </w:r>
      <w:del w:id="3663" w:author="GEORGILAS STYLIANOS" w:date="2021-08-07T14:43:00Z">
        <w:r w:rsidRPr="00EF6733" w:rsidDel="00A7121A">
          <w:rPr>
            <w:rFonts w:eastAsia="Times New Roman" w:cstheme="minorHAnsi"/>
            <w:sz w:val="24"/>
            <w:szCs w:val="24"/>
          </w:rPr>
          <w:delText>media</w:delText>
        </w:r>
        <w:r w:rsidRPr="00EF6733" w:rsidDel="00A7121A">
          <w:rPr>
            <w:rFonts w:eastAsia="Times New Roman" w:cstheme="minorHAnsi"/>
            <w:sz w:val="24"/>
            <w:szCs w:val="24"/>
            <w:lang w:val="el-GR"/>
          </w:rPr>
          <w:delText xml:space="preserve"> </w:delText>
        </w:r>
      </w:del>
      <w:ins w:id="3664" w:author="GEORGILAS STYLIANOS" w:date="2021-08-07T14:43:00Z">
        <w:r w:rsidR="00A7121A">
          <w:rPr>
            <w:rFonts w:eastAsia="Times New Roman" w:cstheme="minorHAnsi"/>
            <w:sz w:val="24"/>
            <w:szCs w:val="24"/>
            <w:lang w:val="el-GR"/>
          </w:rPr>
          <w:t>πολυμέσων</w:t>
        </w:r>
        <w:r w:rsidR="00A7121A" w:rsidRPr="00EF6733">
          <w:rPr>
            <w:rFonts w:eastAsia="Times New Roman" w:cstheme="minorHAnsi"/>
            <w:sz w:val="24"/>
            <w:szCs w:val="24"/>
            <w:lang w:val="el-GR"/>
          </w:rPr>
          <w:t xml:space="preserve"> </w:t>
        </w:r>
      </w:ins>
      <w:r w:rsidRPr="00EF6733">
        <w:rPr>
          <w:rFonts w:eastAsia="Times New Roman" w:cstheme="minorHAnsi"/>
          <w:sz w:val="24"/>
          <w:szCs w:val="24"/>
          <w:lang w:val="el-GR"/>
        </w:rPr>
        <w:t>τους, καθώς ο μέσος όρος αυτός είναι αρκετά χαμηλότερος σε σχέση με τους αντίστοιχους άλλους δύο.</w:t>
      </w:r>
      <w:ins w:id="3665" w:author="GEORGILAS STYLIANOS" w:date="2021-08-07T23:04:00Z">
        <w:r w:rsidR="002767B2" w:rsidRPr="002767B2">
          <w:rPr>
            <w:rFonts w:eastAsia="Times New Roman" w:cstheme="minorHAnsi"/>
            <w:sz w:val="24"/>
            <w:szCs w:val="24"/>
            <w:lang w:val="el-GR"/>
            <w:rPrChange w:id="3666" w:author="GEORGILAS STYLIANOS" w:date="2021-08-07T23:04:00Z">
              <w:rPr>
                <w:rFonts w:eastAsia="Times New Roman" w:cstheme="minorHAnsi"/>
                <w:sz w:val="24"/>
                <w:szCs w:val="24"/>
              </w:rPr>
            </w:rPrChange>
          </w:rPr>
          <w:t xml:space="preserve"> </w:t>
        </w:r>
        <w:r w:rsidR="002767B2">
          <w:rPr>
            <w:rFonts w:eastAsia="Times New Roman" w:cstheme="minorHAnsi"/>
            <w:sz w:val="24"/>
            <w:szCs w:val="24"/>
            <w:lang w:val="el-GR"/>
          </w:rPr>
          <w:t xml:space="preserve">Συγκεκριμένα ο μέσος όρος της Πολύ Υψηλής ΚΕ για το </w:t>
        </w:r>
        <w:r w:rsidR="002767B2">
          <w:rPr>
            <w:rFonts w:eastAsia="Times New Roman" w:cstheme="minorHAnsi"/>
            <w:sz w:val="24"/>
            <w:szCs w:val="24"/>
          </w:rPr>
          <w:t>Facebook</w:t>
        </w:r>
        <w:r w:rsidR="002767B2" w:rsidRPr="002767B2">
          <w:rPr>
            <w:rFonts w:eastAsia="Times New Roman" w:cstheme="minorHAnsi"/>
            <w:sz w:val="24"/>
            <w:szCs w:val="24"/>
            <w:lang w:val="el-GR"/>
            <w:rPrChange w:id="3667" w:author="GEORGILAS STYLIANOS" w:date="2021-08-07T23:04:00Z">
              <w:rPr>
                <w:rFonts w:eastAsia="Times New Roman" w:cstheme="minorHAnsi"/>
                <w:sz w:val="24"/>
                <w:szCs w:val="24"/>
              </w:rPr>
            </w:rPrChange>
          </w:rPr>
          <w:t xml:space="preserve"> </w:t>
        </w:r>
      </w:ins>
      <w:ins w:id="3668" w:author="GEORGILAS STYLIANOS" w:date="2021-08-07T23:05:00Z">
        <w:r w:rsidR="002767B2">
          <w:rPr>
            <w:rFonts w:eastAsia="Times New Roman" w:cstheme="minorHAnsi"/>
            <w:sz w:val="24"/>
            <w:szCs w:val="24"/>
            <w:lang w:val="el-GR"/>
          </w:rPr>
          <w:t>είναι κατά 68% μικρότερος συγκριτικά με τους άλλους δύο.</w:t>
        </w:r>
      </w:ins>
    </w:p>
    <w:p w14:paraId="0E871643" w14:textId="77777777" w:rsidR="00372DB9" w:rsidRDefault="00372DB9" w:rsidP="00EF6733">
      <w:pPr>
        <w:keepNext/>
        <w:spacing w:after="0" w:line="240" w:lineRule="auto"/>
        <w:jc w:val="center"/>
      </w:pPr>
      <w:r w:rsidRPr="00372DB9">
        <w:rPr>
          <w:noProof/>
        </w:rPr>
        <w:lastRenderedPageBreak/>
        <w:drawing>
          <wp:inline distT="0" distB="0" distL="0" distR="0" wp14:anchorId="4595606D" wp14:editId="1E85A739">
            <wp:extent cx="5943600" cy="3802380"/>
            <wp:effectExtent l="0" t="0" r="0" b="0"/>
            <wp:docPr id="138" name="Picture 1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bar char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802380"/>
                    </a:xfrm>
                    <a:prstGeom prst="rect">
                      <a:avLst/>
                    </a:prstGeom>
                    <a:noFill/>
                    <a:ln>
                      <a:noFill/>
                    </a:ln>
                  </pic:spPr>
                </pic:pic>
              </a:graphicData>
            </a:graphic>
          </wp:inline>
        </w:drawing>
      </w:r>
    </w:p>
    <w:p w14:paraId="0EA11D87" w14:textId="22DBAB70" w:rsidR="00372DB9" w:rsidRPr="00372DB9" w:rsidRDefault="00372DB9" w:rsidP="00EF6733">
      <w:pPr>
        <w:pStyle w:val="Caption"/>
        <w:jc w:val="center"/>
        <w:rPr>
          <w:rFonts w:ascii="Times New Roman" w:eastAsia="Times New Roman" w:hAnsi="Times New Roman" w:cs="Times New Roman"/>
          <w:b/>
          <w:bCs/>
          <w:color w:val="auto"/>
          <w:sz w:val="24"/>
          <w:szCs w:val="24"/>
        </w:rPr>
      </w:pPr>
      <w:bookmarkStart w:id="3669" w:name="_Ref78473976"/>
      <w:bookmarkStart w:id="3670" w:name="_Toc78469369"/>
      <w:bookmarkStart w:id="3671" w:name="_Toc78589255"/>
      <w:bookmarkStart w:id="3672" w:name="_Ref78593864"/>
      <w:bookmarkStart w:id="3673" w:name="_Ref78593998"/>
      <w:bookmarkStart w:id="3674" w:name="_Ref78594106"/>
      <w:bookmarkStart w:id="3675" w:name="_Toc78604345"/>
      <w:r w:rsidRPr="00372DB9">
        <w:rPr>
          <w:b/>
          <w:bCs/>
          <w:color w:val="auto"/>
          <w:sz w:val="24"/>
          <w:szCs w:val="24"/>
        </w:rPr>
        <w:t xml:space="preserve">Εικόνα </w:t>
      </w:r>
      <w:r w:rsidRPr="00372DB9">
        <w:rPr>
          <w:b/>
          <w:bCs/>
          <w:color w:val="auto"/>
          <w:sz w:val="24"/>
          <w:szCs w:val="24"/>
        </w:rPr>
        <w:fldChar w:fldCharType="begin"/>
      </w:r>
      <w:r w:rsidRPr="00372DB9">
        <w:rPr>
          <w:b/>
          <w:bCs/>
          <w:color w:val="auto"/>
          <w:sz w:val="24"/>
          <w:szCs w:val="24"/>
        </w:rPr>
        <w:instrText xml:space="preserve"> SEQ Εικόνα \* ARABIC </w:instrText>
      </w:r>
      <w:r w:rsidRPr="00372DB9">
        <w:rPr>
          <w:b/>
          <w:bCs/>
          <w:color w:val="auto"/>
          <w:sz w:val="24"/>
          <w:szCs w:val="24"/>
        </w:rPr>
        <w:fldChar w:fldCharType="separate"/>
      </w:r>
      <w:r w:rsidR="00582156">
        <w:rPr>
          <w:b/>
          <w:bCs/>
          <w:noProof/>
          <w:color w:val="auto"/>
          <w:sz w:val="24"/>
          <w:szCs w:val="24"/>
        </w:rPr>
        <w:t>98</w:t>
      </w:r>
      <w:r w:rsidRPr="00372DB9">
        <w:rPr>
          <w:b/>
          <w:bCs/>
          <w:color w:val="auto"/>
          <w:sz w:val="24"/>
          <w:szCs w:val="24"/>
        </w:rPr>
        <w:fldChar w:fldCharType="end"/>
      </w:r>
      <w:bookmarkEnd w:id="3669"/>
      <w:r w:rsidRPr="00372DB9">
        <w:rPr>
          <w:b/>
          <w:bCs/>
          <w:color w:val="auto"/>
          <w:sz w:val="24"/>
          <w:szCs w:val="24"/>
        </w:rPr>
        <w:t>: Media Per Post - Social Influence</w:t>
      </w:r>
      <w:bookmarkEnd w:id="3670"/>
      <w:bookmarkEnd w:id="3671"/>
      <w:bookmarkEnd w:id="3672"/>
      <w:bookmarkEnd w:id="3673"/>
      <w:bookmarkEnd w:id="3674"/>
      <w:bookmarkEnd w:id="3675"/>
    </w:p>
    <w:p w14:paraId="64E01427" w14:textId="439EA3DD" w:rsidR="004744EA" w:rsidDel="004E2A3D" w:rsidRDefault="00331A03" w:rsidP="004744EA">
      <w:pPr>
        <w:spacing w:line="240" w:lineRule="auto"/>
        <w:rPr>
          <w:del w:id="3676" w:author="Razis" w:date="2021-08-01T14:11:00Z"/>
          <w:rFonts w:eastAsia="Times New Roman" w:cstheme="minorHAnsi"/>
          <w:sz w:val="24"/>
          <w:szCs w:val="24"/>
          <w:lang w:val="el-GR"/>
        </w:rPr>
      </w:pPr>
      <w:r w:rsidRPr="00EF6733">
        <w:rPr>
          <w:rFonts w:eastAsia="Times New Roman" w:cstheme="minorHAnsi"/>
          <w:sz w:val="24"/>
          <w:szCs w:val="24"/>
          <w:lang w:val="el-GR"/>
        </w:rPr>
        <w:t xml:space="preserve">Η επόμενη ανάλυσή μας σχετίζεται με τα </w:t>
      </w:r>
      <w:r w:rsidRPr="00EF6733">
        <w:rPr>
          <w:rFonts w:eastAsia="Times New Roman" w:cstheme="minorHAnsi"/>
          <w:sz w:val="24"/>
          <w:szCs w:val="24"/>
        </w:rPr>
        <w:t>likes</w:t>
      </w:r>
      <w:r w:rsidRPr="00EF6733">
        <w:rPr>
          <w:rFonts w:eastAsia="Times New Roman" w:cstheme="minorHAnsi"/>
          <w:sz w:val="24"/>
          <w:szCs w:val="24"/>
          <w:lang w:val="el-GR"/>
        </w:rPr>
        <w:t xml:space="preserve">. Υπολογίσαμε τους μέσους όρους </w:t>
      </w:r>
      <w:r w:rsidRPr="00EF6733">
        <w:rPr>
          <w:rFonts w:eastAsia="Times New Roman" w:cstheme="minorHAnsi"/>
          <w:sz w:val="24"/>
          <w:szCs w:val="24"/>
        </w:rPr>
        <w:t>likes</w:t>
      </w:r>
      <w:r w:rsidRPr="00EF6733">
        <w:rPr>
          <w:rFonts w:eastAsia="Times New Roman" w:cstheme="minorHAnsi"/>
          <w:sz w:val="24"/>
          <w:szCs w:val="24"/>
          <w:lang w:val="el-GR"/>
        </w:rPr>
        <w:t xml:space="preserve"> ανά δημοσίευση για κάθε </w:t>
      </w:r>
      <w:del w:id="3677"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678" w:author="GEORGILAS STYLIANOS" w:date="2021-08-07T14:19:00Z">
        <w:r w:rsidR="0092709A">
          <w:rPr>
            <w:sz w:val="24"/>
            <w:szCs w:val="24"/>
            <w:lang w:val="el-GR"/>
          </w:rPr>
          <w:t>ΚΔ</w:t>
        </w:r>
      </w:ins>
      <w:r w:rsidRPr="00EF6733">
        <w:rPr>
          <w:rFonts w:eastAsia="Times New Roman" w:cstheme="minorHAnsi"/>
          <w:sz w:val="24"/>
          <w:szCs w:val="24"/>
          <w:lang w:val="el-GR"/>
        </w:rPr>
        <w:t xml:space="preserve"> και κάθε ξεχωριστή ομάδα. Τα αποτελέσματα εμφανίζονται στην </w:t>
      </w:r>
      <w:r w:rsidR="00E20641" w:rsidRPr="00EF6733">
        <w:rPr>
          <w:rFonts w:eastAsia="Times New Roman" w:cstheme="minorHAnsi"/>
          <w:sz w:val="24"/>
          <w:szCs w:val="24"/>
          <w:lang w:val="el-GR"/>
        </w:rPr>
        <w:fldChar w:fldCharType="begin"/>
      </w:r>
      <w:r w:rsidR="00E20641" w:rsidRPr="00EF6733">
        <w:rPr>
          <w:rFonts w:eastAsia="Times New Roman" w:cstheme="minorHAnsi"/>
          <w:sz w:val="24"/>
          <w:szCs w:val="24"/>
          <w:lang w:val="el-GR"/>
        </w:rPr>
        <w:instrText xml:space="preserve"> REF _Ref78473991 \h </w:instrText>
      </w:r>
      <w:r w:rsidR="00EF6733">
        <w:rPr>
          <w:rFonts w:eastAsia="Times New Roman" w:cstheme="minorHAnsi"/>
          <w:sz w:val="24"/>
          <w:szCs w:val="24"/>
          <w:lang w:val="el-GR"/>
        </w:rPr>
        <w:instrText xml:space="preserve"> \* MERGEFORMAT </w:instrText>
      </w:r>
      <w:r w:rsidR="00E20641" w:rsidRPr="00EF6733">
        <w:rPr>
          <w:rFonts w:eastAsia="Times New Roman" w:cstheme="minorHAnsi"/>
          <w:sz w:val="24"/>
          <w:szCs w:val="24"/>
          <w:lang w:val="el-GR"/>
        </w:rPr>
      </w:r>
      <w:r w:rsidR="00E20641" w:rsidRPr="00EF6733">
        <w:rPr>
          <w:rFonts w:eastAsia="Times New Roman" w:cstheme="minorHAnsi"/>
          <w:sz w:val="24"/>
          <w:szCs w:val="24"/>
          <w:lang w:val="el-GR"/>
        </w:rPr>
        <w:fldChar w:fldCharType="separate"/>
      </w:r>
      <w:r w:rsidR="00E20641" w:rsidRPr="00EF6733">
        <w:rPr>
          <w:b/>
          <w:bCs/>
          <w:sz w:val="24"/>
          <w:szCs w:val="24"/>
          <w:lang w:val="el-GR"/>
        </w:rPr>
        <w:t xml:space="preserve">Εικόνα </w:t>
      </w:r>
      <w:r w:rsidR="00E20641" w:rsidRPr="00EF6733">
        <w:rPr>
          <w:b/>
          <w:bCs/>
          <w:noProof/>
          <w:sz w:val="24"/>
          <w:szCs w:val="24"/>
          <w:lang w:val="el-GR"/>
        </w:rPr>
        <w:t>99</w:t>
      </w:r>
      <w:r w:rsidR="00E20641" w:rsidRPr="00EF6733">
        <w:rPr>
          <w:rFonts w:eastAsia="Times New Roman" w:cstheme="minorHAnsi"/>
          <w:sz w:val="24"/>
          <w:szCs w:val="24"/>
          <w:lang w:val="el-GR"/>
        </w:rPr>
        <w:fldChar w:fldCharType="end"/>
      </w:r>
      <w:r w:rsidRPr="00EF6733">
        <w:rPr>
          <w:rFonts w:eastAsia="Times New Roman" w:cstheme="minorHAnsi"/>
          <w:sz w:val="24"/>
          <w:szCs w:val="24"/>
          <w:lang w:val="el-GR"/>
        </w:rPr>
        <w:t xml:space="preserve">. </w:t>
      </w:r>
    </w:p>
    <w:p w14:paraId="38012A2E" w14:textId="10384F0A" w:rsidR="004E2A3D" w:rsidRPr="004E2A3D" w:rsidRDefault="004E2A3D" w:rsidP="004744EA">
      <w:pPr>
        <w:spacing w:line="240" w:lineRule="auto"/>
        <w:rPr>
          <w:ins w:id="3679" w:author="GEORGILAS STYLIANOS" w:date="2021-08-08T12:57:00Z"/>
          <w:rFonts w:eastAsia="Times New Roman" w:cstheme="minorHAnsi"/>
          <w:sz w:val="24"/>
          <w:szCs w:val="24"/>
          <w:lang w:val="el-GR"/>
        </w:rPr>
      </w:pPr>
      <w:ins w:id="3680" w:author="GEORGILAS STYLIANOS" w:date="2021-08-08T12:57:00Z">
        <w:r>
          <w:rPr>
            <w:rFonts w:eastAsia="Times New Roman" w:cstheme="minorHAnsi"/>
            <w:sz w:val="24"/>
            <w:szCs w:val="24"/>
            <w:lang w:val="el-GR"/>
          </w:rPr>
          <w:t xml:space="preserve">Στον κάθετο άξονα παρουσιάζονται οι μέσοι όροι </w:t>
        </w:r>
        <w:r>
          <w:rPr>
            <w:rFonts w:eastAsia="Times New Roman" w:cstheme="minorHAnsi"/>
            <w:sz w:val="24"/>
            <w:szCs w:val="24"/>
          </w:rPr>
          <w:t>likes</w:t>
        </w:r>
        <w:r w:rsidRPr="004E2A3D">
          <w:rPr>
            <w:rFonts w:eastAsia="Times New Roman" w:cstheme="minorHAnsi"/>
            <w:sz w:val="24"/>
            <w:szCs w:val="24"/>
            <w:lang w:val="el-GR"/>
            <w:rPrChange w:id="3681" w:author="GEORGILAS STYLIANOS" w:date="2021-08-08T12:57:00Z">
              <w:rPr>
                <w:rFonts w:eastAsia="Times New Roman" w:cstheme="minorHAnsi"/>
                <w:sz w:val="24"/>
                <w:szCs w:val="24"/>
              </w:rPr>
            </w:rPrChange>
          </w:rPr>
          <w:t xml:space="preserve"> </w:t>
        </w:r>
        <w:r>
          <w:rPr>
            <w:rFonts w:eastAsia="Times New Roman" w:cstheme="minorHAnsi"/>
            <w:sz w:val="24"/>
            <w:szCs w:val="24"/>
            <w:lang w:val="el-GR"/>
          </w:rPr>
          <w:t xml:space="preserve">ανά δημοσίευση, ενώ στον οριζόντιο άξονα </w:t>
        </w:r>
      </w:ins>
      <w:ins w:id="3682" w:author="GEORGILAS STYLIANOS" w:date="2021-08-08T12:58:00Z">
        <w:r>
          <w:rPr>
            <w:rFonts w:eastAsia="Times New Roman" w:cstheme="minorHAnsi"/>
            <w:sz w:val="24"/>
            <w:szCs w:val="24"/>
            <w:lang w:val="el-GR"/>
          </w:rPr>
          <w:t xml:space="preserve">παρουσιάζονται οι 4 κατηγορίες. Με μπλε στήλες εμφανίζονται τα στατιστικά του </w:t>
        </w:r>
        <w:r>
          <w:rPr>
            <w:rFonts w:eastAsia="Times New Roman" w:cstheme="minorHAnsi"/>
            <w:sz w:val="24"/>
            <w:szCs w:val="24"/>
          </w:rPr>
          <w:t>Twitter</w:t>
        </w:r>
        <w:r w:rsidRPr="004E2A3D">
          <w:rPr>
            <w:rFonts w:eastAsia="Times New Roman" w:cstheme="minorHAnsi"/>
            <w:sz w:val="24"/>
            <w:szCs w:val="24"/>
            <w:lang w:val="el-GR"/>
            <w:rPrChange w:id="3683" w:author="GEORGILAS STYLIANOS" w:date="2021-08-08T12:58:00Z">
              <w:rPr>
                <w:rFonts w:eastAsia="Times New Roman" w:cstheme="minorHAnsi"/>
                <w:sz w:val="24"/>
                <w:szCs w:val="24"/>
              </w:rPr>
            </w:rPrChange>
          </w:rPr>
          <w:t xml:space="preserve">, </w:t>
        </w:r>
        <w:r>
          <w:rPr>
            <w:rFonts w:eastAsia="Times New Roman" w:cstheme="minorHAnsi"/>
            <w:sz w:val="24"/>
            <w:szCs w:val="24"/>
            <w:lang w:val="el-GR"/>
          </w:rPr>
          <w:t xml:space="preserve">με πορτοκαλί του </w:t>
        </w:r>
        <w:r>
          <w:rPr>
            <w:rFonts w:eastAsia="Times New Roman" w:cstheme="minorHAnsi"/>
            <w:sz w:val="24"/>
            <w:szCs w:val="24"/>
          </w:rPr>
          <w:t>Facebook</w:t>
        </w:r>
        <w:r w:rsidRPr="004E2A3D">
          <w:rPr>
            <w:rFonts w:eastAsia="Times New Roman" w:cstheme="minorHAnsi"/>
            <w:sz w:val="24"/>
            <w:szCs w:val="24"/>
            <w:lang w:val="el-GR"/>
            <w:rPrChange w:id="3684" w:author="GEORGILAS STYLIANOS" w:date="2021-08-08T12:58:00Z">
              <w:rPr>
                <w:rFonts w:eastAsia="Times New Roman" w:cstheme="minorHAnsi"/>
                <w:sz w:val="24"/>
                <w:szCs w:val="24"/>
              </w:rPr>
            </w:rPrChange>
          </w:rPr>
          <w:t xml:space="preserve"> </w:t>
        </w:r>
        <w:r>
          <w:rPr>
            <w:rFonts w:eastAsia="Times New Roman" w:cstheme="minorHAnsi"/>
            <w:sz w:val="24"/>
            <w:szCs w:val="24"/>
            <w:lang w:val="el-GR"/>
          </w:rPr>
          <w:t xml:space="preserve">και με γκρι στήλες του </w:t>
        </w:r>
        <w:r>
          <w:rPr>
            <w:rFonts w:eastAsia="Times New Roman" w:cstheme="minorHAnsi"/>
            <w:sz w:val="24"/>
            <w:szCs w:val="24"/>
          </w:rPr>
          <w:t>Instagram</w:t>
        </w:r>
      </w:ins>
      <w:ins w:id="3685" w:author="GEORGILAS STYLIANOS" w:date="2021-08-08T12:59:00Z">
        <w:r>
          <w:rPr>
            <w:rFonts w:eastAsia="Times New Roman" w:cstheme="minorHAnsi"/>
            <w:sz w:val="24"/>
            <w:szCs w:val="24"/>
            <w:lang w:val="el-GR"/>
          </w:rPr>
          <w:t>.</w:t>
        </w:r>
      </w:ins>
    </w:p>
    <w:p w14:paraId="00391BAB" w14:textId="2091C1FA" w:rsidR="00331A03" w:rsidRPr="004E2A3D" w:rsidRDefault="00331A03" w:rsidP="004744EA">
      <w:pPr>
        <w:spacing w:line="240" w:lineRule="auto"/>
        <w:rPr>
          <w:rFonts w:eastAsia="Times New Roman" w:cstheme="minorHAnsi"/>
          <w:sz w:val="24"/>
          <w:szCs w:val="24"/>
          <w:lang w:val="el-GR"/>
        </w:rPr>
      </w:pPr>
      <w:r w:rsidRPr="00EF6733">
        <w:rPr>
          <w:rFonts w:eastAsia="Times New Roman" w:cstheme="minorHAnsi"/>
          <w:sz w:val="24"/>
          <w:szCs w:val="24"/>
          <w:lang w:val="el-GR"/>
        </w:rPr>
        <w:t xml:space="preserve">Παρατηρούμε πως το </w:t>
      </w:r>
      <w:r w:rsidRPr="00EF6733">
        <w:rPr>
          <w:rFonts w:eastAsia="Times New Roman" w:cstheme="minorHAnsi"/>
          <w:sz w:val="24"/>
          <w:szCs w:val="24"/>
        </w:rPr>
        <w:t>Instagram</w:t>
      </w:r>
      <w:r w:rsidRPr="00EF6733">
        <w:rPr>
          <w:rFonts w:eastAsia="Times New Roman" w:cstheme="minorHAnsi"/>
          <w:sz w:val="24"/>
          <w:szCs w:val="24"/>
          <w:lang w:val="el-GR"/>
        </w:rPr>
        <w:t xml:space="preserve"> επικρατεί σε όλες τις περιπτώσεις κατά </w:t>
      </w:r>
      <w:commentRangeStart w:id="3686"/>
      <w:commentRangeStart w:id="3687"/>
      <w:r w:rsidRPr="00EF6733">
        <w:rPr>
          <w:rFonts w:eastAsia="Times New Roman" w:cstheme="minorHAnsi"/>
          <w:sz w:val="24"/>
          <w:szCs w:val="24"/>
          <w:lang w:val="el-GR"/>
        </w:rPr>
        <w:t>πολύ</w:t>
      </w:r>
      <w:commentRangeEnd w:id="3686"/>
      <w:r w:rsidR="00E00FA7">
        <w:rPr>
          <w:rStyle w:val="CommentReference"/>
        </w:rPr>
        <w:commentReference w:id="3686"/>
      </w:r>
      <w:commentRangeEnd w:id="3687"/>
      <w:r w:rsidR="00E91CC3">
        <w:rPr>
          <w:rStyle w:val="CommentReference"/>
        </w:rPr>
        <w:commentReference w:id="3687"/>
      </w:r>
      <w:r w:rsidRPr="00EF6733">
        <w:rPr>
          <w:rFonts w:eastAsia="Times New Roman" w:cstheme="minorHAnsi"/>
          <w:sz w:val="24"/>
          <w:szCs w:val="24"/>
          <w:lang w:val="el-GR"/>
        </w:rPr>
        <w:t xml:space="preserve">, κάνοντας το </w:t>
      </w:r>
      <w:del w:id="3688"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689" w:author="GEORGILAS STYLIANOS" w:date="2021-08-07T14:19:00Z">
        <w:r w:rsidR="0092709A">
          <w:rPr>
            <w:sz w:val="24"/>
            <w:szCs w:val="24"/>
            <w:lang w:val="el-GR"/>
          </w:rPr>
          <w:t>ΚΔ</w:t>
        </w:r>
      </w:ins>
      <w:r w:rsidRPr="00EF6733">
        <w:rPr>
          <w:rFonts w:eastAsia="Times New Roman" w:cstheme="minorHAnsi"/>
          <w:sz w:val="24"/>
          <w:szCs w:val="24"/>
          <w:lang w:val="el-GR"/>
        </w:rPr>
        <w:t xml:space="preserve"> στο οποίο τα </w:t>
      </w:r>
      <w:r w:rsidRPr="00EF6733">
        <w:rPr>
          <w:rFonts w:eastAsia="Times New Roman" w:cstheme="minorHAnsi"/>
          <w:sz w:val="24"/>
          <w:szCs w:val="24"/>
        </w:rPr>
        <w:t>likes</w:t>
      </w:r>
      <w:r w:rsidRPr="00EF6733">
        <w:rPr>
          <w:rFonts w:eastAsia="Times New Roman" w:cstheme="minorHAnsi"/>
          <w:sz w:val="24"/>
          <w:szCs w:val="24"/>
          <w:lang w:val="el-GR"/>
        </w:rPr>
        <w:t xml:space="preserve"> είναι πιο διαδεδομένα. Γενικά η ομάδα με την πολύ υψηλή επιρροή μέσω αυτού του πειράματος δικαιολογεί την ιδιότητά της, καθώς οι μέσοι όροι της είναι πολλαπλάσια μεγαλύτεροι συγκριτικά με αυτούς των άλλων δύο ομάδων. </w:t>
      </w:r>
      <w:ins w:id="3690" w:author="GEORGILAS STYLIANOS" w:date="2021-08-08T12:59:00Z">
        <w:r w:rsidR="004E2A3D">
          <w:rPr>
            <w:rFonts w:eastAsia="Times New Roman" w:cstheme="minorHAnsi"/>
            <w:sz w:val="24"/>
            <w:szCs w:val="24"/>
            <w:lang w:val="el-GR"/>
          </w:rPr>
          <w:t xml:space="preserve">Αναλυτικότερα, στη Μέτρια ΚΕ επικρατεί το </w:t>
        </w:r>
        <w:r w:rsidR="004E2A3D">
          <w:rPr>
            <w:rFonts w:eastAsia="Times New Roman" w:cstheme="minorHAnsi"/>
            <w:sz w:val="24"/>
            <w:szCs w:val="24"/>
          </w:rPr>
          <w:t>Instagram</w:t>
        </w:r>
        <w:r w:rsidR="004E2A3D" w:rsidRPr="004E2A3D">
          <w:rPr>
            <w:rFonts w:eastAsia="Times New Roman" w:cstheme="minorHAnsi"/>
            <w:sz w:val="24"/>
            <w:szCs w:val="24"/>
            <w:lang w:val="el-GR"/>
            <w:rPrChange w:id="3691" w:author="GEORGILAS STYLIANOS" w:date="2021-08-08T13:00:00Z">
              <w:rPr>
                <w:rFonts w:eastAsia="Times New Roman" w:cstheme="minorHAnsi"/>
                <w:sz w:val="24"/>
                <w:szCs w:val="24"/>
              </w:rPr>
            </w:rPrChange>
          </w:rPr>
          <w:t xml:space="preserve"> </w:t>
        </w:r>
        <w:r w:rsidR="004E2A3D">
          <w:rPr>
            <w:rFonts w:eastAsia="Times New Roman" w:cstheme="minorHAnsi"/>
            <w:sz w:val="24"/>
            <w:szCs w:val="24"/>
            <w:lang w:val="el-GR"/>
          </w:rPr>
          <w:t xml:space="preserve">με 20711 </w:t>
        </w:r>
        <w:r w:rsidR="004E2A3D">
          <w:rPr>
            <w:rFonts w:eastAsia="Times New Roman" w:cstheme="minorHAnsi"/>
            <w:sz w:val="24"/>
            <w:szCs w:val="24"/>
          </w:rPr>
          <w:t>likes</w:t>
        </w:r>
      </w:ins>
      <w:ins w:id="3692" w:author="GEORGILAS STYLIANOS" w:date="2021-08-08T13:00:00Z">
        <w:r w:rsidR="004E2A3D">
          <w:rPr>
            <w:rFonts w:eastAsia="Times New Roman" w:cstheme="minorHAnsi"/>
            <w:sz w:val="24"/>
            <w:szCs w:val="24"/>
            <w:lang w:val="el-GR"/>
          </w:rPr>
          <w:t xml:space="preserve"> ανά δημοσίευση, σχεδόν 9 φορές περισσότερα από το δεύτερο </w:t>
        </w:r>
        <w:r w:rsidR="004E2A3D">
          <w:rPr>
            <w:rFonts w:eastAsia="Times New Roman" w:cstheme="minorHAnsi"/>
            <w:sz w:val="24"/>
            <w:szCs w:val="24"/>
          </w:rPr>
          <w:t>Facebook</w:t>
        </w:r>
        <w:r w:rsidR="004E2A3D" w:rsidRPr="004E2A3D">
          <w:rPr>
            <w:rFonts w:eastAsia="Times New Roman" w:cstheme="minorHAnsi"/>
            <w:sz w:val="24"/>
            <w:szCs w:val="24"/>
            <w:lang w:val="el-GR"/>
            <w:rPrChange w:id="3693" w:author="GEORGILAS STYLIANOS" w:date="2021-08-08T13:00:00Z">
              <w:rPr>
                <w:rFonts w:eastAsia="Times New Roman" w:cstheme="minorHAnsi"/>
                <w:sz w:val="24"/>
                <w:szCs w:val="24"/>
              </w:rPr>
            </w:rPrChange>
          </w:rPr>
          <w:t xml:space="preserve">. </w:t>
        </w:r>
      </w:ins>
      <w:ins w:id="3694" w:author="GEORGILAS STYLIANOS" w:date="2021-08-08T12:59:00Z">
        <w:r w:rsidR="004E2A3D" w:rsidRPr="004E2A3D">
          <w:rPr>
            <w:rFonts w:eastAsia="Times New Roman" w:cstheme="minorHAnsi"/>
            <w:sz w:val="24"/>
            <w:szCs w:val="24"/>
            <w:lang w:val="el-GR"/>
            <w:rPrChange w:id="3695" w:author="GEORGILAS STYLIANOS" w:date="2021-08-08T13:00:00Z">
              <w:rPr>
                <w:rFonts w:eastAsia="Times New Roman" w:cstheme="minorHAnsi"/>
                <w:sz w:val="24"/>
                <w:szCs w:val="24"/>
              </w:rPr>
            </w:rPrChange>
          </w:rPr>
          <w:t xml:space="preserve"> </w:t>
        </w:r>
      </w:ins>
      <w:ins w:id="3696" w:author="GEORGILAS STYLIANOS" w:date="2021-08-08T13:00:00Z">
        <w:r w:rsidR="004E2A3D">
          <w:rPr>
            <w:rFonts w:eastAsia="Times New Roman" w:cstheme="minorHAnsi"/>
            <w:sz w:val="24"/>
            <w:szCs w:val="24"/>
            <w:lang w:val="el-GR"/>
          </w:rPr>
          <w:t xml:space="preserve">Στην Υψηλή ΚΕ </w:t>
        </w:r>
      </w:ins>
      <w:ins w:id="3697" w:author="GEORGILAS STYLIANOS" w:date="2021-08-08T13:01:00Z">
        <w:r w:rsidR="004E2A3D">
          <w:rPr>
            <w:rFonts w:eastAsia="Times New Roman" w:cstheme="minorHAnsi"/>
            <w:sz w:val="24"/>
            <w:szCs w:val="24"/>
            <w:lang w:val="el-GR"/>
          </w:rPr>
          <w:t xml:space="preserve">επικρατεί πάλι το </w:t>
        </w:r>
        <w:r w:rsidR="004E2A3D">
          <w:rPr>
            <w:rFonts w:eastAsia="Times New Roman" w:cstheme="minorHAnsi"/>
            <w:sz w:val="24"/>
            <w:szCs w:val="24"/>
          </w:rPr>
          <w:t>Instagram</w:t>
        </w:r>
      </w:ins>
      <w:ins w:id="3698" w:author="GEORGILAS STYLIANOS" w:date="2021-08-08T13:02:00Z">
        <w:r w:rsidR="004E2A3D">
          <w:rPr>
            <w:rFonts w:eastAsia="Times New Roman" w:cstheme="minorHAnsi"/>
            <w:sz w:val="24"/>
            <w:szCs w:val="24"/>
            <w:lang w:val="el-GR"/>
          </w:rPr>
          <w:t xml:space="preserve"> με 59117 </w:t>
        </w:r>
        <w:r w:rsidR="004E2A3D">
          <w:rPr>
            <w:rFonts w:eastAsia="Times New Roman" w:cstheme="minorHAnsi"/>
            <w:sz w:val="24"/>
            <w:szCs w:val="24"/>
          </w:rPr>
          <w:t>likes</w:t>
        </w:r>
        <w:r w:rsidR="004E2A3D" w:rsidRPr="004E2A3D">
          <w:rPr>
            <w:rFonts w:eastAsia="Times New Roman" w:cstheme="minorHAnsi"/>
            <w:sz w:val="24"/>
            <w:szCs w:val="24"/>
            <w:lang w:val="el-GR"/>
            <w:rPrChange w:id="3699" w:author="GEORGILAS STYLIANOS" w:date="2021-08-08T13:02:00Z">
              <w:rPr>
                <w:rFonts w:eastAsia="Times New Roman" w:cstheme="minorHAnsi"/>
                <w:sz w:val="24"/>
                <w:szCs w:val="24"/>
              </w:rPr>
            </w:rPrChange>
          </w:rPr>
          <w:t xml:space="preserve"> </w:t>
        </w:r>
        <w:r w:rsidR="004E2A3D">
          <w:rPr>
            <w:rFonts w:eastAsia="Times New Roman" w:cstheme="minorHAnsi"/>
            <w:sz w:val="24"/>
            <w:szCs w:val="24"/>
            <w:lang w:val="el-GR"/>
          </w:rPr>
          <w:t xml:space="preserve">ανά δημοσίευση, σχεδόν 25 φορές περισσότερα από το δεύτερο </w:t>
        </w:r>
        <w:r w:rsidR="004E2A3D">
          <w:rPr>
            <w:rFonts w:eastAsia="Times New Roman" w:cstheme="minorHAnsi"/>
            <w:sz w:val="24"/>
            <w:szCs w:val="24"/>
          </w:rPr>
          <w:t>Facebook</w:t>
        </w:r>
        <w:r w:rsidR="004E2A3D" w:rsidRPr="004E2A3D">
          <w:rPr>
            <w:rFonts w:eastAsia="Times New Roman" w:cstheme="minorHAnsi"/>
            <w:sz w:val="24"/>
            <w:szCs w:val="24"/>
            <w:lang w:val="el-GR"/>
            <w:rPrChange w:id="3700" w:author="GEORGILAS STYLIANOS" w:date="2021-08-08T13:02:00Z">
              <w:rPr>
                <w:rFonts w:eastAsia="Times New Roman" w:cstheme="minorHAnsi"/>
                <w:sz w:val="24"/>
                <w:szCs w:val="24"/>
              </w:rPr>
            </w:rPrChange>
          </w:rPr>
          <w:t xml:space="preserve">. </w:t>
        </w:r>
        <w:r w:rsidR="004E2A3D">
          <w:rPr>
            <w:rFonts w:eastAsia="Times New Roman" w:cstheme="minorHAnsi"/>
            <w:sz w:val="24"/>
            <w:szCs w:val="24"/>
            <w:lang w:val="el-GR"/>
          </w:rPr>
          <w:t xml:space="preserve">Τέλος στην Πολύ </w:t>
        </w:r>
      </w:ins>
      <w:ins w:id="3701" w:author="GEORGILAS STYLIANOS" w:date="2021-08-08T13:03:00Z">
        <w:r w:rsidR="004E2A3D">
          <w:rPr>
            <w:rFonts w:eastAsia="Times New Roman" w:cstheme="minorHAnsi"/>
            <w:sz w:val="24"/>
            <w:szCs w:val="24"/>
            <w:lang w:val="el-GR"/>
          </w:rPr>
          <w:t xml:space="preserve">Υψηλή ΚΕ </w:t>
        </w:r>
      </w:ins>
      <w:ins w:id="3702" w:author="GEORGILAS STYLIANOS" w:date="2021-08-08T13:06:00Z">
        <w:r w:rsidR="004E2A3D">
          <w:rPr>
            <w:rFonts w:eastAsia="Times New Roman" w:cstheme="minorHAnsi"/>
            <w:sz w:val="24"/>
            <w:szCs w:val="24"/>
            <w:lang w:val="el-GR"/>
          </w:rPr>
          <w:t xml:space="preserve">επικρατεί και πάλι το </w:t>
        </w:r>
        <w:r w:rsidR="004E2A3D">
          <w:rPr>
            <w:rFonts w:eastAsia="Times New Roman" w:cstheme="minorHAnsi"/>
            <w:sz w:val="24"/>
            <w:szCs w:val="24"/>
          </w:rPr>
          <w:t>Instagram</w:t>
        </w:r>
        <w:r w:rsidR="004E2A3D" w:rsidRPr="004E2A3D">
          <w:rPr>
            <w:rFonts w:eastAsia="Times New Roman" w:cstheme="minorHAnsi"/>
            <w:sz w:val="24"/>
            <w:szCs w:val="24"/>
            <w:lang w:val="el-GR"/>
            <w:rPrChange w:id="3703" w:author="GEORGILAS STYLIANOS" w:date="2021-08-08T13:06:00Z">
              <w:rPr>
                <w:rFonts w:eastAsia="Times New Roman" w:cstheme="minorHAnsi"/>
                <w:sz w:val="24"/>
                <w:szCs w:val="24"/>
              </w:rPr>
            </w:rPrChange>
          </w:rPr>
          <w:t xml:space="preserve"> </w:t>
        </w:r>
        <w:r w:rsidR="004E2A3D">
          <w:rPr>
            <w:rFonts w:eastAsia="Times New Roman" w:cstheme="minorHAnsi"/>
            <w:sz w:val="24"/>
            <w:szCs w:val="24"/>
            <w:lang w:val="el-GR"/>
          </w:rPr>
          <w:t xml:space="preserve">με 687794 </w:t>
        </w:r>
        <w:r w:rsidR="004E2A3D">
          <w:rPr>
            <w:rFonts w:eastAsia="Times New Roman" w:cstheme="minorHAnsi"/>
            <w:sz w:val="24"/>
            <w:szCs w:val="24"/>
          </w:rPr>
          <w:t>likes</w:t>
        </w:r>
        <w:r w:rsidR="004E2A3D" w:rsidRPr="004E2A3D">
          <w:rPr>
            <w:rFonts w:eastAsia="Times New Roman" w:cstheme="minorHAnsi"/>
            <w:sz w:val="24"/>
            <w:szCs w:val="24"/>
            <w:lang w:val="el-GR"/>
            <w:rPrChange w:id="3704" w:author="GEORGILAS STYLIANOS" w:date="2021-08-08T13:06:00Z">
              <w:rPr>
                <w:rFonts w:eastAsia="Times New Roman" w:cstheme="minorHAnsi"/>
                <w:sz w:val="24"/>
                <w:szCs w:val="24"/>
              </w:rPr>
            </w:rPrChange>
          </w:rPr>
          <w:t xml:space="preserve"> </w:t>
        </w:r>
        <w:r w:rsidR="004E2A3D">
          <w:rPr>
            <w:rFonts w:eastAsia="Times New Roman" w:cstheme="minorHAnsi"/>
            <w:sz w:val="24"/>
            <w:szCs w:val="24"/>
            <w:lang w:val="el-GR"/>
          </w:rPr>
          <w:t>ανά δημοσίευση</w:t>
        </w:r>
      </w:ins>
      <w:ins w:id="3705" w:author="GEORGILAS STYLIANOS" w:date="2021-08-08T13:07:00Z">
        <w:r w:rsidR="004E2A3D" w:rsidRPr="004E2A3D">
          <w:rPr>
            <w:rFonts w:eastAsia="Times New Roman" w:cstheme="minorHAnsi"/>
            <w:sz w:val="24"/>
            <w:szCs w:val="24"/>
            <w:lang w:val="el-GR"/>
            <w:rPrChange w:id="3706" w:author="GEORGILAS STYLIANOS" w:date="2021-08-08T13:07:00Z">
              <w:rPr>
                <w:rFonts w:eastAsia="Times New Roman" w:cstheme="minorHAnsi"/>
                <w:sz w:val="24"/>
                <w:szCs w:val="24"/>
              </w:rPr>
            </w:rPrChange>
          </w:rPr>
          <w:t xml:space="preserve">, 20 </w:t>
        </w:r>
        <w:r w:rsidR="004E2A3D">
          <w:rPr>
            <w:rFonts w:eastAsia="Times New Roman" w:cstheme="minorHAnsi"/>
            <w:sz w:val="24"/>
            <w:szCs w:val="24"/>
            <w:lang w:val="el-GR"/>
          </w:rPr>
          <w:t xml:space="preserve">φορές περισσότερα από το δεύτερο </w:t>
        </w:r>
        <w:r w:rsidR="004E2A3D">
          <w:rPr>
            <w:rFonts w:eastAsia="Times New Roman" w:cstheme="minorHAnsi"/>
            <w:sz w:val="24"/>
            <w:szCs w:val="24"/>
          </w:rPr>
          <w:t>Facebook</w:t>
        </w:r>
        <w:r w:rsidR="004E2A3D" w:rsidRPr="004E2A3D">
          <w:rPr>
            <w:rFonts w:eastAsia="Times New Roman" w:cstheme="minorHAnsi"/>
            <w:sz w:val="24"/>
            <w:szCs w:val="24"/>
            <w:lang w:val="el-GR"/>
            <w:rPrChange w:id="3707" w:author="GEORGILAS STYLIANOS" w:date="2021-08-08T13:07:00Z">
              <w:rPr>
                <w:rFonts w:eastAsia="Times New Roman" w:cstheme="minorHAnsi"/>
                <w:sz w:val="24"/>
                <w:szCs w:val="24"/>
              </w:rPr>
            </w:rPrChange>
          </w:rPr>
          <w:t>.</w:t>
        </w:r>
      </w:ins>
      <w:ins w:id="3708" w:author="GEORGILAS STYLIANOS" w:date="2021-08-08T13:08:00Z">
        <w:r w:rsidR="00E91CC3">
          <w:rPr>
            <w:rFonts w:eastAsia="Times New Roman" w:cstheme="minorHAnsi"/>
            <w:sz w:val="24"/>
            <w:szCs w:val="24"/>
            <w:lang w:val="el-GR"/>
          </w:rPr>
          <w:t>δ</w:t>
        </w:r>
      </w:ins>
    </w:p>
    <w:p w14:paraId="5D953478" w14:textId="77777777" w:rsidR="00372DB9" w:rsidRDefault="00372DB9" w:rsidP="00EF6733">
      <w:pPr>
        <w:keepNext/>
        <w:spacing w:after="0" w:line="240" w:lineRule="auto"/>
        <w:jc w:val="center"/>
      </w:pPr>
      <w:r w:rsidRPr="00372DB9">
        <w:rPr>
          <w:noProof/>
          <w:lang w:val="el-GR"/>
        </w:rPr>
        <w:lastRenderedPageBreak/>
        <w:drawing>
          <wp:inline distT="0" distB="0" distL="0" distR="0" wp14:anchorId="2B47A163" wp14:editId="15D22E33">
            <wp:extent cx="5943600" cy="3596640"/>
            <wp:effectExtent l="0" t="0" r="0" b="0"/>
            <wp:docPr id="139" name="Picture 13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 waterfall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76071905" w14:textId="1E59E9F6" w:rsidR="00372DB9" w:rsidRPr="00372DB9" w:rsidRDefault="00372DB9" w:rsidP="00EF6733">
      <w:pPr>
        <w:pStyle w:val="Caption"/>
        <w:jc w:val="center"/>
        <w:rPr>
          <w:rFonts w:ascii="Times New Roman" w:eastAsia="Times New Roman" w:hAnsi="Times New Roman" w:cs="Times New Roman"/>
          <w:b/>
          <w:bCs/>
          <w:color w:val="auto"/>
          <w:sz w:val="24"/>
          <w:szCs w:val="24"/>
        </w:rPr>
      </w:pPr>
      <w:bookmarkStart w:id="3709" w:name="_Ref78473991"/>
      <w:bookmarkStart w:id="3710" w:name="_Toc78469370"/>
      <w:bookmarkStart w:id="3711" w:name="_Toc78589256"/>
      <w:bookmarkStart w:id="3712" w:name="_Ref78593871"/>
      <w:bookmarkStart w:id="3713" w:name="_Ref78594005"/>
      <w:bookmarkStart w:id="3714" w:name="_Ref78594112"/>
      <w:bookmarkStart w:id="3715" w:name="_Toc78604346"/>
      <w:r w:rsidRPr="00372DB9">
        <w:rPr>
          <w:b/>
          <w:bCs/>
          <w:color w:val="auto"/>
          <w:sz w:val="24"/>
          <w:szCs w:val="24"/>
        </w:rPr>
        <w:t xml:space="preserve">Εικόνα </w:t>
      </w:r>
      <w:r w:rsidRPr="00372DB9">
        <w:rPr>
          <w:b/>
          <w:bCs/>
          <w:color w:val="auto"/>
          <w:sz w:val="24"/>
          <w:szCs w:val="24"/>
        </w:rPr>
        <w:fldChar w:fldCharType="begin"/>
      </w:r>
      <w:r w:rsidRPr="00372DB9">
        <w:rPr>
          <w:b/>
          <w:bCs/>
          <w:color w:val="auto"/>
          <w:sz w:val="24"/>
          <w:szCs w:val="24"/>
        </w:rPr>
        <w:instrText xml:space="preserve"> SEQ Εικόνα \* ARABIC </w:instrText>
      </w:r>
      <w:r w:rsidRPr="00372DB9">
        <w:rPr>
          <w:b/>
          <w:bCs/>
          <w:color w:val="auto"/>
          <w:sz w:val="24"/>
          <w:szCs w:val="24"/>
        </w:rPr>
        <w:fldChar w:fldCharType="separate"/>
      </w:r>
      <w:r w:rsidR="00582156">
        <w:rPr>
          <w:b/>
          <w:bCs/>
          <w:noProof/>
          <w:color w:val="auto"/>
          <w:sz w:val="24"/>
          <w:szCs w:val="24"/>
        </w:rPr>
        <w:t>99</w:t>
      </w:r>
      <w:r w:rsidRPr="00372DB9">
        <w:rPr>
          <w:b/>
          <w:bCs/>
          <w:color w:val="auto"/>
          <w:sz w:val="24"/>
          <w:szCs w:val="24"/>
        </w:rPr>
        <w:fldChar w:fldCharType="end"/>
      </w:r>
      <w:bookmarkEnd w:id="3709"/>
      <w:r w:rsidRPr="00372DB9">
        <w:rPr>
          <w:b/>
          <w:bCs/>
          <w:color w:val="auto"/>
          <w:sz w:val="24"/>
          <w:szCs w:val="24"/>
        </w:rPr>
        <w:t>: Likes Per Post - Social Influence</w:t>
      </w:r>
      <w:bookmarkEnd w:id="3710"/>
      <w:bookmarkEnd w:id="3711"/>
      <w:bookmarkEnd w:id="3712"/>
      <w:bookmarkEnd w:id="3713"/>
      <w:bookmarkEnd w:id="3714"/>
      <w:bookmarkEnd w:id="3715"/>
    </w:p>
    <w:p w14:paraId="4DD80632" w14:textId="586A7A1B" w:rsidR="00331A03" w:rsidRPr="002309C0" w:rsidDel="00E00FA7" w:rsidRDefault="00331A03" w:rsidP="00331A03">
      <w:pPr>
        <w:rPr>
          <w:del w:id="3716" w:author="Razis" w:date="2021-08-01T14:11:00Z"/>
          <w:sz w:val="24"/>
          <w:szCs w:val="24"/>
          <w:lang w:val="el-GR"/>
        </w:rPr>
      </w:pPr>
      <w:r w:rsidRPr="002309C0">
        <w:rPr>
          <w:sz w:val="24"/>
          <w:szCs w:val="24"/>
          <w:lang w:val="el-GR"/>
        </w:rPr>
        <w:t xml:space="preserve">Συνεχίζοντας τα πειράματα γύρω από τα </w:t>
      </w:r>
      <w:r w:rsidRPr="002309C0">
        <w:rPr>
          <w:sz w:val="24"/>
          <w:szCs w:val="24"/>
        </w:rPr>
        <w:t>likes</w:t>
      </w:r>
      <w:r w:rsidRPr="002309C0">
        <w:rPr>
          <w:sz w:val="24"/>
          <w:szCs w:val="24"/>
          <w:lang w:val="el-GR"/>
        </w:rPr>
        <w:t xml:space="preserve">, κατατάξαμε τους χρήστες μας με βάση τον μέσο όρο </w:t>
      </w:r>
      <w:r w:rsidRPr="002309C0">
        <w:rPr>
          <w:sz w:val="24"/>
          <w:szCs w:val="24"/>
        </w:rPr>
        <w:t>likes</w:t>
      </w:r>
      <w:r w:rsidRPr="002309C0">
        <w:rPr>
          <w:sz w:val="24"/>
          <w:szCs w:val="24"/>
          <w:lang w:val="el-GR"/>
        </w:rPr>
        <w:t xml:space="preserve"> ανά δημοσίευση που έχουν σε κάθε </w:t>
      </w:r>
      <w:del w:id="3717"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718" w:author="GEORGILAS STYLIANOS" w:date="2021-08-07T14:19:00Z">
        <w:r w:rsidR="0092709A">
          <w:rPr>
            <w:sz w:val="24"/>
            <w:szCs w:val="24"/>
            <w:lang w:val="el-GR"/>
          </w:rPr>
          <w:t>ΚΔ</w:t>
        </w:r>
      </w:ins>
      <w:r w:rsidR="00CE701E" w:rsidRPr="002309C0">
        <w:rPr>
          <w:sz w:val="24"/>
          <w:szCs w:val="24"/>
          <w:lang w:val="el-GR"/>
        </w:rPr>
        <w:t>, και στη συνέχεια τρέξαμε ξανά το πείραμα για κάθε ομάδα ξεχωριστά.</w:t>
      </w:r>
      <w:ins w:id="3719" w:author="Razis" w:date="2021-08-01T14:11:00Z">
        <w:r w:rsidR="00E00FA7">
          <w:rPr>
            <w:sz w:val="24"/>
            <w:szCs w:val="24"/>
            <w:lang w:val="el-GR"/>
          </w:rPr>
          <w:t xml:space="preserve"> </w:t>
        </w:r>
      </w:ins>
    </w:p>
    <w:p w14:paraId="4CBAECC9" w14:textId="5D49629F" w:rsidR="00133977" w:rsidRPr="00CB3020" w:rsidRDefault="00CE701E" w:rsidP="00CE701E">
      <w:pPr>
        <w:rPr>
          <w:sz w:val="28"/>
          <w:szCs w:val="28"/>
          <w:lang w:val="el-GR"/>
        </w:rPr>
      </w:pPr>
      <w:r w:rsidRPr="002309C0">
        <w:rPr>
          <w:sz w:val="24"/>
          <w:szCs w:val="24"/>
          <w:lang w:val="el-GR"/>
        </w:rPr>
        <w:t xml:space="preserve">Όπως βλέπουμε στην </w:t>
      </w:r>
      <w:r w:rsidR="00E20641" w:rsidRPr="002309C0">
        <w:rPr>
          <w:sz w:val="24"/>
          <w:szCs w:val="24"/>
          <w:lang w:val="el-GR"/>
        </w:rPr>
        <w:fldChar w:fldCharType="begin"/>
      </w:r>
      <w:r w:rsidR="00E20641" w:rsidRPr="002309C0">
        <w:rPr>
          <w:sz w:val="24"/>
          <w:szCs w:val="24"/>
          <w:lang w:val="el-GR"/>
        </w:rPr>
        <w:instrText xml:space="preserve"> REF _Ref78474003 \h </w:instrText>
      </w:r>
      <w:r w:rsidR="002309C0">
        <w:rPr>
          <w:sz w:val="24"/>
          <w:szCs w:val="24"/>
          <w:lang w:val="el-GR"/>
        </w:rPr>
        <w:instrText xml:space="preserve"> \* MERGEFORMAT </w:instrText>
      </w:r>
      <w:r w:rsidR="00E20641" w:rsidRPr="002309C0">
        <w:rPr>
          <w:sz w:val="24"/>
          <w:szCs w:val="24"/>
          <w:lang w:val="el-GR"/>
        </w:rPr>
      </w:r>
      <w:r w:rsidR="00E20641" w:rsidRPr="002309C0">
        <w:rPr>
          <w:sz w:val="24"/>
          <w:szCs w:val="24"/>
          <w:lang w:val="el-GR"/>
        </w:rPr>
        <w:fldChar w:fldCharType="separate"/>
      </w:r>
      <w:r w:rsidR="00E20641" w:rsidRPr="002309C0">
        <w:rPr>
          <w:b/>
          <w:bCs/>
          <w:sz w:val="24"/>
          <w:szCs w:val="24"/>
          <w:lang w:val="el-GR"/>
        </w:rPr>
        <w:t xml:space="preserve">Εικόνα </w:t>
      </w:r>
      <w:r w:rsidR="00E20641" w:rsidRPr="002309C0">
        <w:rPr>
          <w:b/>
          <w:bCs/>
          <w:noProof/>
          <w:sz w:val="24"/>
          <w:szCs w:val="24"/>
          <w:lang w:val="el-GR"/>
        </w:rPr>
        <w:t>100</w:t>
      </w:r>
      <w:r w:rsidR="00E20641" w:rsidRPr="002309C0">
        <w:rPr>
          <w:sz w:val="24"/>
          <w:szCs w:val="24"/>
          <w:lang w:val="el-GR"/>
        </w:rPr>
        <w:fldChar w:fldCharType="end"/>
      </w:r>
      <w:r w:rsidRPr="002309C0">
        <w:rPr>
          <w:sz w:val="24"/>
          <w:szCs w:val="24"/>
          <w:lang w:val="el-GR"/>
        </w:rPr>
        <w:t xml:space="preserve">, η ομάδα χρηστών που ασκεί </w:t>
      </w:r>
      <w:ins w:id="3720" w:author="GEORGILAS STYLIANOS" w:date="2021-08-08T13:10:00Z">
        <w:r w:rsidR="00E91CC3">
          <w:rPr>
            <w:sz w:val="24"/>
            <w:szCs w:val="24"/>
            <w:lang w:val="el-GR"/>
          </w:rPr>
          <w:t>Μ</w:t>
        </w:r>
      </w:ins>
      <w:del w:id="3721" w:author="GEORGILAS STYLIANOS" w:date="2021-08-08T13:10:00Z">
        <w:r w:rsidRPr="002309C0" w:rsidDel="00E91CC3">
          <w:rPr>
            <w:sz w:val="24"/>
            <w:szCs w:val="24"/>
            <w:lang w:val="el-GR"/>
          </w:rPr>
          <w:delText>μ</w:delText>
        </w:r>
      </w:del>
      <w:r w:rsidRPr="002309C0">
        <w:rPr>
          <w:sz w:val="24"/>
          <w:szCs w:val="24"/>
          <w:lang w:val="el-GR"/>
        </w:rPr>
        <w:t xml:space="preserve">έτρια </w:t>
      </w:r>
      <w:del w:id="3722" w:author="GEORGILAS STYLIANOS" w:date="2021-08-07T14:20:00Z">
        <w:r w:rsidR="002309C0" w:rsidRPr="002309C0" w:rsidDel="0092709A">
          <w:rPr>
            <w:rFonts w:ascii="Calibri" w:eastAsia="Calibri" w:hAnsi="Calibri" w:cs="Calibri"/>
            <w:bCs/>
            <w:sz w:val="24"/>
            <w:szCs w:val="24"/>
            <w:lang w:val="el-GR"/>
          </w:rPr>
          <w:delText>Κ.Ε.</w:delText>
        </w:r>
      </w:del>
      <w:ins w:id="3723" w:author="GEORGILAS STYLIANOS" w:date="2021-08-07T14:20:00Z">
        <w:r w:rsidR="0092709A">
          <w:rPr>
            <w:rFonts w:ascii="Calibri" w:eastAsia="Calibri" w:hAnsi="Calibri" w:cs="Calibri"/>
            <w:bCs/>
            <w:sz w:val="24"/>
            <w:szCs w:val="24"/>
            <w:lang w:val="el-GR"/>
          </w:rPr>
          <w:t>ΚΕ</w:t>
        </w:r>
      </w:ins>
      <w:r w:rsidRPr="002309C0">
        <w:rPr>
          <w:sz w:val="24"/>
          <w:szCs w:val="24"/>
          <w:lang w:val="el-GR"/>
        </w:rPr>
        <w:t xml:space="preserve"> παρουσιάζει </w:t>
      </w:r>
      <w:commentRangeStart w:id="3724"/>
      <w:commentRangeStart w:id="3725"/>
      <w:r w:rsidRPr="002309C0">
        <w:rPr>
          <w:sz w:val="24"/>
          <w:szCs w:val="24"/>
          <w:lang w:val="el-GR"/>
        </w:rPr>
        <w:t xml:space="preserve">μεγαλύτερη συνέπεια </w:t>
      </w:r>
      <w:commentRangeEnd w:id="3724"/>
      <w:r w:rsidR="00E00FA7">
        <w:rPr>
          <w:rStyle w:val="CommentReference"/>
        </w:rPr>
        <w:commentReference w:id="3724"/>
      </w:r>
      <w:commentRangeEnd w:id="3725"/>
      <w:r w:rsidR="00CB3020">
        <w:rPr>
          <w:rStyle w:val="CommentReference"/>
        </w:rPr>
        <w:commentReference w:id="3725"/>
      </w:r>
      <w:r w:rsidRPr="002309C0">
        <w:rPr>
          <w:sz w:val="24"/>
          <w:szCs w:val="24"/>
          <w:lang w:val="el-GR"/>
        </w:rPr>
        <w:t xml:space="preserve">στα </w:t>
      </w:r>
      <w:del w:id="3726"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727" w:author="GEORGILAS STYLIANOS" w:date="2021-08-07T14:19:00Z">
        <w:r w:rsidR="0092709A">
          <w:rPr>
            <w:sz w:val="24"/>
            <w:szCs w:val="24"/>
            <w:lang w:val="el-GR"/>
          </w:rPr>
          <w:t>ΚΔ</w:t>
        </w:r>
      </w:ins>
      <w:r w:rsidRPr="002309C0">
        <w:rPr>
          <w:sz w:val="24"/>
          <w:szCs w:val="24"/>
          <w:lang w:val="el-GR"/>
        </w:rPr>
        <w:t xml:space="preserve"> </w:t>
      </w:r>
      <w:r w:rsidRPr="002309C0">
        <w:rPr>
          <w:sz w:val="24"/>
          <w:szCs w:val="24"/>
        </w:rPr>
        <w:t>Twitter</w:t>
      </w:r>
      <w:r w:rsidRPr="002309C0">
        <w:rPr>
          <w:sz w:val="24"/>
          <w:szCs w:val="24"/>
          <w:lang w:val="el-GR"/>
        </w:rPr>
        <w:t xml:space="preserve"> και </w:t>
      </w:r>
      <w:r w:rsidRPr="002309C0">
        <w:rPr>
          <w:sz w:val="24"/>
          <w:szCs w:val="24"/>
        </w:rPr>
        <w:t>Instagram</w:t>
      </w:r>
      <w:r w:rsidRPr="002309C0">
        <w:rPr>
          <w:sz w:val="24"/>
          <w:szCs w:val="24"/>
          <w:lang w:val="el-GR"/>
        </w:rPr>
        <w:t xml:space="preserve">, με τις άλλες δύο ομάδες να εμφανίζουν την συνέπεια αυτή στα </w:t>
      </w:r>
      <w:del w:id="3728"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729" w:author="GEORGILAS STYLIANOS" w:date="2021-08-07T14:19:00Z">
        <w:r w:rsidR="0092709A">
          <w:rPr>
            <w:sz w:val="24"/>
            <w:szCs w:val="24"/>
            <w:lang w:val="el-GR"/>
          </w:rPr>
          <w:t>ΚΔ</w:t>
        </w:r>
      </w:ins>
      <w:r w:rsidRPr="002309C0">
        <w:rPr>
          <w:sz w:val="24"/>
          <w:szCs w:val="24"/>
          <w:lang w:val="el-GR"/>
        </w:rPr>
        <w:t xml:space="preserve"> </w:t>
      </w:r>
      <w:r w:rsidRPr="002309C0">
        <w:rPr>
          <w:sz w:val="24"/>
          <w:szCs w:val="24"/>
        </w:rPr>
        <w:t>Facebook</w:t>
      </w:r>
      <w:r w:rsidRPr="002309C0">
        <w:rPr>
          <w:sz w:val="24"/>
          <w:szCs w:val="24"/>
          <w:lang w:val="el-GR"/>
        </w:rPr>
        <w:t xml:space="preserve"> και </w:t>
      </w:r>
      <w:r w:rsidRPr="002309C0">
        <w:rPr>
          <w:sz w:val="24"/>
          <w:szCs w:val="24"/>
        </w:rPr>
        <w:t>Instagram</w:t>
      </w:r>
      <w:r w:rsidRPr="00C9051F">
        <w:rPr>
          <w:sz w:val="28"/>
          <w:szCs w:val="28"/>
          <w:lang w:val="el-GR"/>
        </w:rPr>
        <w:t>.</w:t>
      </w:r>
      <w:ins w:id="3730" w:author="GEORGILAS STYLIANOS" w:date="2021-08-08T13:11:00Z">
        <w:r w:rsidR="00E91CC3">
          <w:rPr>
            <w:sz w:val="28"/>
            <w:szCs w:val="28"/>
            <w:lang w:val="el-GR"/>
          </w:rPr>
          <w:t xml:space="preserve"> </w:t>
        </w:r>
        <w:r w:rsidR="00E91CC3">
          <w:rPr>
            <w:sz w:val="24"/>
            <w:szCs w:val="24"/>
            <w:lang w:val="el-GR"/>
          </w:rPr>
          <w:t>Συγκεκριμένα</w:t>
        </w:r>
      </w:ins>
      <w:ins w:id="3731" w:author="GEORGILAS STYLIANOS" w:date="2021-08-08T13:12:00Z">
        <w:r w:rsidR="00E91CC3">
          <w:rPr>
            <w:sz w:val="28"/>
            <w:szCs w:val="28"/>
            <w:lang w:val="el-GR"/>
          </w:rPr>
          <w:t xml:space="preserve"> </w:t>
        </w:r>
        <w:r w:rsidR="00E91CC3">
          <w:rPr>
            <w:sz w:val="24"/>
            <w:szCs w:val="24"/>
            <w:lang w:val="el-GR"/>
          </w:rPr>
          <w:t xml:space="preserve">η Μέτρια ΚΕ εμφανίζει την μικρότερη διαφορά θέσεων μεταξύ </w:t>
        </w:r>
        <w:r w:rsidR="00E91CC3">
          <w:rPr>
            <w:sz w:val="24"/>
            <w:szCs w:val="24"/>
          </w:rPr>
          <w:t>Twitter</w:t>
        </w:r>
        <w:r w:rsidR="00E91CC3" w:rsidRPr="00E91CC3">
          <w:rPr>
            <w:sz w:val="24"/>
            <w:szCs w:val="24"/>
            <w:lang w:val="el-GR"/>
            <w:rPrChange w:id="3732" w:author="GEORGILAS STYLIANOS" w:date="2021-08-08T13:12:00Z">
              <w:rPr>
                <w:sz w:val="24"/>
                <w:szCs w:val="24"/>
              </w:rPr>
            </w:rPrChange>
          </w:rPr>
          <w:t>-</w:t>
        </w:r>
      </w:ins>
      <w:ins w:id="3733" w:author="GEORGILAS STYLIANOS" w:date="2021-08-08T13:13:00Z">
        <w:r w:rsidR="00E91CC3">
          <w:rPr>
            <w:sz w:val="24"/>
            <w:szCs w:val="24"/>
          </w:rPr>
          <w:t>Instagram</w:t>
        </w:r>
        <w:r w:rsidR="00E91CC3">
          <w:rPr>
            <w:sz w:val="24"/>
            <w:szCs w:val="24"/>
            <w:lang w:val="el-GR"/>
          </w:rPr>
          <w:t xml:space="preserve"> με 6,83 θέσεις έναντι 7,33 θέσεων στο </w:t>
        </w:r>
        <w:r w:rsidR="00E91CC3">
          <w:rPr>
            <w:sz w:val="24"/>
            <w:szCs w:val="24"/>
          </w:rPr>
          <w:t>Facebook</w:t>
        </w:r>
        <w:r w:rsidR="00E91CC3" w:rsidRPr="00E91CC3">
          <w:rPr>
            <w:sz w:val="24"/>
            <w:szCs w:val="24"/>
            <w:lang w:val="el-GR"/>
            <w:rPrChange w:id="3734" w:author="GEORGILAS STYLIANOS" w:date="2021-08-08T13:13:00Z">
              <w:rPr>
                <w:sz w:val="24"/>
                <w:szCs w:val="24"/>
              </w:rPr>
            </w:rPrChange>
          </w:rPr>
          <w:t>-</w:t>
        </w:r>
        <w:r w:rsidR="00E91CC3">
          <w:rPr>
            <w:sz w:val="24"/>
            <w:szCs w:val="24"/>
          </w:rPr>
          <w:t>Instagram</w:t>
        </w:r>
        <w:r w:rsidR="00E91CC3" w:rsidRPr="00E91CC3">
          <w:rPr>
            <w:sz w:val="24"/>
            <w:szCs w:val="24"/>
            <w:lang w:val="el-GR"/>
            <w:rPrChange w:id="3735" w:author="GEORGILAS STYLIANOS" w:date="2021-08-08T13:13:00Z">
              <w:rPr>
                <w:sz w:val="24"/>
                <w:szCs w:val="24"/>
              </w:rPr>
            </w:rPrChange>
          </w:rPr>
          <w:t xml:space="preserve"> </w:t>
        </w:r>
        <w:r w:rsidR="00E91CC3">
          <w:rPr>
            <w:sz w:val="24"/>
            <w:szCs w:val="24"/>
            <w:lang w:val="el-GR"/>
          </w:rPr>
          <w:t xml:space="preserve">και 9,5 θέσεων μεταξύ </w:t>
        </w:r>
        <w:r w:rsidR="00E91CC3">
          <w:rPr>
            <w:sz w:val="24"/>
            <w:szCs w:val="24"/>
          </w:rPr>
          <w:t>Twitter</w:t>
        </w:r>
        <w:r w:rsidR="00E91CC3" w:rsidRPr="00E91CC3">
          <w:rPr>
            <w:sz w:val="24"/>
            <w:szCs w:val="24"/>
            <w:lang w:val="el-GR"/>
            <w:rPrChange w:id="3736" w:author="GEORGILAS STYLIANOS" w:date="2021-08-08T13:13:00Z">
              <w:rPr>
                <w:sz w:val="24"/>
                <w:szCs w:val="24"/>
              </w:rPr>
            </w:rPrChange>
          </w:rPr>
          <w:t>-</w:t>
        </w:r>
        <w:r w:rsidR="00E91CC3">
          <w:rPr>
            <w:sz w:val="24"/>
            <w:szCs w:val="24"/>
          </w:rPr>
          <w:t>Facebook</w:t>
        </w:r>
        <w:r w:rsidR="00E91CC3" w:rsidRPr="00E91CC3">
          <w:rPr>
            <w:sz w:val="24"/>
            <w:szCs w:val="24"/>
            <w:lang w:val="el-GR"/>
            <w:rPrChange w:id="3737" w:author="GEORGILAS STYLIANOS" w:date="2021-08-08T13:13:00Z">
              <w:rPr>
                <w:sz w:val="24"/>
                <w:szCs w:val="24"/>
              </w:rPr>
            </w:rPrChange>
          </w:rPr>
          <w:t xml:space="preserve">. </w:t>
        </w:r>
        <w:r w:rsidR="00E91CC3">
          <w:rPr>
            <w:sz w:val="24"/>
            <w:szCs w:val="24"/>
            <w:lang w:val="el-GR"/>
          </w:rPr>
          <w:t xml:space="preserve">Στην Υψηλή ΚΕ </w:t>
        </w:r>
      </w:ins>
      <w:ins w:id="3738" w:author="GEORGILAS STYLIANOS" w:date="2021-08-08T13:14:00Z">
        <w:r w:rsidR="00E91CC3">
          <w:rPr>
            <w:sz w:val="24"/>
            <w:szCs w:val="24"/>
            <w:lang w:val="el-GR"/>
          </w:rPr>
          <w:t xml:space="preserve">επικρατεί η διαφορά </w:t>
        </w:r>
        <w:r w:rsidR="00E91CC3">
          <w:rPr>
            <w:sz w:val="24"/>
            <w:szCs w:val="24"/>
          </w:rPr>
          <w:t>Facebook</w:t>
        </w:r>
        <w:r w:rsidR="00E91CC3" w:rsidRPr="00E91CC3">
          <w:rPr>
            <w:sz w:val="24"/>
            <w:szCs w:val="24"/>
            <w:lang w:val="el-GR"/>
            <w:rPrChange w:id="3739" w:author="GEORGILAS STYLIANOS" w:date="2021-08-08T13:14:00Z">
              <w:rPr>
                <w:sz w:val="24"/>
                <w:szCs w:val="24"/>
              </w:rPr>
            </w:rPrChange>
          </w:rPr>
          <w:t>-</w:t>
        </w:r>
        <w:r w:rsidR="00E91CC3">
          <w:rPr>
            <w:sz w:val="24"/>
            <w:szCs w:val="24"/>
          </w:rPr>
          <w:t>Instagram</w:t>
        </w:r>
        <w:r w:rsidR="00E91CC3" w:rsidRPr="00E91CC3">
          <w:rPr>
            <w:sz w:val="24"/>
            <w:szCs w:val="24"/>
            <w:lang w:val="el-GR"/>
            <w:rPrChange w:id="3740" w:author="GEORGILAS STYLIANOS" w:date="2021-08-08T13:14:00Z">
              <w:rPr>
                <w:sz w:val="24"/>
                <w:szCs w:val="24"/>
              </w:rPr>
            </w:rPrChange>
          </w:rPr>
          <w:t xml:space="preserve"> </w:t>
        </w:r>
        <w:r w:rsidR="00E91CC3">
          <w:rPr>
            <w:sz w:val="24"/>
            <w:szCs w:val="24"/>
            <w:lang w:val="el-GR"/>
          </w:rPr>
          <w:t xml:space="preserve">με 8,12 θέσεις έναντι 8,85 θέσεων στο </w:t>
        </w:r>
        <w:r w:rsidR="00E91CC3">
          <w:rPr>
            <w:sz w:val="24"/>
            <w:szCs w:val="24"/>
          </w:rPr>
          <w:t>Twitter</w:t>
        </w:r>
        <w:r w:rsidR="00E91CC3" w:rsidRPr="00E91CC3">
          <w:rPr>
            <w:sz w:val="24"/>
            <w:szCs w:val="24"/>
            <w:lang w:val="el-GR"/>
            <w:rPrChange w:id="3741" w:author="GEORGILAS STYLIANOS" w:date="2021-08-08T13:14:00Z">
              <w:rPr>
                <w:sz w:val="24"/>
                <w:szCs w:val="24"/>
              </w:rPr>
            </w:rPrChange>
          </w:rPr>
          <w:t>-</w:t>
        </w:r>
        <w:r w:rsidR="00E91CC3">
          <w:rPr>
            <w:sz w:val="24"/>
            <w:szCs w:val="24"/>
          </w:rPr>
          <w:t>Faceboo</w:t>
        </w:r>
      </w:ins>
      <w:ins w:id="3742" w:author="GEORGILAS STYLIANOS" w:date="2021-08-08T13:18:00Z">
        <w:r w:rsidR="00CB3020">
          <w:rPr>
            <w:sz w:val="24"/>
            <w:szCs w:val="24"/>
          </w:rPr>
          <w:t>k</w:t>
        </w:r>
        <w:r w:rsidR="00CB3020" w:rsidRPr="00CB3020">
          <w:rPr>
            <w:sz w:val="24"/>
            <w:szCs w:val="24"/>
            <w:lang w:val="el-GR"/>
            <w:rPrChange w:id="3743" w:author="GEORGILAS STYLIANOS" w:date="2021-08-08T13:18:00Z">
              <w:rPr>
                <w:sz w:val="24"/>
                <w:szCs w:val="24"/>
              </w:rPr>
            </w:rPrChange>
          </w:rPr>
          <w:t xml:space="preserve"> </w:t>
        </w:r>
        <w:r w:rsidR="00CB3020">
          <w:rPr>
            <w:sz w:val="24"/>
            <w:szCs w:val="24"/>
            <w:lang w:val="el-GR"/>
          </w:rPr>
          <w:t xml:space="preserve">και 10,04 θέσεων στο </w:t>
        </w:r>
        <w:r w:rsidR="00CB3020">
          <w:rPr>
            <w:sz w:val="24"/>
            <w:szCs w:val="24"/>
          </w:rPr>
          <w:t>Twitter</w:t>
        </w:r>
        <w:r w:rsidR="00CB3020" w:rsidRPr="00CB3020">
          <w:rPr>
            <w:sz w:val="24"/>
            <w:szCs w:val="24"/>
            <w:lang w:val="el-GR"/>
            <w:rPrChange w:id="3744" w:author="GEORGILAS STYLIANOS" w:date="2021-08-08T13:18:00Z">
              <w:rPr>
                <w:sz w:val="24"/>
                <w:szCs w:val="24"/>
              </w:rPr>
            </w:rPrChange>
          </w:rPr>
          <w:t>-</w:t>
        </w:r>
        <w:r w:rsidR="00CB3020">
          <w:rPr>
            <w:sz w:val="24"/>
            <w:szCs w:val="24"/>
          </w:rPr>
          <w:t>Instagram</w:t>
        </w:r>
        <w:r w:rsidR="00CB3020" w:rsidRPr="00CB3020">
          <w:rPr>
            <w:sz w:val="24"/>
            <w:szCs w:val="24"/>
            <w:lang w:val="el-GR"/>
            <w:rPrChange w:id="3745" w:author="GEORGILAS STYLIANOS" w:date="2021-08-08T13:18:00Z">
              <w:rPr>
                <w:sz w:val="24"/>
                <w:szCs w:val="24"/>
              </w:rPr>
            </w:rPrChange>
          </w:rPr>
          <w:t xml:space="preserve">. </w:t>
        </w:r>
        <w:r w:rsidR="00CB3020">
          <w:rPr>
            <w:sz w:val="24"/>
            <w:szCs w:val="24"/>
            <w:lang w:val="el-GR"/>
          </w:rPr>
          <w:t>Τέλος σ</w:t>
        </w:r>
      </w:ins>
      <w:ins w:id="3746" w:author="GEORGILAS STYLIANOS" w:date="2021-08-08T13:19:00Z">
        <w:r w:rsidR="00CB3020">
          <w:rPr>
            <w:sz w:val="24"/>
            <w:szCs w:val="24"/>
            <w:lang w:val="el-GR"/>
          </w:rPr>
          <w:t xml:space="preserve">την Πολύ Υψηλή ΚΕ επικρατεί με 6,75 θέσεις το </w:t>
        </w:r>
        <w:r w:rsidR="00CB3020">
          <w:rPr>
            <w:sz w:val="24"/>
            <w:szCs w:val="24"/>
          </w:rPr>
          <w:t>Facebook</w:t>
        </w:r>
        <w:r w:rsidR="00CB3020" w:rsidRPr="00CB3020">
          <w:rPr>
            <w:sz w:val="24"/>
            <w:szCs w:val="24"/>
            <w:lang w:val="el-GR"/>
            <w:rPrChange w:id="3747" w:author="GEORGILAS STYLIANOS" w:date="2021-08-08T13:19:00Z">
              <w:rPr>
                <w:sz w:val="24"/>
                <w:szCs w:val="24"/>
              </w:rPr>
            </w:rPrChange>
          </w:rPr>
          <w:t>-</w:t>
        </w:r>
        <w:r w:rsidR="00CB3020">
          <w:rPr>
            <w:sz w:val="24"/>
            <w:szCs w:val="24"/>
          </w:rPr>
          <w:t>Instagram</w:t>
        </w:r>
        <w:r w:rsidR="00CB3020">
          <w:rPr>
            <w:sz w:val="24"/>
            <w:szCs w:val="24"/>
            <w:lang w:val="el-GR"/>
          </w:rPr>
          <w:t xml:space="preserve">, με δεύτερη να έρχεται η διαφορά </w:t>
        </w:r>
        <w:r w:rsidR="00CB3020">
          <w:rPr>
            <w:sz w:val="24"/>
            <w:szCs w:val="24"/>
          </w:rPr>
          <w:t>Twitter</w:t>
        </w:r>
        <w:r w:rsidR="00CB3020" w:rsidRPr="00CB3020">
          <w:rPr>
            <w:sz w:val="24"/>
            <w:szCs w:val="24"/>
            <w:lang w:val="el-GR"/>
            <w:rPrChange w:id="3748" w:author="GEORGILAS STYLIANOS" w:date="2021-08-08T13:19:00Z">
              <w:rPr>
                <w:sz w:val="24"/>
                <w:szCs w:val="24"/>
              </w:rPr>
            </w:rPrChange>
          </w:rPr>
          <w:t>-</w:t>
        </w:r>
        <w:r w:rsidR="00CB3020">
          <w:rPr>
            <w:sz w:val="24"/>
            <w:szCs w:val="24"/>
          </w:rPr>
          <w:t>Instagram</w:t>
        </w:r>
        <w:r w:rsidR="00CB3020" w:rsidRPr="00CB3020">
          <w:rPr>
            <w:sz w:val="24"/>
            <w:szCs w:val="24"/>
            <w:lang w:val="el-GR"/>
            <w:rPrChange w:id="3749" w:author="GEORGILAS STYLIANOS" w:date="2021-08-08T13:19:00Z">
              <w:rPr>
                <w:sz w:val="24"/>
                <w:szCs w:val="24"/>
              </w:rPr>
            </w:rPrChange>
          </w:rPr>
          <w:t xml:space="preserve"> </w:t>
        </w:r>
        <w:r w:rsidR="00CB3020">
          <w:rPr>
            <w:sz w:val="24"/>
            <w:szCs w:val="24"/>
            <w:lang w:val="el-GR"/>
          </w:rPr>
          <w:t xml:space="preserve">με 9,66 θέσεις και </w:t>
        </w:r>
      </w:ins>
      <w:ins w:id="3750" w:author="GEORGILAS STYLIANOS" w:date="2021-08-08T13:20:00Z">
        <w:r w:rsidR="00CB3020">
          <w:rPr>
            <w:sz w:val="24"/>
            <w:szCs w:val="24"/>
            <w:lang w:val="el-GR"/>
          </w:rPr>
          <w:t>τρίτη η διαφορά</w:t>
        </w:r>
        <w:r w:rsidR="00CB3020" w:rsidRPr="00CB3020">
          <w:rPr>
            <w:sz w:val="24"/>
            <w:szCs w:val="24"/>
            <w:lang w:val="el-GR"/>
            <w:rPrChange w:id="3751" w:author="GEORGILAS STYLIANOS" w:date="2021-08-08T13:20:00Z">
              <w:rPr>
                <w:sz w:val="24"/>
                <w:szCs w:val="24"/>
              </w:rPr>
            </w:rPrChange>
          </w:rPr>
          <w:t xml:space="preserve"> </w:t>
        </w:r>
        <w:r w:rsidR="00CB3020">
          <w:rPr>
            <w:sz w:val="24"/>
            <w:szCs w:val="24"/>
          </w:rPr>
          <w:t>Twitter</w:t>
        </w:r>
        <w:r w:rsidR="00CB3020" w:rsidRPr="00CB3020">
          <w:rPr>
            <w:sz w:val="24"/>
            <w:szCs w:val="24"/>
            <w:lang w:val="el-GR"/>
            <w:rPrChange w:id="3752" w:author="GEORGILAS STYLIANOS" w:date="2021-08-08T13:20:00Z">
              <w:rPr>
                <w:sz w:val="24"/>
                <w:szCs w:val="24"/>
              </w:rPr>
            </w:rPrChange>
          </w:rPr>
          <w:t>-</w:t>
        </w:r>
        <w:r w:rsidR="00CB3020">
          <w:rPr>
            <w:sz w:val="24"/>
            <w:szCs w:val="24"/>
          </w:rPr>
          <w:t>Facebook</w:t>
        </w:r>
        <w:r w:rsidR="00CB3020" w:rsidRPr="00CB3020">
          <w:rPr>
            <w:sz w:val="24"/>
            <w:szCs w:val="24"/>
            <w:lang w:val="el-GR"/>
            <w:rPrChange w:id="3753" w:author="GEORGILAS STYLIANOS" w:date="2021-08-08T13:20:00Z">
              <w:rPr>
                <w:sz w:val="24"/>
                <w:szCs w:val="24"/>
              </w:rPr>
            </w:rPrChange>
          </w:rPr>
          <w:t xml:space="preserve"> </w:t>
        </w:r>
        <w:r w:rsidR="00CB3020">
          <w:rPr>
            <w:sz w:val="24"/>
            <w:szCs w:val="24"/>
            <w:lang w:val="el-GR"/>
          </w:rPr>
          <w:t>με 11,25 θέσεις.</w:t>
        </w:r>
      </w:ins>
      <w:del w:id="3754" w:author="GEORGILAS STYLIANOS" w:date="2021-08-08T13:11:00Z">
        <w:r w:rsidRPr="00C9051F" w:rsidDel="00E91CC3">
          <w:rPr>
            <w:sz w:val="28"/>
            <w:szCs w:val="28"/>
            <w:lang w:val="el-GR"/>
          </w:rPr>
          <w:delText xml:space="preserve"> </w:delText>
        </w:r>
      </w:del>
    </w:p>
    <w:p w14:paraId="41B9327F" w14:textId="77777777" w:rsidR="00C9051F" w:rsidRDefault="00C9051F" w:rsidP="00EF6733">
      <w:pPr>
        <w:keepNext/>
        <w:spacing w:after="0" w:line="240" w:lineRule="auto"/>
        <w:jc w:val="center"/>
      </w:pPr>
      <w:r w:rsidRPr="00C9051F">
        <w:rPr>
          <w:noProof/>
        </w:rPr>
        <w:lastRenderedPageBreak/>
        <w:drawing>
          <wp:inline distT="0" distB="0" distL="0" distR="0" wp14:anchorId="57C7E167" wp14:editId="61086886">
            <wp:extent cx="5943600" cy="4069715"/>
            <wp:effectExtent l="0" t="0" r="0" b="0"/>
            <wp:docPr id="140" name="Picture 1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 bar char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069715"/>
                    </a:xfrm>
                    <a:prstGeom prst="rect">
                      <a:avLst/>
                    </a:prstGeom>
                    <a:noFill/>
                    <a:ln>
                      <a:noFill/>
                    </a:ln>
                  </pic:spPr>
                </pic:pic>
              </a:graphicData>
            </a:graphic>
          </wp:inline>
        </w:drawing>
      </w:r>
    </w:p>
    <w:p w14:paraId="2A1F17A4" w14:textId="75E1833C" w:rsidR="00C9051F" w:rsidRPr="00C9051F" w:rsidRDefault="00C9051F" w:rsidP="00EF6733">
      <w:pPr>
        <w:pStyle w:val="Caption"/>
        <w:jc w:val="center"/>
        <w:rPr>
          <w:rFonts w:ascii="Times New Roman" w:eastAsia="Times New Roman" w:hAnsi="Times New Roman" w:cs="Times New Roman"/>
          <w:b/>
          <w:bCs/>
          <w:color w:val="auto"/>
          <w:sz w:val="24"/>
          <w:szCs w:val="24"/>
        </w:rPr>
      </w:pPr>
      <w:bookmarkStart w:id="3755" w:name="_Ref78474003"/>
      <w:bookmarkStart w:id="3756" w:name="_Toc78469371"/>
      <w:bookmarkStart w:id="3757" w:name="_Toc78589257"/>
      <w:bookmarkStart w:id="3758" w:name="_Toc78604347"/>
      <w:r w:rsidRPr="00C9051F">
        <w:rPr>
          <w:b/>
          <w:bCs/>
          <w:color w:val="auto"/>
          <w:sz w:val="24"/>
          <w:szCs w:val="24"/>
        </w:rPr>
        <w:t xml:space="preserve">Εικόνα </w:t>
      </w:r>
      <w:r w:rsidRPr="00C9051F">
        <w:rPr>
          <w:b/>
          <w:bCs/>
          <w:color w:val="auto"/>
          <w:sz w:val="24"/>
          <w:szCs w:val="24"/>
        </w:rPr>
        <w:fldChar w:fldCharType="begin"/>
      </w:r>
      <w:r w:rsidRPr="00C9051F">
        <w:rPr>
          <w:b/>
          <w:bCs/>
          <w:color w:val="auto"/>
          <w:sz w:val="24"/>
          <w:szCs w:val="24"/>
        </w:rPr>
        <w:instrText xml:space="preserve"> SEQ Εικόνα \* ARABIC </w:instrText>
      </w:r>
      <w:r w:rsidRPr="00C9051F">
        <w:rPr>
          <w:b/>
          <w:bCs/>
          <w:color w:val="auto"/>
          <w:sz w:val="24"/>
          <w:szCs w:val="24"/>
        </w:rPr>
        <w:fldChar w:fldCharType="separate"/>
      </w:r>
      <w:r w:rsidR="00582156">
        <w:rPr>
          <w:b/>
          <w:bCs/>
          <w:noProof/>
          <w:color w:val="auto"/>
          <w:sz w:val="24"/>
          <w:szCs w:val="24"/>
        </w:rPr>
        <w:t>100</w:t>
      </w:r>
      <w:r w:rsidRPr="00C9051F">
        <w:rPr>
          <w:b/>
          <w:bCs/>
          <w:color w:val="auto"/>
          <w:sz w:val="24"/>
          <w:szCs w:val="24"/>
        </w:rPr>
        <w:fldChar w:fldCharType="end"/>
      </w:r>
      <w:bookmarkEnd w:id="3755"/>
      <w:r w:rsidRPr="00C9051F">
        <w:rPr>
          <w:b/>
          <w:bCs/>
          <w:color w:val="auto"/>
          <w:sz w:val="24"/>
          <w:szCs w:val="24"/>
        </w:rPr>
        <w:t>: Likes Per Post - Rankings - Social Influence</w:t>
      </w:r>
      <w:bookmarkEnd w:id="3756"/>
      <w:bookmarkEnd w:id="3757"/>
      <w:bookmarkEnd w:id="3758"/>
    </w:p>
    <w:p w14:paraId="465E9016" w14:textId="58CA3BE6" w:rsidR="00133977" w:rsidRPr="00EF6733" w:rsidDel="00E00FA7" w:rsidRDefault="00133977" w:rsidP="00C9051F">
      <w:pPr>
        <w:spacing w:line="240" w:lineRule="auto"/>
        <w:rPr>
          <w:del w:id="3759" w:author="Razis" w:date="2021-08-01T14:12:00Z"/>
          <w:rFonts w:eastAsia="Times New Roman" w:cstheme="minorHAnsi"/>
          <w:sz w:val="24"/>
          <w:szCs w:val="24"/>
          <w:lang w:val="el-GR"/>
        </w:rPr>
      </w:pPr>
      <w:r w:rsidRPr="00EF6733">
        <w:rPr>
          <w:rFonts w:eastAsia="Times New Roman" w:cstheme="minorHAnsi"/>
          <w:sz w:val="24"/>
          <w:szCs w:val="24"/>
          <w:lang w:val="el-GR"/>
        </w:rPr>
        <w:t xml:space="preserve">Στο επόμενο πείραμα ασχοληθήκαμε με τα σχόλια των χρηστών. Κατατάξαμε τους χρήστες με βάση τον μέσο όρο σχολίων που δέχονται σε μία δημοσίευσή τους </w:t>
      </w:r>
      <w:r w:rsidR="0029440D" w:rsidRPr="00EF6733">
        <w:rPr>
          <w:rFonts w:eastAsia="Times New Roman" w:cstheme="minorHAnsi"/>
          <w:sz w:val="24"/>
          <w:szCs w:val="24"/>
          <w:lang w:val="el-GR"/>
        </w:rPr>
        <w:t xml:space="preserve">στο </w:t>
      </w:r>
      <w:r w:rsidR="0029440D" w:rsidRPr="00EF6733">
        <w:rPr>
          <w:rFonts w:eastAsia="Times New Roman" w:cstheme="minorHAnsi"/>
          <w:sz w:val="24"/>
          <w:szCs w:val="24"/>
        </w:rPr>
        <w:t>Facebook</w:t>
      </w:r>
      <w:r w:rsidR="0029440D" w:rsidRPr="00EF6733">
        <w:rPr>
          <w:rFonts w:eastAsia="Times New Roman" w:cstheme="minorHAnsi"/>
          <w:sz w:val="24"/>
          <w:szCs w:val="24"/>
          <w:lang w:val="el-GR"/>
        </w:rPr>
        <w:t xml:space="preserve"> και το </w:t>
      </w:r>
      <w:r w:rsidR="0029440D" w:rsidRPr="00EF6733">
        <w:rPr>
          <w:rFonts w:eastAsia="Times New Roman" w:cstheme="minorHAnsi"/>
          <w:sz w:val="24"/>
          <w:szCs w:val="24"/>
        </w:rPr>
        <w:t>Instagram</w:t>
      </w:r>
      <w:r w:rsidRPr="00EF6733">
        <w:rPr>
          <w:rFonts w:eastAsia="Times New Roman" w:cstheme="minorHAnsi"/>
          <w:sz w:val="24"/>
          <w:szCs w:val="24"/>
          <w:lang w:val="el-GR"/>
        </w:rPr>
        <w:t>.</w:t>
      </w:r>
      <w:ins w:id="3760" w:author="Razis" w:date="2021-08-01T14:11:00Z">
        <w:r w:rsidR="00E00FA7">
          <w:rPr>
            <w:rFonts w:eastAsia="Times New Roman" w:cstheme="minorHAnsi"/>
            <w:sz w:val="24"/>
            <w:szCs w:val="24"/>
            <w:lang w:val="el-GR"/>
          </w:rPr>
          <w:t xml:space="preserve"> </w:t>
        </w:r>
      </w:ins>
      <w:r w:rsidR="0029440D" w:rsidRPr="00EF6733">
        <w:rPr>
          <w:rFonts w:eastAsia="Times New Roman" w:cstheme="minorHAnsi"/>
          <w:sz w:val="24"/>
          <w:szCs w:val="24"/>
          <w:lang w:val="el-GR"/>
        </w:rPr>
        <w:t xml:space="preserve">Το </w:t>
      </w:r>
      <w:r w:rsidR="0029440D" w:rsidRPr="00EF6733">
        <w:rPr>
          <w:rFonts w:eastAsia="Times New Roman" w:cstheme="minorHAnsi"/>
          <w:sz w:val="24"/>
          <w:szCs w:val="24"/>
        </w:rPr>
        <w:t>Twitter</w:t>
      </w:r>
      <w:r w:rsidR="0029440D" w:rsidRPr="00EF6733">
        <w:rPr>
          <w:rFonts w:eastAsia="Times New Roman" w:cstheme="minorHAnsi"/>
          <w:sz w:val="24"/>
          <w:szCs w:val="24"/>
          <w:lang w:val="el-GR"/>
        </w:rPr>
        <w:t xml:space="preserve"> απουσιάζει καθώς δεν κατέστη δυνατή η συλλογή των δεδομένων αυτών.</w:t>
      </w:r>
      <w:r w:rsidRPr="00EF6733">
        <w:rPr>
          <w:rFonts w:eastAsia="Times New Roman" w:cstheme="minorHAnsi"/>
          <w:sz w:val="24"/>
          <w:szCs w:val="24"/>
          <w:lang w:val="el-GR"/>
        </w:rPr>
        <w:t xml:space="preserve"> Στη συνέχεια υπολογίσαμε την απόλυτη διαφορά θέσεων κάθε χρήστη και τέλος τον μέσο όρο διαφορών σε κάθε </w:t>
      </w:r>
      <w:del w:id="3761"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762" w:author="GEORGILAS STYLIANOS" w:date="2021-08-07T14:19:00Z">
        <w:r w:rsidR="0092709A">
          <w:rPr>
            <w:sz w:val="24"/>
            <w:szCs w:val="24"/>
            <w:lang w:val="el-GR"/>
          </w:rPr>
          <w:t>ΚΔ</w:t>
        </w:r>
      </w:ins>
      <w:ins w:id="3763" w:author="Razis" w:date="2021-08-01T14:12:00Z">
        <w:r w:rsidR="00E00FA7">
          <w:rPr>
            <w:sz w:val="24"/>
            <w:szCs w:val="24"/>
            <w:lang w:val="el-GR"/>
          </w:rPr>
          <w:t xml:space="preserve"> </w:t>
        </w:r>
      </w:ins>
    </w:p>
    <w:p w14:paraId="0E3FAADE" w14:textId="24E18174" w:rsidR="00133977" w:rsidRPr="00EF6733" w:rsidRDefault="00133977" w:rsidP="00C9051F">
      <w:pPr>
        <w:spacing w:line="240" w:lineRule="auto"/>
        <w:rPr>
          <w:rFonts w:eastAsia="Times New Roman" w:cstheme="minorHAnsi"/>
          <w:sz w:val="24"/>
          <w:szCs w:val="24"/>
          <w:lang w:val="el-GR"/>
        </w:rPr>
      </w:pPr>
      <w:r w:rsidRPr="00EF6733">
        <w:rPr>
          <w:rFonts w:eastAsia="Times New Roman" w:cstheme="minorHAnsi"/>
          <w:sz w:val="24"/>
          <w:szCs w:val="24"/>
          <w:lang w:val="el-GR"/>
        </w:rPr>
        <w:t xml:space="preserve">Αμέσως μετά πραγματοποιήσαμε το ίδιο πείραμα για τις τρεις ομάδες ξεχωριστά. Τα αποτελέσματα εμφανίζονται στην </w:t>
      </w:r>
      <w:r w:rsidR="00BA34B3" w:rsidRPr="00EF6733">
        <w:rPr>
          <w:rFonts w:eastAsia="Times New Roman" w:cstheme="minorHAnsi"/>
          <w:sz w:val="24"/>
          <w:szCs w:val="24"/>
          <w:lang w:val="el-GR"/>
        </w:rPr>
        <w:fldChar w:fldCharType="begin"/>
      </w:r>
      <w:r w:rsidR="00BA34B3" w:rsidRPr="00EF6733">
        <w:rPr>
          <w:rFonts w:eastAsia="Times New Roman" w:cstheme="minorHAnsi"/>
          <w:sz w:val="24"/>
          <w:szCs w:val="24"/>
          <w:lang w:val="el-GR"/>
        </w:rPr>
        <w:instrText xml:space="preserve"> REF _Ref78474013 \h </w:instrText>
      </w:r>
      <w:r w:rsidR="00EF6733">
        <w:rPr>
          <w:rFonts w:eastAsia="Times New Roman" w:cstheme="minorHAnsi"/>
          <w:sz w:val="24"/>
          <w:szCs w:val="24"/>
          <w:lang w:val="el-GR"/>
        </w:rPr>
        <w:instrText xml:space="preserve"> \* MERGEFORMAT </w:instrText>
      </w:r>
      <w:r w:rsidR="00BA34B3" w:rsidRPr="00EF6733">
        <w:rPr>
          <w:rFonts w:eastAsia="Times New Roman" w:cstheme="minorHAnsi"/>
          <w:sz w:val="24"/>
          <w:szCs w:val="24"/>
          <w:lang w:val="el-GR"/>
        </w:rPr>
      </w:r>
      <w:r w:rsidR="00BA34B3" w:rsidRPr="00EF6733">
        <w:rPr>
          <w:rFonts w:eastAsia="Times New Roman" w:cstheme="minorHAnsi"/>
          <w:sz w:val="24"/>
          <w:szCs w:val="24"/>
          <w:lang w:val="el-GR"/>
        </w:rPr>
        <w:fldChar w:fldCharType="separate"/>
      </w:r>
      <w:r w:rsidR="00BA34B3" w:rsidRPr="00EF6733">
        <w:rPr>
          <w:b/>
          <w:bCs/>
          <w:sz w:val="24"/>
          <w:szCs w:val="24"/>
          <w:lang w:val="el-GR"/>
        </w:rPr>
        <w:t xml:space="preserve">Εικόνα </w:t>
      </w:r>
      <w:r w:rsidR="00BA34B3" w:rsidRPr="00EF6733">
        <w:rPr>
          <w:b/>
          <w:bCs/>
          <w:noProof/>
          <w:sz w:val="24"/>
          <w:szCs w:val="24"/>
          <w:lang w:val="el-GR"/>
        </w:rPr>
        <w:t>101</w:t>
      </w:r>
      <w:r w:rsidR="00BA34B3" w:rsidRPr="00EF6733">
        <w:rPr>
          <w:rFonts w:eastAsia="Times New Roman" w:cstheme="minorHAnsi"/>
          <w:sz w:val="24"/>
          <w:szCs w:val="24"/>
          <w:lang w:val="el-GR"/>
        </w:rPr>
        <w:fldChar w:fldCharType="end"/>
      </w:r>
      <w:r w:rsidRPr="00EF6733">
        <w:rPr>
          <w:rFonts w:eastAsia="Times New Roman" w:cstheme="minorHAnsi"/>
          <w:sz w:val="24"/>
          <w:szCs w:val="24"/>
          <w:lang w:val="el-GR"/>
        </w:rPr>
        <w:t>.</w:t>
      </w:r>
    </w:p>
    <w:p w14:paraId="06EB15DA" w14:textId="165180F1" w:rsidR="00133977" w:rsidRPr="00CA7752" w:rsidRDefault="00133977" w:rsidP="00D336BA">
      <w:pPr>
        <w:spacing w:after="0" w:line="240" w:lineRule="auto"/>
        <w:rPr>
          <w:rFonts w:eastAsia="Times New Roman" w:cstheme="minorHAnsi"/>
          <w:sz w:val="24"/>
          <w:szCs w:val="24"/>
          <w:lang w:val="el-GR"/>
        </w:rPr>
      </w:pPr>
      <w:r w:rsidRPr="00EF6733">
        <w:rPr>
          <w:rFonts w:eastAsia="Times New Roman" w:cstheme="minorHAnsi"/>
          <w:sz w:val="24"/>
          <w:szCs w:val="24"/>
          <w:lang w:val="el-GR"/>
        </w:rPr>
        <w:t xml:space="preserve">Παρατηρούμε πως </w:t>
      </w:r>
      <w:r w:rsidR="002E147E" w:rsidRPr="00EF6733">
        <w:rPr>
          <w:rFonts w:eastAsia="Times New Roman" w:cstheme="minorHAnsi"/>
          <w:sz w:val="24"/>
          <w:szCs w:val="24"/>
          <w:lang w:val="el-GR"/>
        </w:rPr>
        <w:t xml:space="preserve">οι χρήστες με </w:t>
      </w:r>
      <w:ins w:id="3764" w:author="GEORGILAS STYLIANOS" w:date="2021-08-08T13:24:00Z">
        <w:r w:rsidR="00CB3020">
          <w:rPr>
            <w:rFonts w:eastAsia="Times New Roman" w:cstheme="minorHAnsi"/>
            <w:sz w:val="24"/>
            <w:szCs w:val="24"/>
            <w:lang w:val="el-GR"/>
          </w:rPr>
          <w:t>Π</w:t>
        </w:r>
      </w:ins>
      <w:del w:id="3765" w:author="GEORGILAS STYLIANOS" w:date="2021-08-08T13:24:00Z">
        <w:r w:rsidR="002E147E" w:rsidRPr="00EF6733" w:rsidDel="00CB3020">
          <w:rPr>
            <w:rFonts w:eastAsia="Times New Roman" w:cstheme="minorHAnsi"/>
            <w:sz w:val="24"/>
            <w:szCs w:val="24"/>
            <w:lang w:val="el-GR"/>
          </w:rPr>
          <w:delText>π</w:delText>
        </w:r>
      </w:del>
      <w:r w:rsidR="002E147E" w:rsidRPr="00EF6733">
        <w:rPr>
          <w:rFonts w:eastAsia="Times New Roman" w:cstheme="minorHAnsi"/>
          <w:sz w:val="24"/>
          <w:szCs w:val="24"/>
          <w:lang w:val="el-GR"/>
        </w:rPr>
        <w:t xml:space="preserve">ολύ </w:t>
      </w:r>
      <w:ins w:id="3766" w:author="GEORGILAS STYLIANOS" w:date="2021-08-08T13:24:00Z">
        <w:r w:rsidR="00CB3020">
          <w:rPr>
            <w:rFonts w:eastAsia="Times New Roman" w:cstheme="minorHAnsi"/>
            <w:sz w:val="24"/>
            <w:szCs w:val="24"/>
            <w:lang w:val="el-GR"/>
          </w:rPr>
          <w:t>Υ</w:t>
        </w:r>
      </w:ins>
      <w:del w:id="3767" w:author="GEORGILAS STYLIANOS" w:date="2021-08-08T13:24:00Z">
        <w:r w:rsidR="002E147E" w:rsidRPr="00EF6733" w:rsidDel="00CB3020">
          <w:rPr>
            <w:rFonts w:eastAsia="Times New Roman" w:cstheme="minorHAnsi"/>
            <w:sz w:val="24"/>
            <w:szCs w:val="24"/>
            <w:lang w:val="el-GR"/>
          </w:rPr>
          <w:delText>υ</w:delText>
        </w:r>
      </w:del>
      <w:r w:rsidR="002E147E" w:rsidRPr="00EF6733">
        <w:rPr>
          <w:rFonts w:eastAsia="Times New Roman" w:cstheme="minorHAnsi"/>
          <w:sz w:val="24"/>
          <w:szCs w:val="24"/>
          <w:lang w:val="el-GR"/>
        </w:rPr>
        <w:t xml:space="preserve">ψηλή </w:t>
      </w:r>
      <w:del w:id="3768" w:author="GEORGILAS STYLIANOS" w:date="2021-08-08T13:24:00Z">
        <w:r w:rsidR="002E147E" w:rsidRPr="00EF6733" w:rsidDel="00CB3020">
          <w:rPr>
            <w:rFonts w:eastAsia="Times New Roman" w:cstheme="minorHAnsi"/>
            <w:sz w:val="24"/>
            <w:szCs w:val="24"/>
            <w:lang w:val="el-GR"/>
          </w:rPr>
          <w:delText xml:space="preserve">επιρροή </w:delText>
        </w:r>
      </w:del>
      <w:ins w:id="3769" w:author="GEORGILAS STYLIANOS" w:date="2021-08-08T13:24:00Z">
        <w:r w:rsidR="00CB3020">
          <w:rPr>
            <w:rFonts w:eastAsia="Times New Roman" w:cstheme="minorHAnsi"/>
            <w:sz w:val="24"/>
            <w:szCs w:val="24"/>
            <w:lang w:val="el-GR"/>
          </w:rPr>
          <w:t>ΚΕ</w:t>
        </w:r>
        <w:r w:rsidR="00CB3020" w:rsidRPr="00EF6733">
          <w:rPr>
            <w:rFonts w:eastAsia="Times New Roman" w:cstheme="minorHAnsi"/>
            <w:sz w:val="24"/>
            <w:szCs w:val="24"/>
            <w:lang w:val="el-GR"/>
          </w:rPr>
          <w:t xml:space="preserve"> </w:t>
        </w:r>
      </w:ins>
      <w:r w:rsidR="002E147E" w:rsidRPr="00EF6733">
        <w:rPr>
          <w:rFonts w:eastAsia="Times New Roman" w:cstheme="minorHAnsi"/>
          <w:sz w:val="24"/>
          <w:szCs w:val="24"/>
          <w:lang w:val="el-GR"/>
        </w:rPr>
        <w:t xml:space="preserve">δεν έχουν μεγάλες διαφορές στην κατάταξή τους σε σχέση με τις άλλες δύο ομάδες, που σημαίνει πως σε </w:t>
      </w:r>
      <w:del w:id="3770" w:author="GEORGILAS STYLIANOS" w:date="2021-08-08T13:24:00Z">
        <w:r w:rsidR="002E147E" w:rsidRPr="00EF6733" w:rsidDel="00CB3020">
          <w:rPr>
            <w:rFonts w:eastAsia="Times New Roman" w:cstheme="minorHAnsi"/>
            <w:sz w:val="24"/>
            <w:szCs w:val="24"/>
            <w:lang w:val="el-GR"/>
          </w:rPr>
          <w:delText xml:space="preserve">όλα τα </w:delText>
        </w:r>
      </w:del>
      <w:del w:id="3771"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772" w:author="GEORGILAS STYLIANOS" w:date="2021-08-08T13:24:00Z">
        <w:r w:rsidR="00CB3020">
          <w:rPr>
            <w:rFonts w:eastAsia="Times New Roman" w:cstheme="minorHAnsi"/>
            <w:sz w:val="24"/>
            <w:szCs w:val="24"/>
          </w:rPr>
          <w:t>Facebook</w:t>
        </w:r>
        <w:r w:rsidR="00CB3020" w:rsidRPr="00CB3020">
          <w:rPr>
            <w:rFonts w:eastAsia="Times New Roman" w:cstheme="minorHAnsi"/>
            <w:sz w:val="24"/>
            <w:szCs w:val="24"/>
            <w:lang w:val="el-GR"/>
            <w:rPrChange w:id="3773" w:author="GEORGILAS STYLIANOS" w:date="2021-08-08T13:24:00Z">
              <w:rPr>
                <w:rFonts w:eastAsia="Times New Roman" w:cstheme="minorHAnsi"/>
                <w:sz w:val="24"/>
                <w:szCs w:val="24"/>
              </w:rPr>
            </w:rPrChange>
          </w:rPr>
          <w:t xml:space="preserve"> </w:t>
        </w:r>
        <w:r w:rsidR="00CB3020">
          <w:rPr>
            <w:rFonts w:eastAsia="Times New Roman" w:cstheme="minorHAnsi"/>
            <w:sz w:val="24"/>
            <w:szCs w:val="24"/>
            <w:lang w:val="el-GR"/>
          </w:rPr>
          <w:t xml:space="preserve">και </w:t>
        </w:r>
        <w:r w:rsidR="00CB3020">
          <w:rPr>
            <w:rFonts w:eastAsia="Times New Roman" w:cstheme="minorHAnsi"/>
            <w:sz w:val="24"/>
            <w:szCs w:val="24"/>
          </w:rPr>
          <w:t>Instagram</w:t>
        </w:r>
      </w:ins>
      <w:r w:rsidR="002E147E" w:rsidRPr="00EF6733">
        <w:rPr>
          <w:rFonts w:eastAsia="Times New Roman" w:cstheme="minorHAnsi"/>
          <w:sz w:val="24"/>
          <w:szCs w:val="24"/>
          <w:lang w:val="el-GR"/>
        </w:rPr>
        <w:t xml:space="preserve"> είναι πιο σταθερός ο αριθμός των σχολίων που δέχονται σε σχέση με τους υπόλοιπους. Στις άλλες δύο περιπτώσεις και ειδικότερα στην ομάδα με </w:t>
      </w:r>
      <w:ins w:id="3774" w:author="GEORGILAS STYLIANOS" w:date="2021-08-08T13:24:00Z">
        <w:r w:rsidR="00CB3020">
          <w:rPr>
            <w:rFonts w:eastAsia="Times New Roman" w:cstheme="minorHAnsi"/>
            <w:sz w:val="24"/>
            <w:szCs w:val="24"/>
            <w:lang w:val="el-GR"/>
          </w:rPr>
          <w:t>Υ</w:t>
        </w:r>
      </w:ins>
      <w:del w:id="3775" w:author="GEORGILAS STYLIANOS" w:date="2021-08-08T13:24:00Z">
        <w:r w:rsidR="002E147E" w:rsidRPr="00EF6733" w:rsidDel="00CB3020">
          <w:rPr>
            <w:rFonts w:eastAsia="Times New Roman" w:cstheme="minorHAnsi"/>
            <w:sz w:val="24"/>
            <w:szCs w:val="24"/>
            <w:lang w:val="el-GR"/>
          </w:rPr>
          <w:delText>υ</w:delText>
        </w:r>
      </w:del>
      <w:r w:rsidR="002E147E" w:rsidRPr="00EF6733">
        <w:rPr>
          <w:rFonts w:eastAsia="Times New Roman" w:cstheme="minorHAnsi"/>
          <w:sz w:val="24"/>
          <w:szCs w:val="24"/>
          <w:lang w:val="el-GR"/>
        </w:rPr>
        <w:t xml:space="preserve">ψηλή </w:t>
      </w:r>
      <w:ins w:id="3776" w:author="GEORGILAS STYLIANOS" w:date="2021-08-08T13:24:00Z">
        <w:r w:rsidR="00CB3020">
          <w:rPr>
            <w:rFonts w:eastAsia="Times New Roman" w:cstheme="minorHAnsi"/>
            <w:sz w:val="24"/>
            <w:szCs w:val="24"/>
            <w:lang w:val="el-GR"/>
          </w:rPr>
          <w:t>ΚΕ</w:t>
        </w:r>
      </w:ins>
      <w:del w:id="3777" w:author="GEORGILAS STYLIANOS" w:date="2021-08-08T13:24:00Z">
        <w:r w:rsidR="002E147E" w:rsidRPr="00EF6733" w:rsidDel="00CB3020">
          <w:rPr>
            <w:rFonts w:eastAsia="Times New Roman" w:cstheme="minorHAnsi"/>
            <w:sz w:val="24"/>
            <w:szCs w:val="24"/>
            <w:lang w:val="el-GR"/>
          </w:rPr>
          <w:delText>επιρροή</w:delText>
        </w:r>
      </w:del>
      <w:r w:rsidR="002E147E" w:rsidRPr="00EF6733">
        <w:rPr>
          <w:rFonts w:eastAsia="Times New Roman" w:cstheme="minorHAnsi"/>
          <w:sz w:val="24"/>
          <w:szCs w:val="24"/>
          <w:lang w:val="el-GR"/>
        </w:rPr>
        <w:t xml:space="preserve">, τα σχόλια που δέχονται δεν είναι αναλογικά του ιδίου βαθμού σε όλα τα </w:t>
      </w:r>
      <w:del w:id="3778"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779" w:author="GEORGILAS STYLIANOS" w:date="2021-08-07T14:19:00Z">
        <w:r w:rsidR="0092709A">
          <w:rPr>
            <w:sz w:val="24"/>
            <w:szCs w:val="24"/>
            <w:lang w:val="el-GR"/>
          </w:rPr>
          <w:t>ΚΔ</w:t>
        </w:r>
      </w:ins>
      <w:r w:rsidR="002E147E" w:rsidRPr="00EF6733">
        <w:rPr>
          <w:rFonts w:eastAsia="Times New Roman" w:cstheme="minorHAnsi"/>
          <w:sz w:val="24"/>
          <w:szCs w:val="24"/>
          <w:lang w:val="el-GR"/>
        </w:rPr>
        <w:t xml:space="preserve"> σε σχέση με τους υπόλοιπους χρήστες και για αυτό η </w:t>
      </w:r>
      <w:commentRangeStart w:id="3780"/>
      <w:commentRangeStart w:id="3781"/>
      <w:r w:rsidR="002E147E" w:rsidRPr="00EF6733">
        <w:rPr>
          <w:rFonts w:eastAsia="Times New Roman" w:cstheme="minorHAnsi"/>
          <w:sz w:val="24"/>
          <w:szCs w:val="24"/>
          <w:lang w:val="el-GR"/>
        </w:rPr>
        <w:t>μεγαλύτερη διαφορά θέσεων</w:t>
      </w:r>
      <w:commentRangeEnd w:id="3780"/>
      <w:r w:rsidR="00E00FA7">
        <w:rPr>
          <w:rStyle w:val="CommentReference"/>
        </w:rPr>
        <w:commentReference w:id="3780"/>
      </w:r>
      <w:commentRangeEnd w:id="3781"/>
      <w:r w:rsidR="00477852">
        <w:rPr>
          <w:rStyle w:val="CommentReference"/>
        </w:rPr>
        <w:commentReference w:id="3781"/>
      </w:r>
      <w:r w:rsidR="002E147E" w:rsidRPr="00EF6733">
        <w:rPr>
          <w:rFonts w:eastAsia="Times New Roman" w:cstheme="minorHAnsi"/>
          <w:sz w:val="24"/>
          <w:szCs w:val="24"/>
          <w:lang w:val="el-GR"/>
        </w:rPr>
        <w:t>.</w:t>
      </w:r>
      <w:ins w:id="3782" w:author="GEORGILAS STYLIANOS" w:date="2021-08-08T13:28:00Z">
        <w:r w:rsidR="00CA7752">
          <w:rPr>
            <w:rFonts w:eastAsia="Times New Roman" w:cstheme="minorHAnsi"/>
            <w:sz w:val="24"/>
            <w:szCs w:val="24"/>
            <w:lang w:val="el-GR"/>
          </w:rPr>
          <w:t xml:space="preserve"> Αναλυτικότερα, η Μέτρια ΚΕ εμφανίζει 6,33 θ</w:t>
        </w:r>
      </w:ins>
      <w:ins w:id="3783" w:author="GEORGILAS STYLIANOS" w:date="2021-08-08T13:29:00Z">
        <w:r w:rsidR="00CA7752">
          <w:rPr>
            <w:rFonts w:eastAsia="Times New Roman" w:cstheme="minorHAnsi"/>
            <w:sz w:val="24"/>
            <w:szCs w:val="24"/>
            <w:lang w:val="el-GR"/>
          </w:rPr>
          <w:t>έσεις στην διαφορά της κατάταξης</w:t>
        </w:r>
      </w:ins>
      <w:ins w:id="3784" w:author="GEORGILAS STYLIANOS" w:date="2021-08-08T13:32:00Z">
        <w:r w:rsidR="00CA7752" w:rsidRPr="00CA7752">
          <w:rPr>
            <w:rFonts w:eastAsia="Times New Roman" w:cstheme="minorHAnsi"/>
            <w:sz w:val="24"/>
            <w:szCs w:val="24"/>
            <w:lang w:val="el-GR"/>
            <w:rPrChange w:id="3785" w:author="GEORGILAS STYLIANOS" w:date="2021-08-08T13:32:00Z">
              <w:rPr>
                <w:rFonts w:eastAsia="Times New Roman" w:cstheme="minorHAnsi"/>
                <w:sz w:val="24"/>
                <w:szCs w:val="24"/>
              </w:rPr>
            </w:rPrChange>
          </w:rPr>
          <w:t xml:space="preserve"> </w:t>
        </w:r>
        <w:r w:rsidR="00CA7752">
          <w:rPr>
            <w:rFonts w:eastAsia="Times New Roman" w:cstheme="minorHAnsi"/>
            <w:sz w:val="24"/>
            <w:szCs w:val="24"/>
            <w:lang w:val="el-GR"/>
          </w:rPr>
          <w:t>έναντι 8,28 θέσεων της Υψηλής ΚΕ, με την Πολύ Υψηλή ΚΕ να επικρατεί με μόλις 5,58 θέσεις.</w:t>
        </w:r>
      </w:ins>
    </w:p>
    <w:p w14:paraId="7EA93ED0" w14:textId="1E7E4BCA" w:rsidR="00133977" w:rsidRPr="00133977" w:rsidRDefault="00133977" w:rsidP="00D336BA">
      <w:pPr>
        <w:spacing w:after="0" w:line="240" w:lineRule="auto"/>
        <w:rPr>
          <w:rFonts w:ascii="Times New Roman" w:eastAsia="Times New Roman" w:hAnsi="Times New Roman" w:cs="Times New Roman"/>
          <w:sz w:val="24"/>
          <w:szCs w:val="24"/>
          <w:lang w:val="el-GR"/>
        </w:rPr>
      </w:pPr>
    </w:p>
    <w:p w14:paraId="5E2457CE" w14:textId="77777777" w:rsidR="00C9051F" w:rsidRDefault="00C9051F" w:rsidP="00EF6733">
      <w:pPr>
        <w:keepNext/>
        <w:spacing w:after="0" w:line="240" w:lineRule="auto"/>
        <w:jc w:val="center"/>
      </w:pPr>
      <w:r w:rsidRPr="00C9051F">
        <w:rPr>
          <w:noProof/>
        </w:rPr>
        <w:lastRenderedPageBreak/>
        <w:drawing>
          <wp:inline distT="0" distB="0" distL="0" distR="0" wp14:anchorId="354C66E6" wp14:editId="424B54C6">
            <wp:extent cx="5943600" cy="4029075"/>
            <wp:effectExtent l="0" t="0" r="0" b="0"/>
            <wp:docPr id="141" name="Picture 1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bar char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14:paraId="4F145B7F" w14:textId="015081E6" w:rsidR="00C9051F" w:rsidRPr="00C9051F" w:rsidRDefault="00C9051F" w:rsidP="00EF6733">
      <w:pPr>
        <w:pStyle w:val="Caption"/>
        <w:jc w:val="center"/>
        <w:rPr>
          <w:rFonts w:ascii="Times New Roman" w:eastAsia="Times New Roman" w:hAnsi="Times New Roman" w:cs="Times New Roman"/>
          <w:b/>
          <w:bCs/>
          <w:color w:val="auto"/>
          <w:sz w:val="24"/>
          <w:szCs w:val="24"/>
        </w:rPr>
      </w:pPr>
      <w:bookmarkStart w:id="3786" w:name="_Ref78474013"/>
      <w:bookmarkStart w:id="3787" w:name="_Toc78469372"/>
      <w:bookmarkStart w:id="3788" w:name="_Toc78589258"/>
      <w:bookmarkStart w:id="3789" w:name="_Toc78604348"/>
      <w:r w:rsidRPr="00C9051F">
        <w:rPr>
          <w:b/>
          <w:bCs/>
          <w:color w:val="auto"/>
          <w:sz w:val="24"/>
          <w:szCs w:val="24"/>
        </w:rPr>
        <w:t xml:space="preserve">Εικόνα </w:t>
      </w:r>
      <w:r w:rsidRPr="00C9051F">
        <w:rPr>
          <w:b/>
          <w:bCs/>
          <w:color w:val="auto"/>
          <w:sz w:val="24"/>
          <w:szCs w:val="24"/>
        </w:rPr>
        <w:fldChar w:fldCharType="begin"/>
      </w:r>
      <w:r w:rsidRPr="00C9051F">
        <w:rPr>
          <w:b/>
          <w:bCs/>
          <w:color w:val="auto"/>
          <w:sz w:val="24"/>
          <w:szCs w:val="24"/>
        </w:rPr>
        <w:instrText xml:space="preserve"> SEQ Εικόνα \* ARABIC </w:instrText>
      </w:r>
      <w:r w:rsidRPr="00C9051F">
        <w:rPr>
          <w:b/>
          <w:bCs/>
          <w:color w:val="auto"/>
          <w:sz w:val="24"/>
          <w:szCs w:val="24"/>
        </w:rPr>
        <w:fldChar w:fldCharType="separate"/>
      </w:r>
      <w:r w:rsidR="00582156">
        <w:rPr>
          <w:b/>
          <w:bCs/>
          <w:noProof/>
          <w:color w:val="auto"/>
          <w:sz w:val="24"/>
          <w:szCs w:val="24"/>
        </w:rPr>
        <w:t>101</w:t>
      </w:r>
      <w:r w:rsidRPr="00C9051F">
        <w:rPr>
          <w:b/>
          <w:bCs/>
          <w:color w:val="auto"/>
          <w:sz w:val="24"/>
          <w:szCs w:val="24"/>
        </w:rPr>
        <w:fldChar w:fldCharType="end"/>
      </w:r>
      <w:bookmarkEnd w:id="3786"/>
      <w:r w:rsidRPr="00C9051F">
        <w:rPr>
          <w:b/>
          <w:bCs/>
          <w:color w:val="auto"/>
          <w:sz w:val="24"/>
          <w:szCs w:val="24"/>
        </w:rPr>
        <w:t>: Comments Per Post - Rankings - Social Influence</w:t>
      </w:r>
      <w:bookmarkEnd w:id="3787"/>
      <w:bookmarkEnd w:id="3788"/>
      <w:bookmarkEnd w:id="3789"/>
    </w:p>
    <w:p w14:paraId="578715CF" w14:textId="46C18B1E" w:rsidR="0029440D" w:rsidDel="00477852" w:rsidRDefault="0029440D" w:rsidP="00C9051F">
      <w:pPr>
        <w:spacing w:line="240" w:lineRule="auto"/>
        <w:rPr>
          <w:del w:id="3790" w:author="Razis" w:date="2021-08-01T14:12:00Z"/>
          <w:rFonts w:eastAsia="Times New Roman" w:cstheme="minorHAnsi"/>
          <w:sz w:val="24"/>
          <w:szCs w:val="24"/>
          <w:lang w:val="el-GR"/>
        </w:rPr>
      </w:pPr>
      <w:r w:rsidRPr="00EF6733">
        <w:rPr>
          <w:rFonts w:eastAsia="Times New Roman" w:cstheme="minorHAnsi"/>
          <w:sz w:val="24"/>
          <w:szCs w:val="24"/>
          <w:lang w:val="el-GR"/>
        </w:rPr>
        <w:t xml:space="preserve">Έπειτα πραγματοποιήσαμε το πείραμα </w:t>
      </w:r>
      <w:r w:rsidR="00BA34B3" w:rsidRPr="00EF6733">
        <w:rPr>
          <w:rFonts w:eastAsia="Times New Roman" w:cstheme="minorHAnsi"/>
          <w:sz w:val="24"/>
          <w:szCs w:val="24"/>
          <w:lang w:val="el-GR"/>
        </w:rPr>
        <w:t xml:space="preserve">που εμφανίζεται στην </w:t>
      </w:r>
      <w:r w:rsidR="00BA34B3" w:rsidRPr="00EF6733">
        <w:rPr>
          <w:rFonts w:eastAsia="Times New Roman" w:cstheme="minorHAnsi"/>
          <w:sz w:val="24"/>
          <w:szCs w:val="24"/>
          <w:lang w:val="el-GR"/>
        </w:rPr>
        <w:fldChar w:fldCharType="begin"/>
      </w:r>
      <w:r w:rsidR="00BA34B3" w:rsidRPr="00EF6733">
        <w:rPr>
          <w:rFonts w:eastAsia="Times New Roman" w:cstheme="minorHAnsi"/>
          <w:sz w:val="24"/>
          <w:szCs w:val="24"/>
          <w:lang w:val="el-GR"/>
        </w:rPr>
        <w:instrText xml:space="preserve"> REF _Ref78474044 \h </w:instrText>
      </w:r>
      <w:r w:rsidR="00EF6733">
        <w:rPr>
          <w:rFonts w:eastAsia="Times New Roman" w:cstheme="minorHAnsi"/>
          <w:sz w:val="24"/>
          <w:szCs w:val="24"/>
          <w:lang w:val="el-GR"/>
        </w:rPr>
        <w:instrText xml:space="preserve"> \* MERGEFORMAT </w:instrText>
      </w:r>
      <w:r w:rsidR="00BA34B3" w:rsidRPr="00EF6733">
        <w:rPr>
          <w:rFonts w:eastAsia="Times New Roman" w:cstheme="minorHAnsi"/>
          <w:sz w:val="24"/>
          <w:szCs w:val="24"/>
          <w:lang w:val="el-GR"/>
        </w:rPr>
      </w:r>
      <w:r w:rsidR="00BA34B3" w:rsidRPr="00EF6733">
        <w:rPr>
          <w:rFonts w:eastAsia="Times New Roman" w:cstheme="minorHAnsi"/>
          <w:sz w:val="24"/>
          <w:szCs w:val="24"/>
          <w:lang w:val="el-GR"/>
        </w:rPr>
        <w:fldChar w:fldCharType="separate"/>
      </w:r>
      <w:r w:rsidR="00BA34B3" w:rsidRPr="00EF6733">
        <w:rPr>
          <w:b/>
          <w:bCs/>
          <w:sz w:val="24"/>
          <w:szCs w:val="24"/>
          <w:lang w:val="el-GR"/>
        </w:rPr>
        <w:t xml:space="preserve">Εικόνα </w:t>
      </w:r>
      <w:r w:rsidR="00BA34B3" w:rsidRPr="00EF6733">
        <w:rPr>
          <w:b/>
          <w:bCs/>
          <w:noProof/>
          <w:sz w:val="24"/>
          <w:szCs w:val="24"/>
          <w:lang w:val="el-GR"/>
        </w:rPr>
        <w:t>102</w:t>
      </w:r>
      <w:r w:rsidR="00BA34B3" w:rsidRPr="00EF6733">
        <w:rPr>
          <w:rFonts w:eastAsia="Times New Roman" w:cstheme="minorHAnsi"/>
          <w:sz w:val="24"/>
          <w:szCs w:val="24"/>
          <w:lang w:val="el-GR"/>
        </w:rPr>
        <w:fldChar w:fldCharType="end"/>
      </w:r>
      <w:r w:rsidRPr="00EF6733">
        <w:rPr>
          <w:rFonts w:eastAsia="Times New Roman" w:cstheme="minorHAnsi"/>
          <w:sz w:val="24"/>
          <w:szCs w:val="24"/>
          <w:lang w:val="el-GR"/>
        </w:rPr>
        <w:t>. Υπολογίσαμε τους μέσους όρ</w:t>
      </w:r>
      <w:r w:rsidR="00311174" w:rsidRPr="00EF6733">
        <w:rPr>
          <w:rFonts w:eastAsia="Times New Roman" w:cstheme="minorHAnsi"/>
          <w:sz w:val="24"/>
          <w:szCs w:val="24"/>
          <w:lang w:val="el-GR"/>
        </w:rPr>
        <w:t xml:space="preserve">ους σχολίων ανά δημοσίευση για τα δύο </w:t>
      </w:r>
      <w:del w:id="3791"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792" w:author="GEORGILAS STYLIANOS" w:date="2021-08-07T14:19:00Z">
        <w:r w:rsidR="0092709A">
          <w:rPr>
            <w:sz w:val="24"/>
            <w:szCs w:val="24"/>
            <w:lang w:val="el-GR"/>
          </w:rPr>
          <w:t>ΚΔ</w:t>
        </w:r>
      </w:ins>
      <w:r w:rsidR="00311174" w:rsidRPr="00EF6733">
        <w:rPr>
          <w:rFonts w:eastAsia="Times New Roman" w:cstheme="minorHAnsi"/>
          <w:sz w:val="24"/>
          <w:szCs w:val="24"/>
          <w:lang w:val="el-GR"/>
        </w:rPr>
        <w:t xml:space="preserve"> και για τις τρεις διαφορετικές ομάδες. </w:t>
      </w:r>
    </w:p>
    <w:p w14:paraId="0A02CFCC" w14:textId="389A4550" w:rsidR="00477852" w:rsidRPr="00477852" w:rsidRDefault="00477852" w:rsidP="00C9051F">
      <w:pPr>
        <w:spacing w:line="240" w:lineRule="auto"/>
        <w:rPr>
          <w:ins w:id="3793" w:author="GEORGILAS STYLIANOS" w:date="2021-08-08T13:51:00Z"/>
          <w:rFonts w:eastAsia="Times New Roman" w:cstheme="minorHAnsi"/>
          <w:sz w:val="24"/>
          <w:szCs w:val="24"/>
          <w:lang w:val="el-GR"/>
        </w:rPr>
      </w:pPr>
      <w:ins w:id="3794" w:author="GEORGILAS STYLIANOS" w:date="2021-08-08T13:51:00Z">
        <w:r>
          <w:rPr>
            <w:rFonts w:eastAsia="Times New Roman" w:cstheme="minorHAnsi"/>
            <w:sz w:val="24"/>
            <w:szCs w:val="24"/>
            <w:lang w:val="el-GR"/>
          </w:rPr>
          <w:t>Στον κάθετο άξονα παρουσιάζονται οι μέσοι όροι σχολίων και στον οριζόντιο άξονα οι τέσσερις κατηγορίες. Με</w:t>
        </w:r>
      </w:ins>
      <w:ins w:id="3795" w:author="GEORGILAS STYLIANOS" w:date="2021-08-08T13:52:00Z">
        <w:r>
          <w:rPr>
            <w:rFonts w:eastAsia="Times New Roman" w:cstheme="minorHAnsi"/>
            <w:sz w:val="24"/>
            <w:szCs w:val="24"/>
            <w:lang w:val="el-GR"/>
          </w:rPr>
          <w:t xml:space="preserve"> μπλε στήλες εμφανίζεται το </w:t>
        </w:r>
        <w:r>
          <w:rPr>
            <w:rFonts w:eastAsia="Times New Roman" w:cstheme="minorHAnsi"/>
            <w:sz w:val="24"/>
            <w:szCs w:val="24"/>
          </w:rPr>
          <w:t>Facebook</w:t>
        </w:r>
        <w:r w:rsidRPr="00477852">
          <w:rPr>
            <w:rFonts w:eastAsia="Times New Roman" w:cstheme="minorHAnsi"/>
            <w:sz w:val="24"/>
            <w:szCs w:val="24"/>
            <w:lang w:val="el-GR"/>
            <w:rPrChange w:id="3796" w:author="GEORGILAS STYLIANOS" w:date="2021-08-08T13:52:00Z">
              <w:rPr>
                <w:rFonts w:eastAsia="Times New Roman" w:cstheme="minorHAnsi"/>
                <w:sz w:val="24"/>
                <w:szCs w:val="24"/>
              </w:rPr>
            </w:rPrChange>
          </w:rPr>
          <w:t xml:space="preserve"> </w:t>
        </w:r>
        <w:r>
          <w:rPr>
            <w:rFonts w:eastAsia="Times New Roman" w:cstheme="minorHAnsi"/>
            <w:sz w:val="24"/>
            <w:szCs w:val="24"/>
            <w:lang w:val="el-GR"/>
          </w:rPr>
          <w:t xml:space="preserve">και με πορτοκαλί το </w:t>
        </w:r>
        <w:r>
          <w:rPr>
            <w:rFonts w:eastAsia="Times New Roman" w:cstheme="minorHAnsi"/>
            <w:sz w:val="24"/>
            <w:szCs w:val="24"/>
          </w:rPr>
          <w:t>Instagram</w:t>
        </w:r>
        <w:r w:rsidRPr="00477852">
          <w:rPr>
            <w:rFonts w:eastAsia="Times New Roman" w:cstheme="minorHAnsi"/>
            <w:sz w:val="24"/>
            <w:szCs w:val="24"/>
            <w:lang w:val="el-GR"/>
            <w:rPrChange w:id="3797" w:author="GEORGILAS STYLIANOS" w:date="2021-08-08T13:52:00Z">
              <w:rPr>
                <w:rFonts w:eastAsia="Times New Roman" w:cstheme="minorHAnsi"/>
                <w:sz w:val="24"/>
                <w:szCs w:val="24"/>
              </w:rPr>
            </w:rPrChange>
          </w:rPr>
          <w:t>.</w:t>
        </w:r>
      </w:ins>
    </w:p>
    <w:p w14:paraId="0BC5F590" w14:textId="03628E0A" w:rsidR="00311174" w:rsidRDefault="00311174" w:rsidP="00C9051F">
      <w:pPr>
        <w:spacing w:line="240" w:lineRule="auto"/>
        <w:rPr>
          <w:ins w:id="3798" w:author="GEORGILAS STYLIANOS" w:date="2021-08-08T13:47:00Z"/>
          <w:rFonts w:eastAsia="Times New Roman" w:cstheme="minorHAnsi"/>
          <w:sz w:val="24"/>
          <w:szCs w:val="24"/>
          <w:lang w:val="el-GR"/>
        </w:rPr>
      </w:pPr>
      <w:r w:rsidRPr="00EF6733">
        <w:rPr>
          <w:rFonts w:eastAsia="Times New Roman" w:cstheme="minorHAnsi"/>
          <w:sz w:val="24"/>
          <w:szCs w:val="24"/>
          <w:lang w:val="el-GR"/>
        </w:rPr>
        <w:t xml:space="preserve">Οι χρήστες που ασκούν </w:t>
      </w:r>
      <w:ins w:id="3799" w:author="GEORGILAS STYLIANOS" w:date="2021-08-08T13:45:00Z">
        <w:r w:rsidR="00477852">
          <w:rPr>
            <w:rFonts w:eastAsia="Times New Roman" w:cstheme="minorHAnsi"/>
            <w:sz w:val="24"/>
            <w:szCs w:val="24"/>
            <w:lang w:val="el-GR"/>
          </w:rPr>
          <w:t>Π</w:t>
        </w:r>
      </w:ins>
      <w:del w:id="3800" w:author="GEORGILAS STYLIANOS" w:date="2021-08-08T13:45:00Z">
        <w:r w:rsidRPr="00EF6733" w:rsidDel="00477852">
          <w:rPr>
            <w:rFonts w:eastAsia="Times New Roman" w:cstheme="minorHAnsi"/>
            <w:sz w:val="24"/>
            <w:szCs w:val="24"/>
            <w:lang w:val="el-GR"/>
          </w:rPr>
          <w:delText>π</w:delText>
        </w:r>
      </w:del>
      <w:r w:rsidRPr="00EF6733">
        <w:rPr>
          <w:rFonts w:eastAsia="Times New Roman" w:cstheme="minorHAnsi"/>
          <w:sz w:val="24"/>
          <w:szCs w:val="24"/>
          <w:lang w:val="el-GR"/>
        </w:rPr>
        <w:t xml:space="preserve">ολύ </w:t>
      </w:r>
      <w:ins w:id="3801" w:author="GEORGILAS STYLIANOS" w:date="2021-08-08T13:45:00Z">
        <w:r w:rsidR="00477852">
          <w:rPr>
            <w:rFonts w:eastAsia="Times New Roman" w:cstheme="minorHAnsi"/>
            <w:sz w:val="24"/>
            <w:szCs w:val="24"/>
            <w:lang w:val="el-GR"/>
          </w:rPr>
          <w:t>Υ</w:t>
        </w:r>
      </w:ins>
      <w:del w:id="3802" w:author="GEORGILAS STYLIANOS" w:date="2021-08-08T13:45:00Z">
        <w:r w:rsidRPr="00EF6733" w:rsidDel="00477852">
          <w:rPr>
            <w:rFonts w:eastAsia="Times New Roman" w:cstheme="minorHAnsi"/>
            <w:sz w:val="24"/>
            <w:szCs w:val="24"/>
            <w:lang w:val="el-GR"/>
          </w:rPr>
          <w:delText>υ</w:delText>
        </w:r>
      </w:del>
      <w:r w:rsidRPr="00EF6733">
        <w:rPr>
          <w:rFonts w:eastAsia="Times New Roman" w:cstheme="minorHAnsi"/>
          <w:sz w:val="24"/>
          <w:szCs w:val="24"/>
          <w:lang w:val="el-GR"/>
        </w:rPr>
        <w:t xml:space="preserve">ψηλή </w:t>
      </w:r>
      <w:del w:id="3803" w:author="GEORGILAS STYLIANOS" w:date="2021-08-08T13:45:00Z">
        <w:r w:rsidRPr="00EF6733" w:rsidDel="00477852">
          <w:rPr>
            <w:rFonts w:eastAsia="Times New Roman" w:cstheme="minorHAnsi"/>
            <w:sz w:val="24"/>
            <w:szCs w:val="24"/>
            <w:lang w:val="el-GR"/>
          </w:rPr>
          <w:delText xml:space="preserve">επιρροή </w:delText>
        </w:r>
      </w:del>
      <w:ins w:id="3804" w:author="GEORGILAS STYLIANOS" w:date="2021-08-08T13:45:00Z">
        <w:r w:rsidR="00477852">
          <w:rPr>
            <w:rFonts w:eastAsia="Times New Roman" w:cstheme="minorHAnsi"/>
            <w:sz w:val="24"/>
            <w:szCs w:val="24"/>
            <w:lang w:val="el-GR"/>
          </w:rPr>
          <w:t>ΚΕ</w:t>
        </w:r>
        <w:r w:rsidR="00477852" w:rsidRPr="00EF6733">
          <w:rPr>
            <w:rFonts w:eastAsia="Times New Roman" w:cstheme="minorHAnsi"/>
            <w:sz w:val="24"/>
            <w:szCs w:val="24"/>
            <w:lang w:val="el-GR"/>
          </w:rPr>
          <w:t xml:space="preserve"> </w:t>
        </w:r>
      </w:ins>
      <w:r w:rsidRPr="00EF6733">
        <w:rPr>
          <w:rFonts w:eastAsia="Times New Roman" w:cstheme="minorHAnsi"/>
          <w:sz w:val="24"/>
          <w:szCs w:val="24"/>
          <w:lang w:val="el-GR"/>
        </w:rPr>
        <w:t xml:space="preserve">επικρατούν και στα δύο </w:t>
      </w:r>
      <w:del w:id="3805"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806" w:author="GEORGILAS STYLIANOS" w:date="2021-08-07T14:19:00Z">
        <w:r w:rsidR="0092709A">
          <w:rPr>
            <w:sz w:val="24"/>
            <w:szCs w:val="24"/>
            <w:lang w:val="el-GR"/>
          </w:rPr>
          <w:t>ΚΔ</w:t>
        </w:r>
      </w:ins>
      <w:r w:rsidRPr="00EF6733">
        <w:rPr>
          <w:rFonts w:eastAsia="Times New Roman" w:cstheme="minorHAnsi"/>
          <w:sz w:val="24"/>
          <w:szCs w:val="24"/>
          <w:lang w:val="el-GR"/>
        </w:rPr>
        <w:t xml:space="preserve"> συγκριτικά με τις άλλες δύο ομάδες. Γενικά τα </w:t>
      </w:r>
      <w:commentRangeStart w:id="3807"/>
      <w:commentRangeStart w:id="3808"/>
      <w:r w:rsidRPr="00EF6733">
        <w:rPr>
          <w:rFonts w:eastAsia="Times New Roman" w:cstheme="minorHAnsi"/>
          <w:sz w:val="24"/>
          <w:szCs w:val="24"/>
          <w:lang w:val="el-GR"/>
        </w:rPr>
        <w:t xml:space="preserve">νούμερα </w:t>
      </w:r>
      <w:commentRangeEnd w:id="3807"/>
      <w:r w:rsidR="00E00FA7">
        <w:rPr>
          <w:rStyle w:val="CommentReference"/>
        </w:rPr>
        <w:commentReference w:id="3807"/>
      </w:r>
      <w:commentRangeEnd w:id="3808"/>
      <w:r w:rsidR="00201BCF">
        <w:rPr>
          <w:rStyle w:val="CommentReference"/>
        </w:rPr>
        <w:commentReference w:id="3808"/>
      </w:r>
      <w:r w:rsidRPr="00EF6733">
        <w:rPr>
          <w:rFonts w:eastAsia="Times New Roman" w:cstheme="minorHAnsi"/>
          <w:sz w:val="24"/>
          <w:szCs w:val="24"/>
          <w:lang w:val="el-GR"/>
        </w:rPr>
        <w:t xml:space="preserve">αυξάνονται αναλογικά με την </w:t>
      </w:r>
      <w:del w:id="3809" w:author="GEORGILAS STYLIANOS" w:date="2021-08-07T14:20:00Z">
        <w:r w:rsidR="002309C0" w:rsidDel="0092709A">
          <w:rPr>
            <w:rFonts w:ascii="Calibri" w:eastAsia="Calibri" w:hAnsi="Calibri" w:cs="Calibri"/>
            <w:bCs/>
            <w:sz w:val="24"/>
            <w:szCs w:val="24"/>
            <w:lang w:val="el-GR"/>
          </w:rPr>
          <w:delText>Κ.Ε.</w:delText>
        </w:r>
      </w:del>
      <w:ins w:id="3810" w:author="GEORGILAS STYLIANOS" w:date="2021-08-07T14:20:00Z">
        <w:r w:rsidR="0092709A">
          <w:rPr>
            <w:rFonts w:ascii="Calibri" w:eastAsia="Calibri" w:hAnsi="Calibri" w:cs="Calibri"/>
            <w:bCs/>
            <w:sz w:val="24"/>
            <w:szCs w:val="24"/>
            <w:lang w:val="el-GR"/>
          </w:rPr>
          <w:t>ΚΕ</w:t>
        </w:r>
      </w:ins>
      <w:r w:rsidR="002309C0">
        <w:rPr>
          <w:rFonts w:ascii="Calibri" w:eastAsia="Calibri" w:hAnsi="Calibri" w:cs="Calibri"/>
          <w:bCs/>
          <w:sz w:val="24"/>
          <w:szCs w:val="24"/>
          <w:lang w:val="el-GR"/>
        </w:rPr>
        <w:t xml:space="preserve"> </w:t>
      </w:r>
      <w:r w:rsidRPr="00EF6733">
        <w:rPr>
          <w:rFonts w:eastAsia="Times New Roman" w:cstheme="minorHAnsi"/>
          <w:sz w:val="24"/>
          <w:szCs w:val="24"/>
          <w:lang w:val="el-GR"/>
        </w:rPr>
        <w:t xml:space="preserve">που ασκεί ένας χρήστης, με το </w:t>
      </w:r>
      <w:r w:rsidRPr="00EF6733">
        <w:rPr>
          <w:rFonts w:eastAsia="Times New Roman" w:cstheme="minorHAnsi"/>
          <w:sz w:val="24"/>
          <w:szCs w:val="24"/>
        </w:rPr>
        <w:t>Instagram</w:t>
      </w:r>
      <w:r w:rsidRPr="00EF6733">
        <w:rPr>
          <w:rFonts w:eastAsia="Times New Roman" w:cstheme="minorHAnsi"/>
          <w:sz w:val="24"/>
          <w:szCs w:val="24"/>
          <w:lang w:val="el-GR"/>
        </w:rPr>
        <w:t xml:space="preserve"> να υπερισχύει σε κάθε περίπτωση.</w:t>
      </w:r>
    </w:p>
    <w:p w14:paraId="505F758E" w14:textId="6267DF64" w:rsidR="00477852" w:rsidRPr="00477852" w:rsidRDefault="00477852" w:rsidP="00C9051F">
      <w:pPr>
        <w:spacing w:line="240" w:lineRule="auto"/>
        <w:rPr>
          <w:rFonts w:eastAsia="Times New Roman" w:cstheme="minorHAnsi"/>
          <w:sz w:val="24"/>
          <w:szCs w:val="24"/>
          <w:lang w:val="el-GR"/>
        </w:rPr>
      </w:pPr>
      <w:ins w:id="3811" w:author="GEORGILAS STYLIANOS" w:date="2021-08-08T13:47:00Z">
        <w:r>
          <w:rPr>
            <w:rFonts w:eastAsia="Times New Roman" w:cstheme="minorHAnsi"/>
            <w:sz w:val="24"/>
            <w:szCs w:val="24"/>
            <w:lang w:val="el-GR"/>
          </w:rPr>
          <w:t>Συγκεκριμένα</w:t>
        </w:r>
      </w:ins>
      <w:ins w:id="3812" w:author="GEORGILAS STYLIANOS" w:date="2021-08-08T13:48:00Z">
        <w:r>
          <w:rPr>
            <w:rFonts w:eastAsia="Times New Roman" w:cstheme="minorHAnsi"/>
            <w:sz w:val="24"/>
            <w:szCs w:val="24"/>
            <w:lang w:val="el-GR"/>
          </w:rPr>
          <w:t xml:space="preserve"> για το </w:t>
        </w:r>
        <w:r>
          <w:rPr>
            <w:rFonts w:eastAsia="Times New Roman" w:cstheme="minorHAnsi"/>
            <w:sz w:val="24"/>
            <w:szCs w:val="24"/>
          </w:rPr>
          <w:t>Facebook</w:t>
        </w:r>
        <w:r w:rsidRPr="00477852">
          <w:rPr>
            <w:rFonts w:eastAsia="Times New Roman" w:cstheme="minorHAnsi"/>
            <w:sz w:val="24"/>
            <w:szCs w:val="24"/>
            <w:lang w:val="el-GR"/>
            <w:rPrChange w:id="3813" w:author="GEORGILAS STYLIANOS" w:date="2021-08-08T13:48:00Z">
              <w:rPr>
                <w:rFonts w:eastAsia="Times New Roman" w:cstheme="minorHAnsi"/>
                <w:sz w:val="24"/>
                <w:szCs w:val="24"/>
              </w:rPr>
            </w:rPrChange>
          </w:rPr>
          <w:t xml:space="preserve"> </w:t>
        </w:r>
        <w:r>
          <w:rPr>
            <w:rFonts w:eastAsia="Times New Roman" w:cstheme="minorHAnsi"/>
            <w:sz w:val="24"/>
            <w:szCs w:val="24"/>
            <w:lang w:val="el-GR"/>
          </w:rPr>
          <w:t>επι</w:t>
        </w:r>
      </w:ins>
      <w:ins w:id="3814" w:author="GEORGILAS STYLIANOS" w:date="2021-08-08T13:51:00Z">
        <w:r>
          <w:rPr>
            <w:rFonts w:eastAsia="Times New Roman" w:cstheme="minorHAnsi"/>
            <w:sz w:val="24"/>
            <w:szCs w:val="24"/>
            <w:lang w:val="el-GR"/>
          </w:rPr>
          <w:t>κρατεί η Πολύ Υψηλή ΚΕ με 1306 σχόλια</w:t>
        </w:r>
      </w:ins>
      <w:ins w:id="3815" w:author="GEORGILAS STYLIANOS" w:date="2021-08-08T13:52:00Z">
        <w:r>
          <w:rPr>
            <w:rFonts w:eastAsia="Times New Roman" w:cstheme="minorHAnsi"/>
            <w:sz w:val="24"/>
            <w:szCs w:val="24"/>
            <w:lang w:val="el-GR"/>
          </w:rPr>
          <w:t xml:space="preserve">, </w:t>
        </w:r>
        <w:proofErr w:type="spellStart"/>
        <w:r>
          <w:rPr>
            <w:rFonts w:eastAsia="Times New Roman" w:cstheme="minorHAnsi"/>
            <w:sz w:val="24"/>
            <w:szCs w:val="24"/>
            <w:lang w:val="el-GR"/>
          </w:rPr>
          <w:t>δύομιση</w:t>
        </w:r>
        <w:proofErr w:type="spellEnd"/>
        <w:r>
          <w:rPr>
            <w:rFonts w:eastAsia="Times New Roman" w:cstheme="minorHAnsi"/>
            <w:sz w:val="24"/>
            <w:szCs w:val="24"/>
            <w:lang w:val="el-GR"/>
          </w:rPr>
          <w:t xml:space="preserve"> φορές περισσότερ</w:t>
        </w:r>
      </w:ins>
      <w:ins w:id="3816" w:author="GEORGILAS STYLIANOS" w:date="2021-08-08T13:53:00Z">
        <w:r>
          <w:rPr>
            <w:rFonts w:eastAsia="Times New Roman" w:cstheme="minorHAnsi"/>
            <w:sz w:val="24"/>
            <w:szCs w:val="24"/>
            <w:lang w:val="el-GR"/>
          </w:rPr>
          <w:t xml:space="preserve">α από την Υψηλή ΚΕ και δεκατρείς φορές περισσότερα από την Μέτρια ΚΕ. Για το </w:t>
        </w:r>
        <w:r>
          <w:rPr>
            <w:rFonts w:eastAsia="Times New Roman" w:cstheme="minorHAnsi"/>
            <w:sz w:val="24"/>
            <w:szCs w:val="24"/>
          </w:rPr>
          <w:t>Instagram</w:t>
        </w:r>
        <w:r w:rsidRPr="00A07C3D">
          <w:rPr>
            <w:rFonts w:eastAsia="Times New Roman" w:cstheme="minorHAnsi"/>
            <w:sz w:val="24"/>
            <w:szCs w:val="24"/>
            <w:lang w:val="el-GR"/>
            <w:rPrChange w:id="3817" w:author="GEORGILAS STYLIANOS" w:date="2021-08-08T13:53:00Z">
              <w:rPr>
                <w:rFonts w:eastAsia="Times New Roman" w:cstheme="minorHAnsi"/>
                <w:sz w:val="24"/>
                <w:szCs w:val="24"/>
              </w:rPr>
            </w:rPrChange>
          </w:rPr>
          <w:t xml:space="preserve"> </w:t>
        </w:r>
        <w:r>
          <w:rPr>
            <w:rFonts w:eastAsia="Times New Roman" w:cstheme="minorHAnsi"/>
            <w:sz w:val="24"/>
            <w:szCs w:val="24"/>
            <w:lang w:val="el-GR"/>
          </w:rPr>
          <w:t xml:space="preserve">επικρατεί πάλι η Πολύ </w:t>
        </w:r>
        <w:r w:rsidR="00A07C3D">
          <w:rPr>
            <w:rFonts w:eastAsia="Times New Roman" w:cstheme="minorHAnsi"/>
            <w:sz w:val="24"/>
            <w:szCs w:val="24"/>
            <w:lang w:val="el-GR"/>
          </w:rPr>
          <w:t xml:space="preserve">Υψηλή ΚΕ με 5500 σχόλια ανά δημοσίευση, έναντι 779 </w:t>
        </w:r>
      </w:ins>
      <w:ins w:id="3818" w:author="GEORGILAS STYLIANOS" w:date="2021-08-08T13:54:00Z">
        <w:r w:rsidR="00A07C3D">
          <w:rPr>
            <w:rFonts w:eastAsia="Times New Roman" w:cstheme="minorHAnsi"/>
            <w:sz w:val="24"/>
            <w:szCs w:val="24"/>
            <w:lang w:val="el-GR"/>
          </w:rPr>
          <w:t>της Υψηλής ΚΕ και 160 σχολίων της Μέτριας ΚΕ.</w:t>
        </w:r>
      </w:ins>
    </w:p>
    <w:p w14:paraId="10955C6B" w14:textId="77777777" w:rsidR="00C9051F" w:rsidRDefault="00C9051F" w:rsidP="00EF6733">
      <w:pPr>
        <w:keepNext/>
        <w:spacing w:after="0" w:line="240" w:lineRule="auto"/>
        <w:jc w:val="center"/>
      </w:pPr>
      <w:r w:rsidRPr="00C9051F">
        <w:rPr>
          <w:noProof/>
        </w:rPr>
        <w:lastRenderedPageBreak/>
        <w:drawing>
          <wp:inline distT="0" distB="0" distL="0" distR="0" wp14:anchorId="2887F201" wp14:editId="390224C4">
            <wp:extent cx="5943600" cy="3338830"/>
            <wp:effectExtent l="0" t="0" r="0" b="0"/>
            <wp:docPr id="142" name="Picture 142"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bar chart, waterfall char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25BD287" w14:textId="55C8F366" w:rsidR="00C9051F" w:rsidRPr="00C9051F" w:rsidRDefault="00C9051F" w:rsidP="00EF6733">
      <w:pPr>
        <w:pStyle w:val="Caption"/>
        <w:jc w:val="center"/>
        <w:rPr>
          <w:rFonts w:ascii="Times New Roman" w:eastAsia="Times New Roman" w:hAnsi="Times New Roman" w:cs="Times New Roman"/>
          <w:b/>
          <w:bCs/>
          <w:color w:val="auto"/>
          <w:sz w:val="24"/>
          <w:szCs w:val="24"/>
        </w:rPr>
      </w:pPr>
      <w:bookmarkStart w:id="3819" w:name="_Ref78474044"/>
      <w:bookmarkStart w:id="3820" w:name="_Toc78469373"/>
      <w:bookmarkStart w:id="3821" w:name="_Toc78589259"/>
      <w:bookmarkStart w:id="3822" w:name="_Ref78594012"/>
      <w:bookmarkStart w:id="3823" w:name="_Ref78594123"/>
      <w:bookmarkStart w:id="3824" w:name="_Toc78604349"/>
      <w:r w:rsidRPr="00C9051F">
        <w:rPr>
          <w:b/>
          <w:bCs/>
          <w:color w:val="auto"/>
          <w:sz w:val="24"/>
          <w:szCs w:val="24"/>
        </w:rPr>
        <w:t xml:space="preserve">Εικόνα </w:t>
      </w:r>
      <w:r w:rsidRPr="00C9051F">
        <w:rPr>
          <w:b/>
          <w:bCs/>
          <w:color w:val="auto"/>
          <w:sz w:val="24"/>
          <w:szCs w:val="24"/>
        </w:rPr>
        <w:fldChar w:fldCharType="begin"/>
      </w:r>
      <w:r w:rsidRPr="00C9051F">
        <w:rPr>
          <w:b/>
          <w:bCs/>
          <w:color w:val="auto"/>
          <w:sz w:val="24"/>
          <w:szCs w:val="24"/>
        </w:rPr>
        <w:instrText xml:space="preserve"> SEQ Εικόνα \* ARABIC </w:instrText>
      </w:r>
      <w:r w:rsidRPr="00C9051F">
        <w:rPr>
          <w:b/>
          <w:bCs/>
          <w:color w:val="auto"/>
          <w:sz w:val="24"/>
          <w:szCs w:val="24"/>
        </w:rPr>
        <w:fldChar w:fldCharType="separate"/>
      </w:r>
      <w:r w:rsidR="00582156">
        <w:rPr>
          <w:b/>
          <w:bCs/>
          <w:noProof/>
          <w:color w:val="auto"/>
          <w:sz w:val="24"/>
          <w:szCs w:val="24"/>
        </w:rPr>
        <w:t>102</w:t>
      </w:r>
      <w:r w:rsidRPr="00C9051F">
        <w:rPr>
          <w:b/>
          <w:bCs/>
          <w:color w:val="auto"/>
          <w:sz w:val="24"/>
          <w:szCs w:val="24"/>
        </w:rPr>
        <w:fldChar w:fldCharType="end"/>
      </w:r>
      <w:bookmarkEnd w:id="3819"/>
      <w:r w:rsidRPr="00C9051F">
        <w:rPr>
          <w:b/>
          <w:bCs/>
          <w:color w:val="auto"/>
          <w:sz w:val="24"/>
          <w:szCs w:val="24"/>
        </w:rPr>
        <w:t>: Comments Per Post - Social Influence</w:t>
      </w:r>
      <w:bookmarkEnd w:id="3820"/>
      <w:bookmarkEnd w:id="3821"/>
      <w:bookmarkEnd w:id="3822"/>
      <w:bookmarkEnd w:id="3823"/>
      <w:bookmarkEnd w:id="3824"/>
    </w:p>
    <w:p w14:paraId="7951159F" w14:textId="4F5B3D34" w:rsidR="002E147E" w:rsidRPr="00EF6733" w:rsidRDefault="002E147E" w:rsidP="00C9051F">
      <w:pPr>
        <w:spacing w:line="240" w:lineRule="auto"/>
        <w:rPr>
          <w:rFonts w:eastAsia="Times New Roman" w:cstheme="minorHAnsi"/>
          <w:sz w:val="24"/>
          <w:szCs w:val="24"/>
          <w:lang w:val="el-GR"/>
        </w:rPr>
      </w:pPr>
      <w:r w:rsidRPr="00EF6733">
        <w:rPr>
          <w:rFonts w:eastAsia="Times New Roman" w:cstheme="minorHAnsi"/>
          <w:sz w:val="24"/>
          <w:szCs w:val="24"/>
          <w:lang w:val="el-GR"/>
        </w:rPr>
        <w:t xml:space="preserve">Το επόμενο πείραμα πραγματεύεται τις αναδημοσιεύσεις που έχει κατά μέσο όρο μια δημοσίευση στο </w:t>
      </w:r>
      <w:r w:rsidRPr="00EF6733">
        <w:rPr>
          <w:rFonts w:eastAsia="Times New Roman" w:cstheme="minorHAnsi"/>
          <w:sz w:val="24"/>
          <w:szCs w:val="24"/>
        </w:rPr>
        <w:t>Twitter</w:t>
      </w:r>
      <w:r w:rsidRPr="00EF6733">
        <w:rPr>
          <w:rFonts w:eastAsia="Times New Roman" w:cstheme="minorHAnsi"/>
          <w:sz w:val="24"/>
          <w:szCs w:val="24"/>
          <w:lang w:val="el-GR"/>
        </w:rPr>
        <w:t xml:space="preserve"> και το </w:t>
      </w:r>
      <w:r w:rsidRPr="00EF6733">
        <w:rPr>
          <w:rFonts w:eastAsia="Times New Roman" w:cstheme="minorHAnsi"/>
          <w:sz w:val="24"/>
          <w:szCs w:val="24"/>
        </w:rPr>
        <w:t>Facebook</w:t>
      </w:r>
      <w:r w:rsidRPr="00EF6733">
        <w:rPr>
          <w:rFonts w:eastAsia="Times New Roman" w:cstheme="minorHAnsi"/>
          <w:sz w:val="24"/>
          <w:szCs w:val="24"/>
          <w:lang w:val="el-GR"/>
        </w:rPr>
        <w:t xml:space="preserve">. Στο </w:t>
      </w:r>
      <w:r w:rsidRPr="00EF6733">
        <w:rPr>
          <w:rFonts w:eastAsia="Times New Roman" w:cstheme="minorHAnsi"/>
          <w:sz w:val="24"/>
          <w:szCs w:val="24"/>
        </w:rPr>
        <w:t>Instagram</w:t>
      </w:r>
      <w:r w:rsidRPr="00EF6733">
        <w:rPr>
          <w:rFonts w:eastAsia="Times New Roman" w:cstheme="minorHAnsi"/>
          <w:sz w:val="24"/>
          <w:szCs w:val="24"/>
          <w:lang w:val="el-GR"/>
        </w:rPr>
        <w:t xml:space="preserve"> δεν υλοποιούνται οι αναδημοσιεύσεις και για αυτό απουσιάζει το </w:t>
      </w:r>
      <w:del w:id="3825"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826" w:author="GEORGILAS STYLIANOS" w:date="2021-08-07T14:19:00Z">
        <w:r w:rsidR="0092709A">
          <w:rPr>
            <w:sz w:val="24"/>
            <w:szCs w:val="24"/>
            <w:lang w:val="el-GR"/>
          </w:rPr>
          <w:t>ΚΔ</w:t>
        </w:r>
      </w:ins>
      <w:r w:rsidRPr="00EF6733">
        <w:rPr>
          <w:rFonts w:eastAsia="Times New Roman" w:cstheme="minorHAnsi"/>
          <w:sz w:val="24"/>
          <w:szCs w:val="24"/>
          <w:lang w:val="el-GR"/>
        </w:rPr>
        <w:t xml:space="preserve"> από το πείραμα.</w:t>
      </w:r>
    </w:p>
    <w:p w14:paraId="031D3554" w14:textId="1B67136C" w:rsidR="005B0725" w:rsidRPr="00201BCF" w:rsidDel="00201BCF" w:rsidRDefault="005B0725" w:rsidP="00C9051F">
      <w:pPr>
        <w:spacing w:line="240" w:lineRule="auto"/>
        <w:rPr>
          <w:del w:id="3827" w:author="Razis" w:date="2021-08-01T14:13:00Z"/>
          <w:rFonts w:eastAsia="Times New Roman" w:cstheme="minorHAnsi"/>
          <w:sz w:val="24"/>
          <w:szCs w:val="24"/>
          <w:lang w:val="el-GR"/>
          <w:rPrChange w:id="3828" w:author="GEORGILAS STYLIANOS" w:date="2021-08-08T14:01:00Z">
            <w:rPr>
              <w:del w:id="3829" w:author="Razis" w:date="2021-08-01T14:13:00Z"/>
              <w:rFonts w:eastAsia="Times New Roman" w:cstheme="minorHAnsi"/>
              <w:sz w:val="24"/>
              <w:szCs w:val="24"/>
              <w:lang w:val="el-GR"/>
            </w:rPr>
          </w:rPrChange>
        </w:rPr>
      </w:pPr>
      <w:r w:rsidRPr="00EF6733">
        <w:rPr>
          <w:rFonts w:eastAsia="Times New Roman" w:cstheme="minorHAnsi"/>
          <w:sz w:val="24"/>
          <w:szCs w:val="24"/>
          <w:lang w:val="el-GR"/>
        </w:rPr>
        <w:t xml:space="preserve">Παρατηρούμε </w:t>
      </w:r>
      <w:r w:rsidR="00311174" w:rsidRPr="00EF6733">
        <w:rPr>
          <w:rFonts w:eastAsia="Times New Roman" w:cstheme="minorHAnsi"/>
          <w:sz w:val="24"/>
          <w:szCs w:val="24"/>
          <w:lang w:val="el-GR"/>
        </w:rPr>
        <w:t xml:space="preserve">στην </w:t>
      </w:r>
      <w:r w:rsidR="00BA34B3" w:rsidRPr="00EF6733">
        <w:rPr>
          <w:rFonts w:eastAsia="Times New Roman" w:cstheme="minorHAnsi"/>
          <w:sz w:val="24"/>
          <w:szCs w:val="24"/>
          <w:lang w:val="el-GR"/>
        </w:rPr>
        <w:fldChar w:fldCharType="begin"/>
      </w:r>
      <w:r w:rsidR="00BA34B3" w:rsidRPr="00EF6733">
        <w:rPr>
          <w:rFonts w:eastAsia="Times New Roman" w:cstheme="minorHAnsi"/>
          <w:sz w:val="24"/>
          <w:szCs w:val="24"/>
          <w:lang w:val="el-GR"/>
        </w:rPr>
        <w:instrText xml:space="preserve"> REF _Ref78474055 \h </w:instrText>
      </w:r>
      <w:r w:rsidR="00EF6733">
        <w:rPr>
          <w:rFonts w:eastAsia="Times New Roman" w:cstheme="minorHAnsi"/>
          <w:sz w:val="24"/>
          <w:szCs w:val="24"/>
          <w:lang w:val="el-GR"/>
        </w:rPr>
        <w:instrText xml:space="preserve"> \* MERGEFORMAT </w:instrText>
      </w:r>
      <w:r w:rsidR="00BA34B3" w:rsidRPr="00EF6733">
        <w:rPr>
          <w:rFonts w:eastAsia="Times New Roman" w:cstheme="minorHAnsi"/>
          <w:sz w:val="24"/>
          <w:szCs w:val="24"/>
          <w:lang w:val="el-GR"/>
        </w:rPr>
      </w:r>
      <w:r w:rsidR="00BA34B3" w:rsidRPr="00EF6733">
        <w:rPr>
          <w:rFonts w:eastAsia="Times New Roman" w:cstheme="minorHAnsi"/>
          <w:sz w:val="24"/>
          <w:szCs w:val="24"/>
          <w:lang w:val="el-GR"/>
        </w:rPr>
        <w:fldChar w:fldCharType="separate"/>
      </w:r>
      <w:r w:rsidR="00BA34B3" w:rsidRPr="00EF6733">
        <w:rPr>
          <w:b/>
          <w:bCs/>
          <w:sz w:val="24"/>
          <w:szCs w:val="24"/>
          <w:lang w:val="el-GR"/>
        </w:rPr>
        <w:t xml:space="preserve">Εικόνα </w:t>
      </w:r>
      <w:r w:rsidR="00BA34B3" w:rsidRPr="00EF6733">
        <w:rPr>
          <w:b/>
          <w:bCs/>
          <w:noProof/>
          <w:sz w:val="24"/>
          <w:szCs w:val="24"/>
          <w:lang w:val="el-GR"/>
        </w:rPr>
        <w:t>103</w:t>
      </w:r>
      <w:r w:rsidR="00BA34B3" w:rsidRPr="00EF6733">
        <w:rPr>
          <w:rFonts w:eastAsia="Times New Roman" w:cstheme="minorHAnsi"/>
          <w:sz w:val="24"/>
          <w:szCs w:val="24"/>
          <w:lang w:val="el-GR"/>
        </w:rPr>
        <w:fldChar w:fldCharType="end"/>
      </w:r>
      <w:r w:rsidR="00311174" w:rsidRPr="00EF6733">
        <w:rPr>
          <w:rFonts w:eastAsia="Times New Roman" w:cstheme="minorHAnsi"/>
          <w:sz w:val="24"/>
          <w:szCs w:val="24"/>
          <w:lang w:val="el-GR"/>
        </w:rPr>
        <w:t xml:space="preserve"> </w:t>
      </w:r>
      <w:r w:rsidRPr="00EF6733">
        <w:rPr>
          <w:rFonts w:eastAsia="Times New Roman" w:cstheme="minorHAnsi"/>
          <w:sz w:val="24"/>
          <w:szCs w:val="24"/>
          <w:lang w:val="el-GR"/>
        </w:rPr>
        <w:t xml:space="preserve">πως για το </w:t>
      </w:r>
      <w:r w:rsidRPr="00EF6733">
        <w:rPr>
          <w:rFonts w:eastAsia="Times New Roman" w:cstheme="minorHAnsi"/>
          <w:sz w:val="24"/>
          <w:szCs w:val="24"/>
        </w:rPr>
        <w:t>Twitter</w:t>
      </w:r>
      <w:r w:rsidRPr="00EF6733">
        <w:rPr>
          <w:rFonts w:eastAsia="Times New Roman" w:cstheme="minorHAnsi"/>
          <w:sz w:val="24"/>
          <w:szCs w:val="24"/>
          <w:lang w:val="el-GR"/>
        </w:rPr>
        <w:t xml:space="preserve">, η ομάδα χρηστών με </w:t>
      </w:r>
      <w:ins w:id="3830" w:author="GEORGILAS STYLIANOS" w:date="2021-08-08T13:57:00Z">
        <w:r w:rsidR="00201BCF">
          <w:rPr>
            <w:rFonts w:eastAsia="Times New Roman" w:cstheme="minorHAnsi"/>
            <w:sz w:val="24"/>
            <w:szCs w:val="24"/>
            <w:lang w:val="el-GR"/>
          </w:rPr>
          <w:t>Π</w:t>
        </w:r>
      </w:ins>
      <w:del w:id="3831" w:author="GEORGILAS STYLIANOS" w:date="2021-08-08T13:57:00Z">
        <w:r w:rsidRPr="00EF6733" w:rsidDel="00201BCF">
          <w:rPr>
            <w:rFonts w:eastAsia="Times New Roman" w:cstheme="minorHAnsi"/>
            <w:sz w:val="24"/>
            <w:szCs w:val="24"/>
            <w:lang w:val="el-GR"/>
          </w:rPr>
          <w:delText>π</w:delText>
        </w:r>
      </w:del>
      <w:r w:rsidRPr="00EF6733">
        <w:rPr>
          <w:rFonts w:eastAsia="Times New Roman" w:cstheme="minorHAnsi"/>
          <w:sz w:val="24"/>
          <w:szCs w:val="24"/>
          <w:lang w:val="el-GR"/>
        </w:rPr>
        <w:t xml:space="preserve">ολύ </w:t>
      </w:r>
      <w:del w:id="3832" w:author="GEORGILAS STYLIANOS" w:date="2021-08-08T13:57:00Z">
        <w:r w:rsidRPr="00EF6733" w:rsidDel="00201BCF">
          <w:rPr>
            <w:rFonts w:eastAsia="Times New Roman" w:cstheme="minorHAnsi"/>
            <w:sz w:val="24"/>
            <w:szCs w:val="24"/>
            <w:lang w:val="el-GR"/>
          </w:rPr>
          <w:delText xml:space="preserve">υψηλή </w:delText>
        </w:r>
      </w:del>
      <w:ins w:id="3833" w:author="GEORGILAS STYLIANOS" w:date="2021-08-08T13:57:00Z">
        <w:r w:rsidR="00201BCF">
          <w:rPr>
            <w:rFonts w:eastAsia="Times New Roman" w:cstheme="minorHAnsi"/>
            <w:sz w:val="24"/>
            <w:szCs w:val="24"/>
            <w:lang w:val="el-GR"/>
          </w:rPr>
          <w:t>Υ</w:t>
        </w:r>
        <w:r w:rsidR="00201BCF" w:rsidRPr="00EF6733">
          <w:rPr>
            <w:rFonts w:eastAsia="Times New Roman" w:cstheme="minorHAnsi"/>
            <w:sz w:val="24"/>
            <w:szCs w:val="24"/>
            <w:lang w:val="el-GR"/>
          </w:rPr>
          <w:t xml:space="preserve">ψηλή </w:t>
        </w:r>
      </w:ins>
      <w:del w:id="3834" w:author="GEORGILAS STYLIANOS" w:date="2021-08-08T13:57:00Z">
        <w:r w:rsidRPr="00EF6733" w:rsidDel="00201BCF">
          <w:rPr>
            <w:rFonts w:eastAsia="Times New Roman" w:cstheme="minorHAnsi"/>
            <w:sz w:val="24"/>
            <w:szCs w:val="24"/>
            <w:lang w:val="el-GR"/>
          </w:rPr>
          <w:delText xml:space="preserve">επιρροή </w:delText>
        </w:r>
      </w:del>
      <w:ins w:id="3835" w:author="GEORGILAS STYLIANOS" w:date="2021-08-08T13:57:00Z">
        <w:r w:rsidR="00201BCF">
          <w:rPr>
            <w:rFonts w:eastAsia="Times New Roman" w:cstheme="minorHAnsi"/>
            <w:sz w:val="24"/>
            <w:szCs w:val="24"/>
            <w:lang w:val="el-GR"/>
          </w:rPr>
          <w:t>ΚΕ</w:t>
        </w:r>
        <w:r w:rsidR="00201BCF" w:rsidRPr="00EF6733">
          <w:rPr>
            <w:rFonts w:eastAsia="Times New Roman" w:cstheme="minorHAnsi"/>
            <w:sz w:val="24"/>
            <w:szCs w:val="24"/>
            <w:lang w:val="el-GR"/>
          </w:rPr>
          <w:t xml:space="preserve"> </w:t>
        </w:r>
      </w:ins>
      <w:commentRangeStart w:id="3836"/>
      <w:commentRangeStart w:id="3837"/>
      <w:r w:rsidRPr="00EF6733">
        <w:rPr>
          <w:rFonts w:eastAsia="Times New Roman" w:cstheme="minorHAnsi"/>
          <w:sz w:val="24"/>
          <w:szCs w:val="24"/>
          <w:lang w:val="el-GR"/>
        </w:rPr>
        <w:t>επικρατεί με μεγάλη διαφορά</w:t>
      </w:r>
      <w:commentRangeEnd w:id="3836"/>
      <w:r w:rsidR="00E00FA7">
        <w:rPr>
          <w:rStyle w:val="CommentReference"/>
        </w:rPr>
        <w:commentReference w:id="3836"/>
      </w:r>
      <w:commentRangeEnd w:id="3837"/>
      <w:r w:rsidR="006F3DB2">
        <w:rPr>
          <w:rStyle w:val="CommentReference"/>
        </w:rPr>
        <w:commentReference w:id="3837"/>
      </w:r>
      <w:r w:rsidRPr="00EF6733">
        <w:rPr>
          <w:rFonts w:eastAsia="Times New Roman" w:cstheme="minorHAnsi"/>
          <w:sz w:val="24"/>
          <w:szCs w:val="24"/>
          <w:lang w:val="el-GR"/>
        </w:rPr>
        <w:t xml:space="preserve">, ενώ στην περίπτωση του </w:t>
      </w:r>
      <w:r w:rsidRPr="00EF6733">
        <w:rPr>
          <w:rFonts w:eastAsia="Times New Roman" w:cstheme="minorHAnsi"/>
          <w:sz w:val="24"/>
          <w:szCs w:val="24"/>
        </w:rPr>
        <w:t>Facebook</w:t>
      </w:r>
      <w:r w:rsidRPr="00EF6733">
        <w:rPr>
          <w:rFonts w:eastAsia="Times New Roman" w:cstheme="minorHAnsi"/>
          <w:sz w:val="24"/>
          <w:szCs w:val="24"/>
          <w:lang w:val="el-GR"/>
        </w:rPr>
        <w:t xml:space="preserve"> επικρατεί για λίγο η ομάδα της υψηλής επιρροής.</w:t>
      </w:r>
      <w:ins w:id="3838" w:author="Razis" w:date="2021-08-01T14:13:00Z">
        <w:r w:rsidR="00E00FA7">
          <w:rPr>
            <w:rFonts w:eastAsia="Times New Roman" w:cstheme="minorHAnsi"/>
            <w:sz w:val="24"/>
            <w:szCs w:val="24"/>
            <w:lang w:val="el-GR"/>
          </w:rPr>
          <w:t xml:space="preserve"> </w:t>
        </w:r>
      </w:ins>
      <w:ins w:id="3839" w:author="GEORGILAS STYLIANOS" w:date="2021-08-08T13:59:00Z">
        <w:r w:rsidR="00201BCF">
          <w:rPr>
            <w:rFonts w:eastAsia="Times New Roman" w:cstheme="minorHAnsi"/>
            <w:sz w:val="24"/>
            <w:szCs w:val="24"/>
            <w:lang w:val="el-GR"/>
          </w:rPr>
          <w:t xml:space="preserve">Αναλυτικότερα, στο </w:t>
        </w:r>
        <w:r w:rsidR="00201BCF">
          <w:rPr>
            <w:rFonts w:eastAsia="Times New Roman" w:cstheme="minorHAnsi"/>
            <w:sz w:val="24"/>
            <w:szCs w:val="24"/>
          </w:rPr>
          <w:t>Twitter</w:t>
        </w:r>
        <w:r w:rsidR="00201BCF" w:rsidRPr="00201BCF">
          <w:rPr>
            <w:rFonts w:eastAsia="Times New Roman" w:cstheme="minorHAnsi"/>
            <w:sz w:val="24"/>
            <w:szCs w:val="24"/>
            <w:lang w:val="el-GR"/>
            <w:rPrChange w:id="3840" w:author="GEORGILAS STYLIANOS" w:date="2021-08-08T13:59:00Z">
              <w:rPr>
                <w:rFonts w:eastAsia="Times New Roman" w:cstheme="minorHAnsi"/>
                <w:sz w:val="24"/>
                <w:szCs w:val="24"/>
              </w:rPr>
            </w:rPrChange>
          </w:rPr>
          <w:t xml:space="preserve"> </w:t>
        </w:r>
        <w:r w:rsidR="00201BCF">
          <w:rPr>
            <w:rFonts w:eastAsia="Times New Roman" w:cstheme="minorHAnsi"/>
            <w:sz w:val="24"/>
            <w:szCs w:val="24"/>
            <w:lang w:val="el-GR"/>
          </w:rPr>
          <w:t>επικρατεί η Πολύ Υψηλή ΚΕ με 1129 αναδημ</w:t>
        </w:r>
      </w:ins>
      <w:ins w:id="3841" w:author="GEORGILAS STYLIANOS" w:date="2021-08-08T14:00:00Z">
        <w:r w:rsidR="00201BCF">
          <w:rPr>
            <w:rFonts w:eastAsia="Times New Roman" w:cstheme="minorHAnsi"/>
            <w:sz w:val="24"/>
            <w:szCs w:val="24"/>
            <w:lang w:val="el-GR"/>
          </w:rPr>
          <w:t xml:space="preserve">οσιεύσεις ανά δημοσίευση, έναντι 232 της Υψηλής ΚΕ και 73 της Μέτριας </w:t>
        </w:r>
      </w:ins>
      <w:ins w:id="3842" w:author="GEORGILAS STYLIANOS" w:date="2021-08-08T14:01:00Z">
        <w:r w:rsidR="00201BCF">
          <w:rPr>
            <w:rFonts w:eastAsia="Times New Roman" w:cstheme="minorHAnsi"/>
            <w:sz w:val="24"/>
            <w:szCs w:val="24"/>
            <w:lang w:val="el-GR"/>
          </w:rPr>
          <w:t xml:space="preserve">ΚΕ. Στο </w:t>
        </w:r>
        <w:r w:rsidR="00201BCF">
          <w:rPr>
            <w:rFonts w:eastAsia="Times New Roman" w:cstheme="minorHAnsi"/>
            <w:sz w:val="24"/>
            <w:szCs w:val="24"/>
          </w:rPr>
          <w:t>Facebook</w:t>
        </w:r>
        <w:r w:rsidR="00201BCF" w:rsidRPr="00201BCF">
          <w:rPr>
            <w:rFonts w:eastAsia="Times New Roman" w:cstheme="minorHAnsi"/>
            <w:sz w:val="24"/>
            <w:szCs w:val="24"/>
            <w:lang w:val="el-GR"/>
            <w:rPrChange w:id="3843" w:author="GEORGILAS STYLIANOS" w:date="2021-08-08T14:01:00Z">
              <w:rPr>
                <w:rFonts w:eastAsia="Times New Roman" w:cstheme="minorHAnsi"/>
                <w:sz w:val="24"/>
                <w:szCs w:val="24"/>
              </w:rPr>
            </w:rPrChange>
          </w:rPr>
          <w:t xml:space="preserve"> </w:t>
        </w:r>
        <w:r w:rsidR="00201BCF">
          <w:rPr>
            <w:rFonts w:eastAsia="Times New Roman" w:cstheme="minorHAnsi"/>
            <w:sz w:val="24"/>
            <w:szCs w:val="24"/>
            <w:lang w:val="el-GR"/>
          </w:rPr>
          <w:t xml:space="preserve">επικρατεί η Υψηλή ΚΕ με 37 αναδημοσιεύσεις ανά δημοσίευση, με την Πολύ Υψηλή ΚΕ να ακολουθεί με 34 αναδημοσιεύσεις και τελευταία την Μέτρια ΚΕ </w:t>
        </w:r>
      </w:ins>
      <w:ins w:id="3844" w:author="GEORGILAS STYLIANOS" w:date="2021-08-08T14:10:00Z">
        <w:r w:rsidR="00F124A5">
          <w:rPr>
            <w:rFonts w:eastAsia="Times New Roman" w:cstheme="minorHAnsi"/>
            <w:sz w:val="24"/>
            <w:szCs w:val="24"/>
            <w:lang w:val="el-GR"/>
          </w:rPr>
          <w:t xml:space="preserve">με 23 </w:t>
        </w:r>
        <w:proofErr w:type="spellStart"/>
        <w:r w:rsidR="00F124A5">
          <w:rPr>
            <w:rFonts w:eastAsia="Times New Roman" w:cstheme="minorHAnsi"/>
            <w:sz w:val="24"/>
            <w:szCs w:val="24"/>
            <w:lang w:val="el-GR"/>
          </w:rPr>
          <w:t>αναδημοσιεύσεις.</w:t>
        </w:r>
      </w:ins>
    </w:p>
    <w:p w14:paraId="3EEF45B4" w14:textId="456D9F64" w:rsidR="005B0725" w:rsidRPr="00EF6733" w:rsidRDefault="005B0725" w:rsidP="00C9051F">
      <w:pPr>
        <w:spacing w:line="240" w:lineRule="auto"/>
        <w:rPr>
          <w:rFonts w:eastAsia="Times New Roman" w:cstheme="minorHAnsi"/>
          <w:sz w:val="24"/>
          <w:szCs w:val="24"/>
          <w:lang w:val="el-GR"/>
        </w:rPr>
      </w:pPr>
      <w:r w:rsidRPr="00EF6733">
        <w:rPr>
          <w:rFonts w:eastAsia="Times New Roman" w:cstheme="minorHAnsi"/>
          <w:sz w:val="24"/>
          <w:szCs w:val="24"/>
          <w:lang w:val="el-GR"/>
        </w:rPr>
        <w:t>Με</w:t>
      </w:r>
      <w:proofErr w:type="spellEnd"/>
      <w:r w:rsidRPr="00EF6733">
        <w:rPr>
          <w:rFonts w:eastAsia="Times New Roman" w:cstheme="minorHAnsi"/>
          <w:sz w:val="24"/>
          <w:szCs w:val="24"/>
          <w:lang w:val="el-GR"/>
        </w:rPr>
        <w:t xml:space="preserve"> αυτό το πείραμα συμπεραίνουμε πως όσο μεγαλύτερη </w:t>
      </w:r>
      <w:del w:id="3845" w:author="GEORGILAS STYLIANOS" w:date="2021-08-07T14:20:00Z">
        <w:r w:rsidR="002309C0" w:rsidDel="0092709A">
          <w:rPr>
            <w:rFonts w:ascii="Calibri" w:eastAsia="Calibri" w:hAnsi="Calibri" w:cs="Calibri"/>
            <w:bCs/>
            <w:sz w:val="24"/>
            <w:szCs w:val="24"/>
            <w:lang w:val="el-GR"/>
          </w:rPr>
          <w:delText>Κ.Ε.</w:delText>
        </w:r>
      </w:del>
      <w:ins w:id="3846" w:author="GEORGILAS STYLIANOS" w:date="2021-08-07T14:20:00Z">
        <w:r w:rsidR="0092709A">
          <w:rPr>
            <w:rFonts w:ascii="Calibri" w:eastAsia="Calibri" w:hAnsi="Calibri" w:cs="Calibri"/>
            <w:bCs/>
            <w:sz w:val="24"/>
            <w:szCs w:val="24"/>
            <w:lang w:val="el-GR"/>
          </w:rPr>
          <w:t>ΚΕ</w:t>
        </w:r>
      </w:ins>
      <w:r w:rsidR="002309C0">
        <w:rPr>
          <w:rFonts w:ascii="Calibri" w:eastAsia="Calibri" w:hAnsi="Calibri" w:cs="Calibri"/>
          <w:bCs/>
          <w:sz w:val="24"/>
          <w:szCs w:val="24"/>
          <w:lang w:val="el-GR"/>
        </w:rPr>
        <w:t xml:space="preserve"> </w:t>
      </w:r>
      <w:r w:rsidRPr="00EF6733">
        <w:rPr>
          <w:rFonts w:eastAsia="Times New Roman" w:cstheme="minorHAnsi"/>
          <w:sz w:val="24"/>
          <w:szCs w:val="24"/>
          <w:lang w:val="el-GR"/>
        </w:rPr>
        <w:t xml:space="preserve">ασκεί ένας χρήστης στους ακόλουθούς του, τόσο περισσότερες αναδημοσιεύσεις θα δέχονται </w:t>
      </w:r>
      <w:del w:id="3847" w:author="GEORGILAS STYLIANOS" w:date="2021-08-07T15:03:00Z">
        <w:r w:rsidRPr="00EF6733" w:rsidDel="004A1A3F">
          <w:rPr>
            <w:rFonts w:eastAsia="Times New Roman" w:cstheme="minorHAnsi"/>
            <w:sz w:val="24"/>
            <w:szCs w:val="24"/>
            <w:lang w:val="el-GR"/>
          </w:rPr>
          <w:delText xml:space="preserve">τα </w:delText>
        </w:r>
        <w:r w:rsidRPr="00EF6733" w:rsidDel="004A1A3F">
          <w:rPr>
            <w:rFonts w:eastAsia="Times New Roman" w:cstheme="minorHAnsi"/>
            <w:sz w:val="24"/>
            <w:szCs w:val="24"/>
          </w:rPr>
          <w:delText>posts</w:delText>
        </w:r>
      </w:del>
      <w:ins w:id="3848" w:author="GEORGILAS STYLIANOS" w:date="2021-08-07T15:03:00Z">
        <w:r w:rsidR="004A1A3F">
          <w:rPr>
            <w:rFonts w:eastAsia="Times New Roman" w:cstheme="minorHAnsi"/>
            <w:sz w:val="24"/>
            <w:szCs w:val="24"/>
            <w:lang w:val="el-GR"/>
          </w:rPr>
          <w:t xml:space="preserve">οι </w:t>
        </w:r>
      </w:ins>
      <w:del w:id="3849" w:author="GEORGILAS STYLIANOS" w:date="2021-08-07T15:03:00Z">
        <w:r w:rsidRPr="00EF6733" w:rsidDel="004A1A3F">
          <w:rPr>
            <w:rFonts w:eastAsia="Times New Roman" w:cstheme="minorHAnsi"/>
            <w:sz w:val="24"/>
            <w:szCs w:val="24"/>
            <w:lang w:val="el-GR"/>
          </w:rPr>
          <w:delText xml:space="preserve"> του</w:delText>
        </w:r>
      </w:del>
      <w:ins w:id="3850" w:author="GEORGILAS STYLIANOS" w:date="2021-08-07T15:03:00Z">
        <w:r w:rsidR="004A1A3F">
          <w:rPr>
            <w:rFonts w:eastAsia="Times New Roman" w:cstheme="minorHAnsi"/>
            <w:sz w:val="24"/>
            <w:szCs w:val="24"/>
            <w:lang w:val="el-GR"/>
          </w:rPr>
          <w:t>δημοσιεύσεις</w:t>
        </w:r>
        <w:r w:rsidR="004A1A3F" w:rsidRPr="00EF6733">
          <w:rPr>
            <w:rFonts w:eastAsia="Times New Roman" w:cstheme="minorHAnsi"/>
            <w:sz w:val="24"/>
            <w:szCs w:val="24"/>
            <w:lang w:val="el-GR"/>
          </w:rPr>
          <w:t xml:space="preserve"> του</w:t>
        </w:r>
      </w:ins>
      <w:r w:rsidRPr="00EF6733">
        <w:rPr>
          <w:rFonts w:eastAsia="Times New Roman" w:cstheme="minorHAnsi"/>
          <w:sz w:val="24"/>
          <w:szCs w:val="24"/>
          <w:lang w:val="el-GR"/>
        </w:rPr>
        <w:t>.</w:t>
      </w:r>
      <w:ins w:id="3851" w:author="GEORGILAS STYLIANOS" w:date="2021-08-07T15:03:00Z">
        <w:r w:rsidR="004A1A3F">
          <w:rPr>
            <w:rFonts w:eastAsia="Times New Roman" w:cstheme="minorHAnsi"/>
            <w:sz w:val="24"/>
            <w:szCs w:val="24"/>
            <w:lang w:val="el-GR"/>
          </w:rPr>
          <w:t xml:space="preserve"> </w:t>
        </w:r>
      </w:ins>
    </w:p>
    <w:p w14:paraId="3932BBA4" w14:textId="163937D8" w:rsidR="005B0725" w:rsidRPr="005B0725" w:rsidRDefault="005B0725" w:rsidP="005A6464">
      <w:pPr>
        <w:spacing w:after="0" w:line="240" w:lineRule="auto"/>
        <w:rPr>
          <w:rFonts w:eastAsia="Times New Roman" w:cstheme="minorHAnsi"/>
          <w:lang w:val="el-GR"/>
        </w:rPr>
      </w:pPr>
    </w:p>
    <w:p w14:paraId="4045C207" w14:textId="77777777" w:rsidR="00120781" w:rsidRDefault="00120781" w:rsidP="00EF6733">
      <w:pPr>
        <w:keepNext/>
        <w:spacing w:after="0" w:line="240" w:lineRule="auto"/>
        <w:jc w:val="center"/>
      </w:pPr>
      <w:r w:rsidRPr="00120781">
        <w:rPr>
          <w:rFonts w:ascii="Times New Roman" w:eastAsia="Times New Roman" w:hAnsi="Times New Roman" w:cs="Times New Roman"/>
          <w:noProof/>
          <w:sz w:val="24"/>
          <w:szCs w:val="24"/>
        </w:rPr>
        <w:lastRenderedPageBreak/>
        <w:drawing>
          <wp:inline distT="0" distB="0" distL="0" distR="0" wp14:anchorId="727622EA" wp14:editId="0724096C">
            <wp:extent cx="5942533" cy="3013544"/>
            <wp:effectExtent l="0" t="0" r="0" b="0"/>
            <wp:docPr id="144" name="Picture 14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waterfall 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56990" cy="3020875"/>
                    </a:xfrm>
                    <a:prstGeom prst="rect">
                      <a:avLst/>
                    </a:prstGeom>
                    <a:noFill/>
                    <a:ln>
                      <a:noFill/>
                    </a:ln>
                  </pic:spPr>
                </pic:pic>
              </a:graphicData>
            </a:graphic>
          </wp:inline>
        </w:drawing>
      </w:r>
    </w:p>
    <w:p w14:paraId="392653D5" w14:textId="52336C81" w:rsidR="00120781" w:rsidRPr="00120781" w:rsidRDefault="00120781" w:rsidP="00EF6733">
      <w:pPr>
        <w:pStyle w:val="Caption"/>
        <w:jc w:val="center"/>
        <w:rPr>
          <w:rFonts w:ascii="Times New Roman" w:eastAsia="Times New Roman" w:hAnsi="Times New Roman" w:cs="Times New Roman"/>
          <w:b/>
          <w:bCs/>
          <w:color w:val="auto"/>
          <w:sz w:val="24"/>
          <w:szCs w:val="24"/>
        </w:rPr>
      </w:pPr>
      <w:bookmarkStart w:id="3852" w:name="_Ref78474055"/>
      <w:bookmarkStart w:id="3853" w:name="_Toc78469374"/>
      <w:bookmarkStart w:id="3854" w:name="_Toc78589260"/>
      <w:bookmarkStart w:id="3855" w:name="_Ref78593879"/>
      <w:bookmarkStart w:id="3856" w:name="_Ref78594035"/>
      <w:bookmarkStart w:id="3857" w:name="_Toc78604350"/>
      <w:r w:rsidRPr="00120781">
        <w:rPr>
          <w:b/>
          <w:bCs/>
          <w:color w:val="auto"/>
          <w:sz w:val="24"/>
          <w:szCs w:val="24"/>
        </w:rPr>
        <w:t xml:space="preserve">Εικόνα </w:t>
      </w:r>
      <w:r w:rsidRPr="00120781">
        <w:rPr>
          <w:b/>
          <w:bCs/>
          <w:color w:val="auto"/>
          <w:sz w:val="24"/>
          <w:szCs w:val="24"/>
        </w:rPr>
        <w:fldChar w:fldCharType="begin"/>
      </w:r>
      <w:r w:rsidRPr="00120781">
        <w:rPr>
          <w:b/>
          <w:bCs/>
          <w:color w:val="auto"/>
          <w:sz w:val="24"/>
          <w:szCs w:val="24"/>
        </w:rPr>
        <w:instrText xml:space="preserve"> SEQ Εικόνα \* ARABIC </w:instrText>
      </w:r>
      <w:r w:rsidRPr="00120781">
        <w:rPr>
          <w:b/>
          <w:bCs/>
          <w:color w:val="auto"/>
          <w:sz w:val="24"/>
          <w:szCs w:val="24"/>
        </w:rPr>
        <w:fldChar w:fldCharType="separate"/>
      </w:r>
      <w:r w:rsidR="00582156">
        <w:rPr>
          <w:b/>
          <w:bCs/>
          <w:noProof/>
          <w:color w:val="auto"/>
          <w:sz w:val="24"/>
          <w:szCs w:val="24"/>
        </w:rPr>
        <w:t>103</w:t>
      </w:r>
      <w:r w:rsidRPr="00120781">
        <w:rPr>
          <w:b/>
          <w:bCs/>
          <w:color w:val="auto"/>
          <w:sz w:val="24"/>
          <w:szCs w:val="24"/>
        </w:rPr>
        <w:fldChar w:fldCharType="end"/>
      </w:r>
      <w:bookmarkEnd w:id="3852"/>
      <w:r w:rsidRPr="00120781">
        <w:rPr>
          <w:b/>
          <w:bCs/>
          <w:color w:val="auto"/>
          <w:sz w:val="24"/>
          <w:szCs w:val="24"/>
        </w:rPr>
        <w:t>: Retweets/Shares Per Post - Social Influence</w:t>
      </w:r>
      <w:bookmarkEnd w:id="3853"/>
      <w:bookmarkEnd w:id="3854"/>
      <w:bookmarkEnd w:id="3855"/>
      <w:bookmarkEnd w:id="3856"/>
      <w:bookmarkEnd w:id="3857"/>
    </w:p>
    <w:p w14:paraId="5512C613" w14:textId="587DD101" w:rsidR="005A6464" w:rsidRPr="00EF6733" w:rsidDel="00E00FA7" w:rsidRDefault="00311174" w:rsidP="00120781">
      <w:pPr>
        <w:spacing w:line="240" w:lineRule="auto"/>
        <w:rPr>
          <w:del w:id="3858" w:author="Razis" w:date="2021-08-01T14:13:00Z"/>
          <w:rFonts w:eastAsia="Times New Roman" w:cs="Times New Roman"/>
          <w:sz w:val="24"/>
          <w:szCs w:val="24"/>
          <w:lang w:val="el-GR"/>
        </w:rPr>
      </w:pPr>
      <w:r w:rsidRPr="00EF6733">
        <w:rPr>
          <w:rFonts w:eastAsia="Times New Roman" w:cs="Times New Roman"/>
          <w:sz w:val="24"/>
          <w:szCs w:val="24"/>
          <w:lang w:val="el-GR"/>
        </w:rPr>
        <w:t xml:space="preserve">Συνεχίζοντας με τις αναδημοσιεύσεις, πραγματοποιήσαμε το πείραμα της </w:t>
      </w:r>
      <w:r w:rsidR="00BA34B3" w:rsidRPr="00EF6733">
        <w:rPr>
          <w:rFonts w:eastAsia="Times New Roman" w:cs="Times New Roman"/>
          <w:sz w:val="24"/>
          <w:szCs w:val="24"/>
          <w:lang w:val="el-GR"/>
        </w:rPr>
        <w:fldChar w:fldCharType="begin"/>
      </w:r>
      <w:r w:rsidR="00BA34B3" w:rsidRPr="00EF6733">
        <w:rPr>
          <w:rFonts w:eastAsia="Times New Roman" w:cs="Times New Roman"/>
          <w:sz w:val="24"/>
          <w:szCs w:val="24"/>
          <w:lang w:val="el-GR"/>
        </w:rPr>
        <w:instrText xml:space="preserve"> REF _Ref78474097 \h </w:instrText>
      </w:r>
      <w:r w:rsidR="00EF6733">
        <w:rPr>
          <w:rFonts w:eastAsia="Times New Roman" w:cs="Times New Roman"/>
          <w:sz w:val="24"/>
          <w:szCs w:val="24"/>
          <w:lang w:val="el-GR"/>
        </w:rPr>
        <w:instrText xml:space="preserve"> \* MERGEFORMAT </w:instrText>
      </w:r>
      <w:r w:rsidR="00BA34B3" w:rsidRPr="00EF6733">
        <w:rPr>
          <w:rFonts w:eastAsia="Times New Roman" w:cs="Times New Roman"/>
          <w:sz w:val="24"/>
          <w:szCs w:val="24"/>
          <w:lang w:val="el-GR"/>
        </w:rPr>
      </w:r>
      <w:r w:rsidR="00BA34B3" w:rsidRPr="00EF6733">
        <w:rPr>
          <w:rFonts w:eastAsia="Times New Roman" w:cs="Times New Roman"/>
          <w:sz w:val="24"/>
          <w:szCs w:val="24"/>
          <w:lang w:val="el-GR"/>
        </w:rPr>
        <w:fldChar w:fldCharType="separate"/>
      </w:r>
      <w:r w:rsidR="00BA34B3" w:rsidRPr="00EF6733">
        <w:rPr>
          <w:b/>
          <w:bCs/>
          <w:sz w:val="24"/>
          <w:szCs w:val="24"/>
          <w:lang w:val="el-GR"/>
        </w:rPr>
        <w:t xml:space="preserve">Εικόνας </w:t>
      </w:r>
      <w:r w:rsidR="00BA34B3" w:rsidRPr="00EF6733">
        <w:rPr>
          <w:b/>
          <w:bCs/>
          <w:noProof/>
          <w:sz w:val="24"/>
          <w:szCs w:val="24"/>
          <w:lang w:val="el-GR"/>
        </w:rPr>
        <w:t>104</w:t>
      </w:r>
      <w:r w:rsidR="00BA34B3" w:rsidRPr="00EF6733">
        <w:rPr>
          <w:rFonts w:eastAsia="Times New Roman" w:cs="Times New Roman"/>
          <w:sz w:val="24"/>
          <w:szCs w:val="24"/>
          <w:lang w:val="el-GR"/>
        </w:rPr>
        <w:fldChar w:fldCharType="end"/>
      </w:r>
      <w:r w:rsidRPr="00EF6733">
        <w:rPr>
          <w:rFonts w:eastAsia="Times New Roman" w:cs="Times New Roman"/>
          <w:sz w:val="24"/>
          <w:szCs w:val="24"/>
          <w:lang w:val="el-GR"/>
        </w:rPr>
        <w:t>.</w:t>
      </w:r>
      <w:r w:rsidR="000A3B77" w:rsidRPr="00EF6733">
        <w:rPr>
          <w:rFonts w:eastAsia="Times New Roman" w:cs="Times New Roman"/>
          <w:sz w:val="24"/>
          <w:szCs w:val="24"/>
          <w:lang w:val="el-GR"/>
        </w:rPr>
        <w:t xml:space="preserve"> Κατατάξαμε τους χρήστες με βάση τον μέσο όρο αναδημοσιεύσεων ανά </w:t>
      </w:r>
      <w:del w:id="3859" w:author="GEORGILAS STYLIANOS" w:date="2021-08-07T15:03:00Z">
        <w:r w:rsidR="000A3B77" w:rsidRPr="00EF6733" w:rsidDel="004A1A3F">
          <w:rPr>
            <w:rFonts w:eastAsia="Times New Roman" w:cs="Times New Roman"/>
            <w:sz w:val="24"/>
            <w:szCs w:val="24"/>
          </w:rPr>
          <w:delText>post</w:delText>
        </w:r>
        <w:r w:rsidR="000A3B77" w:rsidRPr="00EF6733" w:rsidDel="004A1A3F">
          <w:rPr>
            <w:rFonts w:eastAsia="Times New Roman" w:cs="Times New Roman"/>
            <w:sz w:val="24"/>
            <w:szCs w:val="24"/>
            <w:lang w:val="el-GR"/>
          </w:rPr>
          <w:delText xml:space="preserve"> </w:delText>
        </w:r>
      </w:del>
      <w:ins w:id="3860" w:author="GEORGILAS STYLIANOS" w:date="2021-08-07T15:03:00Z">
        <w:r w:rsidR="004A1A3F">
          <w:rPr>
            <w:rFonts w:eastAsia="Times New Roman" w:cs="Times New Roman"/>
            <w:sz w:val="24"/>
            <w:szCs w:val="24"/>
            <w:lang w:val="el-GR"/>
          </w:rPr>
          <w:t>δημοσίευση</w:t>
        </w:r>
        <w:r w:rsidR="004A1A3F" w:rsidRPr="00EF6733">
          <w:rPr>
            <w:rFonts w:eastAsia="Times New Roman" w:cs="Times New Roman"/>
            <w:sz w:val="24"/>
            <w:szCs w:val="24"/>
            <w:lang w:val="el-GR"/>
          </w:rPr>
          <w:t xml:space="preserve"> </w:t>
        </w:r>
      </w:ins>
      <w:r w:rsidR="000A3B77" w:rsidRPr="00EF6733">
        <w:rPr>
          <w:rFonts w:eastAsia="Times New Roman" w:cs="Times New Roman"/>
          <w:sz w:val="24"/>
          <w:szCs w:val="24"/>
          <w:lang w:val="el-GR"/>
        </w:rPr>
        <w:t xml:space="preserve">για τα δύο </w:t>
      </w:r>
      <w:del w:id="3861"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862" w:author="GEORGILAS STYLIANOS" w:date="2021-08-07T14:19:00Z">
        <w:r w:rsidR="0092709A">
          <w:rPr>
            <w:sz w:val="24"/>
            <w:szCs w:val="24"/>
            <w:lang w:val="el-GR"/>
          </w:rPr>
          <w:t>ΚΔ</w:t>
        </w:r>
      </w:ins>
      <w:r w:rsidR="000A3B77" w:rsidRPr="00EF6733">
        <w:rPr>
          <w:rFonts w:eastAsia="Times New Roman" w:cs="Times New Roman"/>
          <w:sz w:val="24"/>
          <w:szCs w:val="24"/>
          <w:lang w:val="el-GR"/>
        </w:rPr>
        <w:t xml:space="preserve"> και τις τρεις διαφορετικές ομάδες. </w:t>
      </w:r>
    </w:p>
    <w:p w14:paraId="7B1BC9D2" w14:textId="2FBEDFD0" w:rsidR="000A3B77" w:rsidRDefault="000A3B77" w:rsidP="00120781">
      <w:pPr>
        <w:spacing w:line="240" w:lineRule="auto"/>
        <w:rPr>
          <w:rFonts w:eastAsia="Times New Roman" w:cs="Times New Roman"/>
          <w:sz w:val="24"/>
          <w:szCs w:val="24"/>
          <w:lang w:val="el-GR"/>
        </w:rPr>
      </w:pPr>
      <w:r w:rsidRPr="00EF6733">
        <w:rPr>
          <w:rFonts w:eastAsia="Times New Roman" w:cs="Times New Roman"/>
          <w:sz w:val="24"/>
          <w:szCs w:val="24"/>
          <w:lang w:val="el-GR"/>
        </w:rPr>
        <w:t xml:space="preserve">Παρατηρώντας τα νούμερα συμπεραίνουμε πως οι χρήστες με </w:t>
      </w:r>
      <w:ins w:id="3863" w:author="GEORGILAS STYLIANOS" w:date="2021-08-08T14:11:00Z">
        <w:r w:rsidR="006F3DB2">
          <w:rPr>
            <w:rFonts w:eastAsia="Times New Roman" w:cs="Times New Roman"/>
            <w:sz w:val="24"/>
            <w:szCs w:val="24"/>
            <w:lang w:val="el-GR"/>
          </w:rPr>
          <w:t>Μ</w:t>
        </w:r>
      </w:ins>
      <w:del w:id="3864" w:author="GEORGILAS STYLIANOS" w:date="2021-08-08T14:11:00Z">
        <w:r w:rsidRPr="00EF6733" w:rsidDel="006F3DB2">
          <w:rPr>
            <w:rFonts w:eastAsia="Times New Roman" w:cs="Times New Roman"/>
            <w:sz w:val="24"/>
            <w:szCs w:val="24"/>
            <w:lang w:val="el-GR"/>
          </w:rPr>
          <w:delText>μ</w:delText>
        </w:r>
      </w:del>
      <w:r w:rsidRPr="00EF6733">
        <w:rPr>
          <w:rFonts w:eastAsia="Times New Roman" w:cs="Times New Roman"/>
          <w:sz w:val="24"/>
          <w:szCs w:val="24"/>
          <w:lang w:val="el-GR"/>
        </w:rPr>
        <w:t xml:space="preserve">έτρια </w:t>
      </w:r>
      <w:del w:id="3865" w:author="GEORGILAS STYLIANOS" w:date="2021-08-08T14:12:00Z">
        <w:r w:rsidRPr="00EF6733" w:rsidDel="006F3DB2">
          <w:rPr>
            <w:rFonts w:eastAsia="Times New Roman" w:cs="Times New Roman"/>
            <w:sz w:val="24"/>
            <w:szCs w:val="24"/>
            <w:lang w:val="el-GR"/>
          </w:rPr>
          <w:delText xml:space="preserve">επιρροή </w:delText>
        </w:r>
      </w:del>
      <w:ins w:id="3866" w:author="GEORGILAS STYLIANOS" w:date="2021-08-08T14:12:00Z">
        <w:r w:rsidR="006F3DB2">
          <w:rPr>
            <w:rFonts w:eastAsia="Times New Roman" w:cs="Times New Roman"/>
            <w:sz w:val="24"/>
            <w:szCs w:val="24"/>
            <w:lang w:val="el-GR"/>
          </w:rPr>
          <w:t>ΚΕ</w:t>
        </w:r>
        <w:r w:rsidR="006F3DB2" w:rsidRPr="00EF6733">
          <w:rPr>
            <w:rFonts w:eastAsia="Times New Roman" w:cs="Times New Roman"/>
            <w:sz w:val="24"/>
            <w:szCs w:val="24"/>
            <w:lang w:val="el-GR"/>
          </w:rPr>
          <w:t xml:space="preserve"> </w:t>
        </w:r>
      </w:ins>
      <w:r w:rsidRPr="00EF6733">
        <w:rPr>
          <w:rFonts w:eastAsia="Times New Roman" w:cs="Times New Roman"/>
          <w:sz w:val="24"/>
          <w:szCs w:val="24"/>
          <w:lang w:val="el-GR"/>
        </w:rPr>
        <w:t xml:space="preserve">εμφανίζουν μεγαλύτερη συνέπεια στον αριθμό αναδημοσιεύσεων που δέχεται </w:t>
      </w:r>
      <w:del w:id="3867" w:author="GEORGILAS STYLIANOS" w:date="2021-08-07T15:03:00Z">
        <w:r w:rsidRPr="00EF6733" w:rsidDel="004A1A3F">
          <w:rPr>
            <w:rFonts w:eastAsia="Times New Roman" w:cs="Times New Roman"/>
            <w:sz w:val="24"/>
            <w:szCs w:val="24"/>
            <w:lang w:val="el-GR"/>
          </w:rPr>
          <w:delText xml:space="preserve">ένα </w:delText>
        </w:r>
        <w:r w:rsidRPr="00EF6733" w:rsidDel="004A1A3F">
          <w:rPr>
            <w:rFonts w:eastAsia="Times New Roman" w:cs="Times New Roman"/>
            <w:sz w:val="24"/>
            <w:szCs w:val="24"/>
          </w:rPr>
          <w:delText>post</w:delText>
        </w:r>
      </w:del>
      <w:ins w:id="3868" w:author="GEORGILAS STYLIANOS" w:date="2021-08-07T15:03:00Z">
        <w:r w:rsidR="004A1A3F">
          <w:rPr>
            <w:rFonts w:eastAsia="Times New Roman" w:cs="Times New Roman"/>
            <w:sz w:val="24"/>
            <w:szCs w:val="24"/>
            <w:lang w:val="el-GR"/>
          </w:rPr>
          <w:t>μία δημοσίευση</w:t>
        </w:r>
      </w:ins>
      <w:r w:rsidRPr="00EF6733">
        <w:rPr>
          <w:rFonts w:eastAsia="Times New Roman" w:cs="Times New Roman"/>
          <w:sz w:val="24"/>
          <w:szCs w:val="24"/>
          <w:lang w:val="el-GR"/>
        </w:rPr>
        <w:t xml:space="preserve"> τους στα δύο </w:t>
      </w:r>
      <w:del w:id="3869"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870" w:author="GEORGILAS STYLIANOS" w:date="2021-08-07T14:19:00Z">
        <w:r w:rsidR="0092709A">
          <w:rPr>
            <w:sz w:val="24"/>
            <w:szCs w:val="24"/>
            <w:lang w:val="el-GR"/>
          </w:rPr>
          <w:t>ΚΔ</w:t>
        </w:r>
      </w:ins>
      <w:r w:rsidRPr="00EF6733">
        <w:rPr>
          <w:rFonts w:eastAsia="Times New Roman" w:cs="Times New Roman"/>
          <w:sz w:val="24"/>
          <w:szCs w:val="24"/>
          <w:lang w:val="el-GR"/>
        </w:rPr>
        <w:t xml:space="preserve">, ενώ οι χρήστες με </w:t>
      </w:r>
      <w:ins w:id="3871" w:author="GEORGILAS STYLIANOS" w:date="2021-08-08T14:12:00Z">
        <w:r w:rsidR="006F3DB2">
          <w:rPr>
            <w:rFonts w:eastAsia="Times New Roman" w:cs="Times New Roman"/>
            <w:sz w:val="24"/>
            <w:szCs w:val="24"/>
            <w:lang w:val="el-GR"/>
          </w:rPr>
          <w:t>Π</w:t>
        </w:r>
      </w:ins>
      <w:del w:id="3872" w:author="GEORGILAS STYLIANOS" w:date="2021-08-08T14:12:00Z">
        <w:r w:rsidRPr="00EF6733" w:rsidDel="006F3DB2">
          <w:rPr>
            <w:rFonts w:eastAsia="Times New Roman" w:cs="Times New Roman"/>
            <w:sz w:val="24"/>
            <w:szCs w:val="24"/>
            <w:lang w:val="el-GR"/>
          </w:rPr>
          <w:delText>π</w:delText>
        </w:r>
      </w:del>
      <w:r w:rsidRPr="00EF6733">
        <w:rPr>
          <w:rFonts w:eastAsia="Times New Roman" w:cs="Times New Roman"/>
          <w:sz w:val="24"/>
          <w:szCs w:val="24"/>
          <w:lang w:val="el-GR"/>
        </w:rPr>
        <w:t xml:space="preserve">ολύ </w:t>
      </w:r>
      <w:ins w:id="3873" w:author="GEORGILAS STYLIANOS" w:date="2021-08-08T14:12:00Z">
        <w:r w:rsidR="006F3DB2">
          <w:rPr>
            <w:rFonts w:eastAsia="Times New Roman" w:cs="Times New Roman"/>
            <w:sz w:val="24"/>
            <w:szCs w:val="24"/>
            <w:lang w:val="el-GR"/>
          </w:rPr>
          <w:t>Μ</w:t>
        </w:r>
      </w:ins>
      <w:del w:id="3874" w:author="GEORGILAS STYLIANOS" w:date="2021-08-08T14:12:00Z">
        <w:r w:rsidRPr="00EF6733" w:rsidDel="006F3DB2">
          <w:rPr>
            <w:rFonts w:eastAsia="Times New Roman" w:cs="Times New Roman"/>
            <w:sz w:val="24"/>
            <w:szCs w:val="24"/>
            <w:lang w:val="el-GR"/>
          </w:rPr>
          <w:delText>μ</w:delText>
        </w:r>
      </w:del>
      <w:r w:rsidRPr="00EF6733">
        <w:rPr>
          <w:rFonts w:eastAsia="Times New Roman" w:cs="Times New Roman"/>
          <w:sz w:val="24"/>
          <w:szCs w:val="24"/>
          <w:lang w:val="el-GR"/>
        </w:rPr>
        <w:t xml:space="preserve">εγάλη </w:t>
      </w:r>
      <w:ins w:id="3875" w:author="GEORGILAS STYLIANOS" w:date="2021-08-08T14:12:00Z">
        <w:r w:rsidR="006F3DB2">
          <w:rPr>
            <w:rFonts w:eastAsia="Times New Roman" w:cs="Times New Roman"/>
            <w:sz w:val="24"/>
            <w:szCs w:val="24"/>
            <w:lang w:val="el-GR"/>
          </w:rPr>
          <w:t>ΚΕ</w:t>
        </w:r>
      </w:ins>
      <w:del w:id="3876" w:author="GEORGILAS STYLIANOS" w:date="2021-08-08T14:12:00Z">
        <w:r w:rsidRPr="00EF6733" w:rsidDel="006F3DB2">
          <w:rPr>
            <w:rFonts w:eastAsia="Times New Roman" w:cs="Times New Roman"/>
            <w:sz w:val="24"/>
            <w:szCs w:val="24"/>
            <w:lang w:val="el-GR"/>
          </w:rPr>
          <w:delText>επιρροή</w:delText>
        </w:r>
      </w:del>
      <w:r w:rsidRPr="00EF6733">
        <w:rPr>
          <w:rFonts w:eastAsia="Times New Roman" w:cs="Times New Roman"/>
          <w:sz w:val="24"/>
          <w:szCs w:val="24"/>
          <w:lang w:val="el-GR"/>
        </w:rPr>
        <w:t xml:space="preserve"> εμφανίζουν την </w:t>
      </w:r>
      <w:commentRangeStart w:id="3877"/>
      <w:commentRangeStart w:id="3878"/>
      <w:r w:rsidRPr="00EF6733">
        <w:rPr>
          <w:rFonts w:eastAsia="Times New Roman" w:cs="Times New Roman"/>
          <w:sz w:val="24"/>
          <w:szCs w:val="24"/>
          <w:lang w:val="el-GR"/>
        </w:rPr>
        <w:t>μεγαλύτερη απόκλιση</w:t>
      </w:r>
      <w:commentRangeEnd w:id="3877"/>
      <w:r w:rsidR="00E00FA7">
        <w:rPr>
          <w:rStyle w:val="CommentReference"/>
        </w:rPr>
        <w:commentReference w:id="3877"/>
      </w:r>
      <w:commentRangeEnd w:id="3878"/>
      <w:r w:rsidR="006F3DB2">
        <w:rPr>
          <w:rStyle w:val="CommentReference"/>
        </w:rPr>
        <w:commentReference w:id="3878"/>
      </w:r>
      <w:r w:rsidRPr="00EF6733">
        <w:rPr>
          <w:rFonts w:eastAsia="Times New Roman" w:cs="Times New Roman"/>
          <w:sz w:val="24"/>
          <w:szCs w:val="24"/>
          <w:lang w:val="el-GR"/>
        </w:rPr>
        <w:t>.</w:t>
      </w:r>
      <w:ins w:id="3879" w:author="GEORGILAS STYLIANOS" w:date="2021-08-08T14:12:00Z">
        <w:r w:rsidR="006F3DB2">
          <w:rPr>
            <w:rFonts w:eastAsia="Times New Roman" w:cs="Times New Roman"/>
            <w:sz w:val="24"/>
            <w:szCs w:val="24"/>
            <w:lang w:val="el-GR"/>
          </w:rPr>
          <w:t xml:space="preserve"> Συγκεκριμένα, οι χρήστες με Μέτρια ΚΕ εμφανίζουν 9,33 θέσεις διαφορά, </w:t>
        </w:r>
      </w:ins>
      <w:ins w:id="3880" w:author="GEORGILAS STYLIANOS" w:date="2021-08-08T14:13:00Z">
        <w:r w:rsidR="006F3DB2">
          <w:rPr>
            <w:rFonts w:eastAsia="Times New Roman" w:cs="Times New Roman"/>
            <w:sz w:val="24"/>
            <w:szCs w:val="24"/>
            <w:lang w:val="el-GR"/>
          </w:rPr>
          <w:t>έναντι 13,11 θέσεων της Υψηλής ΚΕ και 15 θέσεων της Πολύ Υψηλής ΚΕ.</w:t>
        </w:r>
      </w:ins>
    </w:p>
    <w:p w14:paraId="2B58E055" w14:textId="77777777" w:rsidR="00EF6733" w:rsidRDefault="00EF6733" w:rsidP="00EF6733">
      <w:pPr>
        <w:spacing w:line="240" w:lineRule="auto"/>
        <w:jc w:val="center"/>
        <w:rPr>
          <w:b/>
          <w:bCs/>
          <w:sz w:val="24"/>
          <w:szCs w:val="24"/>
        </w:rPr>
      </w:pPr>
      <w:r w:rsidRPr="00120781">
        <w:rPr>
          <w:noProof/>
        </w:rPr>
        <w:drawing>
          <wp:inline distT="0" distB="0" distL="0" distR="0" wp14:anchorId="5F260CC5" wp14:editId="51C4DC13">
            <wp:extent cx="5943018" cy="2934031"/>
            <wp:effectExtent l="0" t="0" r="0" b="0"/>
            <wp:docPr id="145" name="Picture 1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bar char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8773" cy="2936872"/>
                    </a:xfrm>
                    <a:prstGeom prst="rect">
                      <a:avLst/>
                    </a:prstGeom>
                    <a:noFill/>
                    <a:ln>
                      <a:noFill/>
                    </a:ln>
                  </pic:spPr>
                </pic:pic>
              </a:graphicData>
            </a:graphic>
          </wp:inline>
        </w:drawing>
      </w:r>
      <w:bookmarkStart w:id="3881" w:name="_Ref78474097"/>
      <w:bookmarkStart w:id="3882" w:name="_Toc78469375"/>
      <w:bookmarkStart w:id="3883" w:name="_Toc78589261"/>
    </w:p>
    <w:p w14:paraId="7674E902" w14:textId="502426DE" w:rsidR="00120781" w:rsidRPr="00EF6733" w:rsidRDefault="00120781" w:rsidP="00EF6733">
      <w:pPr>
        <w:spacing w:line="240" w:lineRule="auto"/>
        <w:jc w:val="center"/>
        <w:rPr>
          <w:rFonts w:eastAsia="Times New Roman" w:cs="Times New Roman"/>
          <w:sz w:val="24"/>
          <w:szCs w:val="24"/>
        </w:rPr>
      </w:pPr>
      <w:bookmarkStart w:id="3884" w:name="_Toc78604351"/>
      <w:r w:rsidRPr="00120781">
        <w:rPr>
          <w:b/>
          <w:bCs/>
          <w:sz w:val="24"/>
          <w:szCs w:val="24"/>
        </w:rPr>
        <w:lastRenderedPageBreak/>
        <w:t xml:space="preserve">Εικόνα </w:t>
      </w:r>
      <w:r w:rsidRPr="00120781">
        <w:rPr>
          <w:b/>
          <w:bCs/>
          <w:sz w:val="24"/>
          <w:szCs w:val="24"/>
        </w:rPr>
        <w:fldChar w:fldCharType="begin"/>
      </w:r>
      <w:r w:rsidRPr="00120781">
        <w:rPr>
          <w:b/>
          <w:bCs/>
          <w:sz w:val="24"/>
          <w:szCs w:val="24"/>
        </w:rPr>
        <w:instrText xml:space="preserve"> SEQ Εικόνα \* ARABIC </w:instrText>
      </w:r>
      <w:r w:rsidRPr="00120781">
        <w:rPr>
          <w:b/>
          <w:bCs/>
          <w:sz w:val="24"/>
          <w:szCs w:val="24"/>
        </w:rPr>
        <w:fldChar w:fldCharType="separate"/>
      </w:r>
      <w:r w:rsidR="00582156">
        <w:rPr>
          <w:b/>
          <w:bCs/>
          <w:noProof/>
          <w:sz w:val="24"/>
          <w:szCs w:val="24"/>
        </w:rPr>
        <w:t>104</w:t>
      </w:r>
      <w:r w:rsidRPr="00120781">
        <w:rPr>
          <w:b/>
          <w:bCs/>
          <w:sz w:val="24"/>
          <w:szCs w:val="24"/>
        </w:rPr>
        <w:fldChar w:fldCharType="end"/>
      </w:r>
      <w:bookmarkEnd w:id="3881"/>
      <w:r w:rsidRPr="00120781">
        <w:rPr>
          <w:b/>
          <w:bCs/>
          <w:sz w:val="24"/>
          <w:szCs w:val="24"/>
        </w:rPr>
        <w:t>: Retweets/Shares Per Post - Rankings - Social Influence</w:t>
      </w:r>
      <w:bookmarkEnd w:id="3882"/>
      <w:bookmarkEnd w:id="3883"/>
      <w:bookmarkEnd w:id="3884"/>
    </w:p>
    <w:p w14:paraId="7E8DA675" w14:textId="6278A828" w:rsidR="00BE38ED" w:rsidDel="006F3DB2" w:rsidRDefault="00BE38ED" w:rsidP="00120781">
      <w:pPr>
        <w:spacing w:line="240" w:lineRule="auto"/>
        <w:rPr>
          <w:del w:id="3885" w:author="Razis" w:date="2021-08-01T14:13:00Z"/>
          <w:rFonts w:eastAsia="Times New Roman" w:cs="Times New Roman"/>
          <w:sz w:val="24"/>
          <w:szCs w:val="24"/>
          <w:lang w:val="el-GR"/>
        </w:rPr>
      </w:pPr>
      <w:r w:rsidRPr="00EF6733">
        <w:rPr>
          <w:rFonts w:eastAsia="Times New Roman" w:cs="Times New Roman"/>
          <w:sz w:val="24"/>
          <w:szCs w:val="24"/>
          <w:lang w:val="el-GR"/>
        </w:rPr>
        <w:t xml:space="preserve">Το επόμενο πείραμα αφορά </w:t>
      </w:r>
      <w:del w:id="3886" w:author="GEORGILAS STYLIANOS" w:date="2021-08-08T14:13:00Z">
        <w:r w:rsidRPr="00EF6733" w:rsidDel="006F3DB2">
          <w:rPr>
            <w:rFonts w:eastAsia="Times New Roman" w:cs="Times New Roman"/>
            <w:sz w:val="24"/>
            <w:szCs w:val="24"/>
            <w:lang w:val="el-GR"/>
          </w:rPr>
          <w:delText xml:space="preserve">τα </w:delText>
        </w:r>
        <w:r w:rsidRPr="00EF6733" w:rsidDel="006F3DB2">
          <w:rPr>
            <w:rFonts w:eastAsia="Times New Roman" w:cs="Times New Roman"/>
            <w:sz w:val="24"/>
            <w:szCs w:val="24"/>
          </w:rPr>
          <w:delText>mentions</w:delText>
        </w:r>
      </w:del>
      <w:ins w:id="3887" w:author="GEORGILAS STYLIANOS" w:date="2021-08-08T14:13:00Z">
        <w:r w:rsidR="006F3DB2">
          <w:rPr>
            <w:rFonts w:eastAsia="Times New Roman" w:cs="Times New Roman"/>
            <w:sz w:val="24"/>
            <w:szCs w:val="24"/>
            <w:lang w:val="el-GR"/>
          </w:rPr>
          <w:t>τις αναφορές (</w:t>
        </w:r>
        <w:r w:rsidR="006F3DB2">
          <w:rPr>
            <w:rFonts w:eastAsia="Times New Roman" w:cs="Times New Roman"/>
            <w:sz w:val="24"/>
            <w:szCs w:val="24"/>
          </w:rPr>
          <w:t>mentions</w:t>
        </w:r>
        <w:r w:rsidR="006F3DB2" w:rsidRPr="006F3DB2">
          <w:rPr>
            <w:rFonts w:eastAsia="Times New Roman" w:cs="Times New Roman"/>
            <w:sz w:val="24"/>
            <w:szCs w:val="24"/>
            <w:lang w:val="el-GR"/>
            <w:rPrChange w:id="3888" w:author="GEORGILAS STYLIANOS" w:date="2021-08-08T14:13:00Z">
              <w:rPr>
                <w:rFonts w:eastAsia="Times New Roman" w:cs="Times New Roman"/>
                <w:sz w:val="24"/>
                <w:szCs w:val="24"/>
              </w:rPr>
            </w:rPrChange>
          </w:rPr>
          <w:t>)</w:t>
        </w:r>
      </w:ins>
      <w:r w:rsidRPr="00EF6733">
        <w:rPr>
          <w:rFonts w:eastAsia="Times New Roman" w:cs="Times New Roman"/>
          <w:sz w:val="24"/>
          <w:szCs w:val="24"/>
          <w:lang w:val="el-GR"/>
        </w:rPr>
        <w:t xml:space="preserve"> που βρίσκονται στις δημοσιεύσεις των χρηστών του </w:t>
      </w:r>
      <w:r w:rsidRPr="00EF6733">
        <w:rPr>
          <w:rFonts w:eastAsia="Times New Roman" w:cs="Times New Roman"/>
          <w:sz w:val="24"/>
          <w:szCs w:val="24"/>
        </w:rPr>
        <w:t>Twitter</w:t>
      </w:r>
      <w:r w:rsidRPr="00EF6733">
        <w:rPr>
          <w:rFonts w:eastAsia="Times New Roman" w:cs="Times New Roman"/>
          <w:sz w:val="24"/>
          <w:szCs w:val="24"/>
          <w:lang w:val="el-GR"/>
        </w:rPr>
        <w:t xml:space="preserve">. Υπολογίσαμε τον μέσο όρο από </w:t>
      </w:r>
      <w:del w:id="3889" w:author="GEORGILAS STYLIANOS" w:date="2021-08-08T14:13:00Z">
        <w:r w:rsidRPr="00EF6733" w:rsidDel="006F3DB2">
          <w:rPr>
            <w:rFonts w:eastAsia="Times New Roman" w:cs="Times New Roman"/>
            <w:sz w:val="24"/>
            <w:szCs w:val="24"/>
          </w:rPr>
          <w:delText>mentions</w:delText>
        </w:r>
        <w:r w:rsidRPr="00EF6733" w:rsidDel="006F3DB2">
          <w:rPr>
            <w:rFonts w:eastAsia="Times New Roman" w:cs="Times New Roman"/>
            <w:sz w:val="24"/>
            <w:szCs w:val="24"/>
            <w:lang w:val="el-GR"/>
          </w:rPr>
          <w:delText xml:space="preserve"> </w:delText>
        </w:r>
      </w:del>
      <w:ins w:id="3890" w:author="GEORGILAS STYLIANOS" w:date="2021-08-08T14:13:00Z">
        <w:r w:rsidR="006F3DB2">
          <w:rPr>
            <w:rFonts w:eastAsia="Times New Roman" w:cs="Times New Roman"/>
            <w:sz w:val="24"/>
            <w:szCs w:val="24"/>
            <w:lang w:val="el-GR"/>
          </w:rPr>
          <w:t>αναφορές</w:t>
        </w:r>
        <w:r w:rsidR="006F3DB2" w:rsidRPr="00EF6733">
          <w:rPr>
            <w:rFonts w:eastAsia="Times New Roman" w:cs="Times New Roman"/>
            <w:sz w:val="24"/>
            <w:szCs w:val="24"/>
            <w:lang w:val="el-GR"/>
          </w:rPr>
          <w:t xml:space="preserve"> </w:t>
        </w:r>
      </w:ins>
      <w:r w:rsidRPr="00EF6733">
        <w:rPr>
          <w:rFonts w:eastAsia="Times New Roman" w:cs="Times New Roman"/>
          <w:sz w:val="24"/>
          <w:szCs w:val="24"/>
          <w:lang w:val="el-GR"/>
        </w:rPr>
        <w:t>ανά χρήστη για κάθε μία από τις τρεις ομάδες.</w:t>
      </w:r>
      <w:ins w:id="3891" w:author="Razis" w:date="2021-08-01T14:13:00Z">
        <w:r w:rsidR="00E00FA7">
          <w:rPr>
            <w:rFonts w:eastAsia="Times New Roman" w:cs="Times New Roman"/>
            <w:sz w:val="24"/>
            <w:szCs w:val="24"/>
            <w:lang w:val="el-GR"/>
          </w:rPr>
          <w:t xml:space="preserve"> </w:t>
        </w:r>
      </w:ins>
    </w:p>
    <w:p w14:paraId="49D7F31A" w14:textId="43A9693B" w:rsidR="006F3DB2" w:rsidRPr="00EF6733" w:rsidRDefault="006F3DB2" w:rsidP="00120781">
      <w:pPr>
        <w:spacing w:line="240" w:lineRule="auto"/>
        <w:rPr>
          <w:ins w:id="3892" w:author="GEORGILAS STYLIANOS" w:date="2021-08-08T14:18:00Z"/>
          <w:rFonts w:eastAsia="Times New Roman" w:cs="Times New Roman"/>
          <w:sz w:val="24"/>
          <w:szCs w:val="24"/>
          <w:lang w:val="el-GR"/>
        </w:rPr>
      </w:pPr>
      <w:ins w:id="3893" w:author="GEORGILAS STYLIANOS" w:date="2021-08-08T14:18:00Z">
        <w:r>
          <w:rPr>
            <w:rFonts w:eastAsia="Times New Roman" w:cs="Times New Roman"/>
            <w:sz w:val="24"/>
            <w:szCs w:val="24"/>
            <w:lang w:val="el-GR"/>
          </w:rPr>
          <w:t>Στον κάθετο άξονα παρουσιάζονται οι μέσοι όροι αναφορών ανά χρήστ</w:t>
        </w:r>
      </w:ins>
      <w:ins w:id="3894" w:author="GEORGILAS STYLIANOS" w:date="2021-08-08T14:19:00Z">
        <w:r>
          <w:rPr>
            <w:rFonts w:eastAsia="Times New Roman" w:cs="Times New Roman"/>
            <w:sz w:val="24"/>
            <w:szCs w:val="24"/>
            <w:lang w:val="el-GR"/>
          </w:rPr>
          <w:t xml:space="preserve">η, ενώ στον οριζόντιο άξονα παρουσιάζονται οι </w:t>
        </w:r>
        <w:proofErr w:type="spellStart"/>
        <w:r>
          <w:rPr>
            <w:rFonts w:eastAsia="Times New Roman" w:cs="Times New Roman"/>
            <w:sz w:val="24"/>
            <w:szCs w:val="24"/>
            <w:lang w:val="el-GR"/>
          </w:rPr>
          <w:t>τέσσεριες</w:t>
        </w:r>
        <w:proofErr w:type="spellEnd"/>
        <w:r>
          <w:rPr>
            <w:rFonts w:eastAsia="Times New Roman" w:cs="Times New Roman"/>
            <w:sz w:val="24"/>
            <w:szCs w:val="24"/>
            <w:lang w:val="el-GR"/>
          </w:rPr>
          <w:t xml:space="preserve"> κατηγορίες.</w:t>
        </w:r>
      </w:ins>
    </w:p>
    <w:p w14:paraId="640CE0AA" w14:textId="315F2A27" w:rsidR="00BE38ED" w:rsidRPr="00EF6733" w:rsidRDefault="00BE38ED" w:rsidP="00120781">
      <w:pPr>
        <w:spacing w:line="240" w:lineRule="auto"/>
        <w:rPr>
          <w:rFonts w:eastAsia="Times New Roman" w:cs="Times New Roman"/>
          <w:sz w:val="24"/>
          <w:szCs w:val="24"/>
          <w:lang w:val="el-GR"/>
        </w:rPr>
      </w:pPr>
      <w:r w:rsidRPr="00EF6733">
        <w:rPr>
          <w:rFonts w:eastAsia="Times New Roman" w:cs="Times New Roman"/>
          <w:sz w:val="24"/>
          <w:szCs w:val="24"/>
          <w:lang w:val="el-GR"/>
        </w:rPr>
        <w:t xml:space="preserve">Βλέποντας την </w:t>
      </w:r>
      <w:r w:rsidR="00B4507C" w:rsidRPr="00EF6733">
        <w:rPr>
          <w:rFonts w:eastAsia="Times New Roman" w:cs="Times New Roman"/>
          <w:sz w:val="24"/>
          <w:szCs w:val="24"/>
          <w:lang w:val="el-GR"/>
        </w:rPr>
        <w:fldChar w:fldCharType="begin"/>
      </w:r>
      <w:r w:rsidR="00B4507C" w:rsidRPr="00EF6733">
        <w:rPr>
          <w:rFonts w:eastAsia="Times New Roman" w:cs="Times New Roman"/>
          <w:sz w:val="24"/>
          <w:szCs w:val="24"/>
          <w:lang w:val="el-GR"/>
        </w:rPr>
        <w:instrText xml:space="preserve"> REF _Ref78474129 \h </w:instrText>
      </w:r>
      <w:r w:rsidR="00EF6733">
        <w:rPr>
          <w:rFonts w:eastAsia="Times New Roman" w:cs="Times New Roman"/>
          <w:sz w:val="24"/>
          <w:szCs w:val="24"/>
          <w:lang w:val="el-GR"/>
        </w:rPr>
        <w:instrText xml:space="preserve"> \* MERGEFORMAT </w:instrText>
      </w:r>
      <w:r w:rsidR="00B4507C" w:rsidRPr="00EF6733">
        <w:rPr>
          <w:rFonts w:eastAsia="Times New Roman" w:cs="Times New Roman"/>
          <w:sz w:val="24"/>
          <w:szCs w:val="24"/>
          <w:lang w:val="el-GR"/>
        </w:rPr>
      </w:r>
      <w:r w:rsidR="00B4507C" w:rsidRPr="00EF6733">
        <w:rPr>
          <w:rFonts w:eastAsia="Times New Roman" w:cs="Times New Roman"/>
          <w:sz w:val="24"/>
          <w:szCs w:val="24"/>
          <w:lang w:val="el-GR"/>
        </w:rPr>
        <w:fldChar w:fldCharType="separate"/>
      </w:r>
      <w:r w:rsidR="00B4507C" w:rsidRPr="00EF6733">
        <w:rPr>
          <w:b/>
          <w:bCs/>
          <w:sz w:val="24"/>
          <w:szCs w:val="24"/>
          <w:lang w:val="el-GR"/>
        </w:rPr>
        <w:t xml:space="preserve">Εικόνα </w:t>
      </w:r>
      <w:r w:rsidR="00B4507C" w:rsidRPr="00EF6733">
        <w:rPr>
          <w:b/>
          <w:bCs/>
          <w:noProof/>
          <w:sz w:val="24"/>
          <w:szCs w:val="24"/>
          <w:lang w:val="el-GR"/>
        </w:rPr>
        <w:t>105</w:t>
      </w:r>
      <w:r w:rsidR="00B4507C" w:rsidRPr="00EF6733">
        <w:rPr>
          <w:rFonts w:eastAsia="Times New Roman" w:cs="Times New Roman"/>
          <w:sz w:val="24"/>
          <w:szCs w:val="24"/>
          <w:lang w:val="el-GR"/>
        </w:rPr>
        <w:fldChar w:fldCharType="end"/>
      </w:r>
      <w:r w:rsidRPr="00EF6733">
        <w:rPr>
          <w:rFonts w:eastAsia="Times New Roman" w:cs="Times New Roman"/>
          <w:sz w:val="24"/>
          <w:szCs w:val="24"/>
          <w:lang w:val="el-GR"/>
        </w:rPr>
        <w:t xml:space="preserve">, διαπιστώνουμε πως όσο μικρότερη είναι η </w:t>
      </w:r>
      <w:del w:id="3895" w:author="GEORGILAS STYLIANOS" w:date="2021-08-07T14:20:00Z">
        <w:r w:rsidR="002309C0" w:rsidDel="0092709A">
          <w:rPr>
            <w:rFonts w:ascii="Calibri" w:eastAsia="Calibri" w:hAnsi="Calibri" w:cs="Calibri"/>
            <w:bCs/>
            <w:sz w:val="24"/>
            <w:szCs w:val="24"/>
            <w:lang w:val="el-GR"/>
          </w:rPr>
          <w:delText>Κ.Ε.</w:delText>
        </w:r>
      </w:del>
      <w:ins w:id="3896" w:author="GEORGILAS STYLIANOS" w:date="2021-08-07T14:20:00Z">
        <w:r w:rsidR="0092709A">
          <w:rPr>
            <w:rFonts w:ascii="Calibri" w:eastAsia="Calibri" w:hAnsi="Calibri" w:cs="Calibri"/>
            <w:bCs/>
            <w:sz w:val="24"/>
            <w:szCs w:val="24"/>
            <w:lang w:val="el-GR"/>
          </w:rPr>
          <w:t>ΚΕ</w:t>
        </w:r>
      </w:ins>
      <w:r w:rsidR="002309C0">
        <w:rPr>
          <w:rFonts w:ascii="Calibri" w:eastAsia="Calibri" w:hAnsi="Calibri" w:cs="Calibri"/>
          <w:bCs/>
          <w:sz w:val="24"/>
          <w:szCs w:val="24"/>
          <w:lang w:val="el-GR"/>
        </w:rPr>
        <w:t xml:space="preserve"> </w:t>
      </w:r>
      <w:r w:rsidRPr="00EF6733">
        <w:rPr>
          <w:rFonts w:eastAsia="Times New Roman" w:cs="Times New Roman"/>
          <w:sz w:val="24"/>
          <w:szCs w:val="24"/>
          <w:lang w:val="el-GR"/>
        </w:rPr>
        <w:t xml:space="preserve">των χρηστών, τόσο </w:t>
      </w:r>
      <w:commentRangeStart w:id="3897"/>
      <w:commentRangeStart w:id="3898"/>
      <w:r w:rsidRPr="00EF6733">
        <w:rPr>
          <w:rFonts w:eastAsia="Times New Roman" w:cs="Times New Roman"/>
          <w:sz w:val="24"/>
          <w:szCs w:val="24"/>
          <w:lang w:val="el-GR"/>
        </w:rPr>
        <w:t xml:space="preserve">περισσότερα </w:t>
      </w:r>
      <w:r w:rsidRPr="00EF6733">
        <w:rPr>
          <w:rFonts w:eastAsia="Times New Roman" w:cs="Times New Roman"/>
          <w:sz w:val="24"/>
          <w:szCs w:val="24"/>
        </w:rPr>
        <w:t>mentions</w:t>
      </w:r>
      <w:r w:rsidRPr="00EF6733">
        <w:rPr>
          <w:rFonts w:eastAsia="Times New Roman" w:cs="Times New Roman"/>
          <w:sz w:val="24"/>
          <w:szCs w:val="24"/>
          <w:lang w:val="el-GR"/>
        </w:rPr>
        <w:t xml:space="preserve"> </w:t>
      </w:r>
      <w:commentRangeEnd w:id="3897"/>
      <w:r w:rsidR="00E00FA7">
        <w:rPr>
          <w:rStyle w:val="CommentReference"/>
        </w:rPr>
        <w:commentReference w:id="3897"/>
      </w:r>
      <w:commentRangeEnd w:id="3898"/>
      <w:r w:rsidR="006F3DB2">
        <w:rPr>
          <w:rStyle w:val="CommentReference"/>
        </w:rPr>
        <w:commentReference w:id="3898"/>
      </w:r>
      <w:r w:rsidRPr="00EF6733">
        <w:rPr>
          <w:rFonts w:eastAsia="Times New Roman" w:cs="Times New Roman"/>
          <w:sz w:val="24"/>
          <w:szCs w:val="24"/>
          <w:lang w:val="el-GR"/>
        </w:rPr>
        <w:t>περιέχονται στις δημοσιεύσεις τους.</w:t>
      </w:r>
      <w:ins w:id="3899" w:author="GEORGILAS STYLIANOS" w:date="2021-08-08T14:19:00Z">
        <w:r w:rsidR="006F3DB2">
          <w:rPr>
            <w:rFonts w:eastAsia="Times New Roman" w:cs="Times New Roman"/>
            <w:sz w:val="24"/>
            <w:szCs w:val="24"/>
            <w:lang w:val="el-GR"/>
          </w:rPr>
          <w:t xml:space="preserve"> Αναλυτικότερα, πρώτη έρχεται η Μέτρια ΚΕ με 2787 αναφορές ανά χρήστη, με την Υψηλή ΚΕ να ακολουθεί με 1901 αναφορές και τελευτα</w:t>
        </w:r>
      </w:ins>
      <w:ins w:id="3900" w:author="GEORGILAS STYLIANOS" w:date="2021-08-08T14:20:00Z">
        <w:r w:rsidR="006F3DB2">
          <w:rPr>
            <w:rFonts w:eastAsia="Times New Roman" w:cs="Times New Roman"/>
            <w:sz w:val="24"/>
            <w:szCs w:val="24"/>
            <w:lang w:val="el-GR"/>
          </w:rPr>
          <w:t>ία την Πολύ Υψηλή ΚΕ με 1488 αναφορές ανά χρήστη.</w:t>
        </w:r>
      </w:ins>
    </w:p>
    <w:p w14:paraId="47603948" w14:textId="77777777" w:rsidR="00120781" w:rsidRDefault="00120781" w:rsidP="00EF6733">
      <w:pPr>
        <w:keepNext/>
        <w:spacing w:after="0" w:line="240" w:lineRule="auto"/>
        <w:jc w:val="center"/>
      </w:pPr>
      <w:r w:rsidRPr="00120781">
        <w:rPr>
          <w:rFonts w:ascii="Times New Roman" w:eastAsia="Times New Roman" w:hAnsi="Times New Roman" w:cs="Times New Roman"/>
          <w:noProof/>
          <w:sz w:val="24"/>
          <w:szCs w:val="24"/>
        </w:rPr>
        <w:drawing>
          <wp:inline distT="0" distB="0" distL="0" distR="0" wp14:anchorId="4A6A3BD1" wp14:editId="3BE6D830">
            <wp:extent cx="5943600" cy="4047490"/>
            <wp:effectExtent l="0" t="0" r="0" b="0"/>
            <wp:docPr id="147" name="Picture 1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bar char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047490"/>
                    </a:xfrm>
                    <a:prstGeom prst="rect">
                      <a:avLst/>
                    </a:prstGeom>
                    <a:noFill/>
                    <a:ln>
                      <a:noFill/>
                    </a:ln>
                  </pic:spPr>
                </pic:pic>
              </a:graphicData>
            </a:graphic>
          </wp:inline>
        </w:drawing>
      </w:r>
    </w:p>
    <w:p w14:paraId="6885AB8C" w14:textId="00C9A0D9" w:rsidR="00120781" w:rsidRPr="00120781" w:rsidRDefault="00120781" w:rsidP="00EF6733">
      <w:pPr>
        <w:pStyle w:val="Caption"/>
        <w:jc w:val="center"/>
        <w:rPr>
          <w:rFonts w:ascii="Times New Roman" w:eastAsia="Times New Roman" w:hAnsi="Times New Roman" w:cs="Times New Roman"/>
          <w:b/>
          <w:bCs/>
          <w:color w:val="auto"/>
          <w:sz w:val="24"/>
          <w:szCs w:val="24"/>
        </w:rPr>
      </w:pPr>
      <w:bookmarkStart w:id="3901" w:name="_Ref78474129"/>
      <w:bookmarkStart w:id="3902" w:name="_Toc78469376"/>
      <w:bookmarkStart w:id="3903" w:name="_Toc78589262"/>
      <w:bookmarkStart w:id="3904" w:name="_Ref78593886"/>
      <w:bookmarkStart w:id="3905" w:name="_Toc78604352"/>
      <w:r w:rsidRPr="00120781">
        <w:rPr>
          <w:b/>
          <w:bCs/>
          <w:color w:val="auto"/>
          <w:sz w:val="24"/>
          <w:szCs w:val="24"/>
        </w:rPr>
        <w:t xml:space="preserve">Εικόνα </w:t>
      </w:r>
      <w:r w:rsidRPr="00120781">
        <w:rPr>
          <w:b/>
          <w:bCs/>
          <w:color w:val="auto"/>
          <w:sz w:val="24"/>
          <w:szCs w:val="24"/>
        </w:rPr>
        <w:fldChar w:fldCharType="begin"/>
      </w:r>
      <w:r w:rsidRPr="00120781">
        <w:rPr>
          <w:b/>
          <w:bCs/>
          <w:color w:val="auto"/>
          <w:sz w:val="24"/>
          <w:szCs w:val="24"/>
        </w:rPr>
        <w:instrText xml:space="preserve"> SEQ Εικόνα \* ARABIC </w:instrText>
      </w:r>
      <w:r w:rsidRPr="00120781">
        <w:rPr>
          <w:b/>
          <w:bCs/>
          <w:color w:val="auto"/>
          <w:sz w:val="24"/>
          <w:szCs w:val="24"/>
        </w:rPr>
        <w:fldChar w:fldCharType="separate"/>
      </w:r>
      <w:r w:rsidR="00582156">
        <w:rPr>
          <w:b/>
          <w:bCs/>
          <w:noProof/>
          <w:color w:val="auto"/>
          <w:sz w:val="24"/>
          <w:szCs w:val="24"/>
        </w:rPr>
        <w:t>105</w:t>
      </w:r>
      <w:r w:rsidRPr="00120781">
        <w:rPr>
          <w:b/>
          <w:bCs/>
          <w:color w:val="auto"/>
          <w:sz w:val="24"/>
          <w:szCs w:val="24"/>
        </w:rPr>
        <w:fldChar w:fldCharType="end"/>
      </w:r>
      <w:bookmarkEnd w:id="3901"/>
      <w:r w:rsidRPr="00120781">
        <w:rPr>
          <w:b/>
          <w:bCs/>
          <w:color w:val="auto"/>
          <w:sz w:val="24"/>
          <w:szCs w:val="24"/>
        </w:rPr>
        <w:t>: Twitter Mentions Average - Social Influence</w:t>
      </w:r>
      <w:bookmarkEnd w:id="3902"/>
      <w:bookmarkEnd w:id="3903"/>
      <w:bookmarkEnd w:id="3904"/>
      <w:bookmarkEnd w:id="3905"/>
    </w:p>
    <w:p w14:paraId="106E71B8" w14:textId="1294F419" w:rsidR="00BE38ED" w:rsidRPr="00EF6733" w:rsidRDefault="00BE38ED" w:rsidP="00BE38ED">
      <w:pPr>
        <w:rPr>
          <w:sz w:val="24"/>
          <w:szCs w:val="24"/>
          <w:lang w:val="el-GR"/>
        </w:rPr>
      </w:pPr>
      <w:r w:rsidRPr="00EF6733">
        <w:rPr>
          <w:sz w:val="24"/>
          <w:szCs w:val="24"/>
          <w:lang w:val="el-GR"/>
        </w:rPr>
        <w:t xml:space="preserve">Κλείνοντας, τα τελευταία τρία πειράματά μας αφορούν το </w:t>
      </w:r>
      <w:r w:rsidRPr="00EF6733">
        <w:rPr>
          <w:sz w:val="24"/>
          <w:szCs w:val="24"/>
        </w:rPr>
        <w:t>OSN</w:t>
      </w:r>
      <w:r w:rsidRPr="00EF6733">
        <w:rPr>
          <w:sz w:val="24"/>
          <w:szCs w:val="24"/>
          <w:lang w:val="el-GR"/>
        </w:rPr>
        <w:t xml:space="preserve"> </w:t>
      </w:r>
      <w:r w:rsidRPr="00EF6733">
        <w:rPr>
          <w:sz w:val="24"/>
          <w:szCs w:val="24"/>
        </w:rPr>
        <w:t>activity</w:t>
      </w:r>
      <w:r w:rsidRPr="00EF6733">
        <w:rPr>
          <w:sz w:val="24"/>
          <w:szCs w:val="24"/>
          <w:lang w:val="el-GR"/>
        </w:rPr>
        <w:t xml:space="preserve"> των χρηστών, δηλαδή </w:t>
      </w:r>
      <w:r w:rsidR="000B328B" w:rsidRPr="00EF6733">
        <w:rPr>
          <w:sz w:val="24"/>
          <w:szCs w:val="24"/>
          <w:lang w:val="el-GR"/>
        </w:rPr>
        <w:t xml:space="preserve">την δραστηριότητά τους στα </w:t>
      </w:r>
      <w:del w:id="3906"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907" w:author="GEORGILAS STYLIANOS" w:date="2021-08-07T14:19:00Z">
        <w:r w:rsidR="0092709A">
          <w:rPr>
            <w:sz w:val="24"/>
            <w:szCs w:val="24"/>
            <w:lang w:val="el-GR"/>
          </w:rPr>
          <w:t>ΚΔ</w:t>
        </w:r>
      </w:ins>
      <w:r w:rsidR="000B328B" w:rsidRPr="00EF6733">
        <w:rPr>
          <w:sz w:val="24"/>
          <w:szCs w:val="24"/>
          <w:lang w:val="el-GR"/>
        </w:rPr>
        <w:t xml:space="preserve"> Συγκεκριμένα για κάθε δημοσίευση των χρηστών στο </w:t>
      </w:r>
      <w:r w:rsidR="000B328B" w:rsidRPr="00EF6733">
        <w:rPr>
          <w:sz w:val="24"/>
          <w:szCs w:val="24"/>
        </w:rPr>
        <w:t>Twitter</w:t>
      </w:r>
      <w:r w:rsidR="000B328B" w:rsidRPr="00EF6733">
        <w:rPr>
          <w:sz w:val="24"/>
          <w:szCs w:val="24"/>
          <w:lang w:val="el-GR"/>
        </w:rPr>
        <w:t xml:space="preserve"> και το </w:t>
      </w:r>
      <w:r w:rsidR="000B328B" w:rsidRPr="00EF6733">
        <w:rPr>
          <w:sz w:val="24"/>
          <w:szCs w:val="24"/>
        </w:rPr>
        <w:t>Facebook</w:t>
      </w:r>
      <w:r w:rsidR="000B328B" w:rsidRPr="00EF6733">
        <w:rPr>
          <w:sz w:val="24"/>
          <w:szCs w:val="24"/>
          <w:lang w:val="el-GR"/>
        </w:rPr>
        <w:t xml:space="preserve"> (στο </w:t>
      </w:r>
      <w:r w:rsidR="000B328B" w:rsidRPr="00EF6733">
        <w:rPr>
          <w:sz w:val="24"/>
          <w:szCs w:val="24"/>
        </w:rPr>
        <w:t>Instagram</w:t>
      </w:r>
      <w:r w:rsidR="000B328B" w:rsidRPr="00EF6733">
        <w:rPr>
          <w:sz w:val="24"/>
          <w:szCs w:val="24"/>
          <w:lang w:val="el-GR"/>
        </w:rPr>
        <w:t xml:space="preserve"> δεν κατέστη δυνατό) έχουμε αποθηκεύσει την ημερομηνία δημιουργίας της.</w:t>
      </w:r>
    </w:p>
    <w:p w14:paraId="6C8A8124" w14:textId="6C391BB3" w:rsidR="000B328B" w:rsidRDefault="000B328B" w:rsidP="00BE38ED">
      <w:pPr>
        <w:rPr>
          <w:ins w:id="3908" w:author="GEORGILAS STYLIANOS" w:date="2021-08-08T14:30:00Z"/>
          <w:sz w:val="24"/>
          <w:szCs w:val="24"/>
          <w:lang w:val="el-GR"/>
        </w:rPr>
      </w:pPr>
      <w:r w:rsidRPr="00EF6733">
        <w:rPr>
          <w:sz w:val="24"/>
          <w:szCs w:val="24"/>
          <w:lang w:val="el-GR"/>
        </w:rPr>
        <w:t>Για κάθε χρήστη</w:t>
      </w:r>
      <w:r w:rsidR="00CE13E4" w:rsidRPr="00EF6733">
        <w:rPr>
          <w:sz w:val="24"/>
          <w:szCs w:val="24"/>
          <w:lang w:val="el-GR"/>
        </w:rPr>
        <w:t xml:space="preserve">, επιλέγουμε την δημοσίευση που έχει δημιουργηθεί παλιότερα καθώς και την πιο πρόσφατη ανάμεσα σε αυτές που είναι αποθηκευμένες στη </w:t>
      </w:r>
      <w:del w:id="3909" w:author="GEORGILAS STYLIANOS" w:date="2021-08-07T14:22:00Z">
        <w:r w:rsidR="00CE13E4" w:rsidRPr="00EF6733" w:rsidDel="0092709A">
          <w:rPr>
            <w:sz w:val="24"/>
            <w:szCs w:val="24"/>
            <w:lang w:val="el-GR"/>
          </w:rPr>
          <w:delText>βάση δεδομένων</w:delText>
        </w:r>
      </w:del>
      <w:ins w:id="3910" w:author="GEORGILAS STYLIANOS" w:date="2021-08-07T14:22:00Z">
        <w:r w:rsidR="0092709A">
          <w:rPr>
            <w:sz w:val="24"/>
            <w:szCs w:val="24"/>
            <w:lang w:val="el-GR"/>
          </w:rPr>
          <w:t>ΒΔ</w:t>
        </w:r>
      </w:ins>
      <w:r w:rsidR="00CE13E4" w:rsidRPr="00EF6733">
        <w:rPr>
          <w:sz w:val="24"/>
          <w:szCs w:val="24"/>
          <w:lang w:val="el-GR"/>
        </w:rPr>
        <w:t xml:space="preserve">. Υπολογίζουμε την διαφορά ημερών ανάμεσα στις δύο αυτές δημοσιεύσεις καθώς και τον </w:t>
      </w:r>
      <w:r w:rsidR="00CE13E4" w:rsidRPr="00EF6733">
        <w:rPr>
          <w:sz w:val="24"/>
          <w:szCs w:val="24"/>
          <w:lang w:val="el-GR"/>
        </w:rPr>
        <w:lastRenderedPageBreak/>
        <w:t xml:space="preserve">αριθμό των δημοσιεύσεων του χρήστη σε αυτή την χρονική διάρκεια. Κάνοντας την διαίρεση των δημοσιεύσεων με τον αριθμό των ημερών προκύπτει ο μέσος όρος δημοσιεύσεων ανά ημέρα. Αυτός ο μέσος όρος ορίζει το </w:t>
      </w:r>
      <w:r w:rsidR="00CE13E4" w:rsidRPr="00EF6733">
        <w:rPr>
          <w:sz w:val="24"/>
          <w:szCs w:val="24"/>
        </w:rPr>
        <w:t>OSN</w:t>
      </w:r>
      <w:r w:rsidR="00CE13E4" w:rsidRPr="00EF6733">
        <w:rPr>
          <w:sz w:val="24"/>
          <w:szCs w:val="24"/>
          <w:lang w:val="el-GR"/>
        </w:rPr>
        <w:t xml:space="preserve"> </w:t>
      </w:r>
      <w:r w:rsidR="00CE13E4" w:rsidRPr="00EF6733">
        <w:rPr>
          <w:sz w:val="24"/>
          <w:szCs w:val="24"/>
        </w:rPr>
        <w:t>activity</w:t>
      </w:r>
      <w:r w:rsidR="00CE13E4" w:rsidRPr="00EF6733">
        <w:rPr>
          <w:sz w:val="24"/>
          <w:szCs w:val="24"/>
          <w:lang w:val="el-GR"/>
        </w:rPr>
        <w:t xml:space="preserve"> ενός χρήστη.</w:t>
      </w:r>
    </w:p>
    <w:p w14:paraId="65E88109" w14:textId="35CEE673" w:rsidR="00BB0DBB" w:rsidRPr="00CC2F0F" w:rsidRDefault="00BB0DBB" w:rsidP="00BE38ED">
      <w:pPr>
        <w:rPr>
          <w:sz w:val="24"/>
          <w:szCs w:val="24"/>
          <w:rPrChange w:id="3911" w:author="GEORGILAS STYLIANOS" w:date="2021-08-08T14:40:00Z">
            <w:rPr>
              <w:sz w:val="24"/>
              <w:szCs w:val="24"/>
              <w:lang w:val="el-GR"/>
            </w:rPr>
          </w:rPrChange>
        </w:rPr>
      </w:pPr>
      <w:ins w:id="3912" w:author="GEORGILAS STYLIANOS" w:date="2021-08-08T14:30:00Z">
        <w:r>
          <w:rPr>
            <w:sz w:val="24"/>
            <w:szCs w:val="24"/>
            <w:lang w:val="el-GR"/>
          </w:rPr>
          <w:t xml:space="preserve">Στους κάθετους άξονες των δύο παρακάτω γραφημάτων παρουσιάζονται οι τιμές των </w:t>
        </w:r>
        <w:r>
          <w:rPr>
            <w:sz w:val="24"/>
            <w:szCs w:val="24"/>
          </w:rPr>
          <w:t>OSN</w:t>
        </w:r>
        <w:r w:rsidRPr="00BB0DBB">
          <w:rPr>
            <w:sz w:val="24"/>
            <w:szCs w:val="24"/>
            <w:lang w:val="el-GR"/>
            <w:rPrChange w:id="3913" w:author="GEORGILAS STYLIANOS" w:date="2021-08-08T14:30:00Z">
              <w:rPr>
                <w:sz w:val="24"/>
                <w:szCs w:val="24"/>
              </w:rPr>
            </w:rPrChange>
          </w:rPr>
          <w:t xml:space="preserve"> </w:t>
        </w:r>
        <w:proofErr w:type="spellStart"/>
        <w:r>
          <w:rPr>
            <w:sz w:val="24"/>
            <w:szCs w:val="24"/>
          </w:rPr>
          <w:t>activites</w:t>
        </w:r>
        <w:proofErr w:type="spellEnd"/>
        <w:r w:rsidRPr="00BB0DBB">
          <w:rPr>
            <w:sz w:val="24"/>
            <w:szCs w:val="24"/>
            <w:lang w:val="el-GR"/>
            <w:rPrChange w:id="3914" w:author="GEORGILAS STYLIANOS" w:date="2021-08-08T14:30:00Z">
              <w:rPr>
                <w:sz w:val="24"/>
                <w:szCs w:val="24"/>
              </w:rPr>
            </w:rPrChange>
          </w:rPr>
          <w:t xml:space="preserve">, </w:t>
        </w:r>
        <w:r>
          <w:rPr>
            <w:sz w:val="24"/>
            <w:szCs w:val="24"/>
            <w:lang w:val="el-GR"/>
          </w:rPr>
          <w:t>ενώ</w:t>
        </w:r>
      </w:ins>
      <w:ins w:id="3915" w:author="GEORGILAS STYLIANOS" w:date="2021-08-08T14:31:00Z">
        <w:r>
          <w:rPr>
            <w:sz w:val="24"/>
            <w:szCs w:val="24"/>
            <w:lang w:val="el-GR"/>
          </w:rPr>
          <w:t xml:space="preserve"> στους οριζόντιους άξονες εμφανίζονται οι χρήστες. Με μαύρη διακεκομμένη γραμμή ορίζεται η κατανομή νόμου δύναμης.</w:t>
        </w:r>
      </w:ins>
    </w:p>
    <w:p w14:paraId="69E7C87A" w14:textId="4F30A924" w:rsidR="00A13C96" w:rsidRPr="00EF6733" w:rsidRDefault="00A13C96" w:rsidP="00BE38ED">
      <w:pPr>
        <w:rPr>
          <w:sz w:val="24"/>
          <w:szCs w:val="24"/>
          <w:lang w:val="el-GR"/>
        </w:rPr>
      </w:pPr>
      <w:r w:rsidRPr="00EF6733">
        <w:rPr>
          <w:sz w:val="24"/>
          <w:szCs w:val="24"/>
          <w:lang w:val="el-GR"/>
        </w:rPr>
        <w:t xml:space="preserve">Στην </w:t>
      </w:r>
      <w:r w:rsidR="00B4507C" w:rsidRPr="00EF6733">
        <w:rPr>
          <w:sz w:val="24"/>
          <w:szCs w:val="24"/>
          <w:lang w:val="el-GR"/>
        </w:rPr>
        <w:fldChar w:fldCharType="begin"/>
      </w:r>
      <w:r w:rsidR="00B4507C" w:rsidRPr="00EF6733">
        <w:rPr>
          <w:sz w:val="24"/>
          <w:szCs w:val="24"/>
          <w:lang w:val="el-GR"/>
        </w:rPr>
        <w:instrText xml:space="preserve"> REF _Ref78474142 \h </w:instrText>
      </w:r>
      <w:r w:rsidR="00EF6733">
        <w:rPr>
          <w:sz w:val="24"/>
          <w:szCs w:val="24"/>
          <w:lang w:val="el-GR"/>
        </w:rPr>
        <w:instrText xml:space="preserve"> \* MERGEFORMAT </w:instrText>
      </w:r>
      <w:r w:rsidR="00B4507C" w:rsidRPr="00EF6733">
        <w:rPr>
          <w:sz w:val="24"/>
          <w:szCs w:val="24"/>
          <w:lang w:val="el-GR"/>
        </w:rPr>
      </w:r>
      <w:r w:rsidR="00B4507C" w:rsidRPr="00EF6733">
        <w:rPr>
          <w:sz w:val="24"/>
          <w:szCs w:val="24"/>
          <w:lang w:val="el-GR"/>
        </w:rPr>
        <w:fldChar w:fldCharType="separate"/>
      </w:r>
      <w:r w:rsidR="00B4507C" w:rsidRPr="00EF6733">
        <w:rPr>
          <w:b/>
          <w:bCs/>
          <w:sz w:val="24"/>
          <w:szCs w:val="24"/>
          <w:lang w:val="el-GR"/>
        </w:rPr>
        <w:t xml:space="preserve">Εικόνα </w:t>
      </w:r>
      <w:r w:rsidR="00B4507C" w:rsidRPr="00EF6733">
        <w:rPr>
          <w:b/>
          <w:bCs/>
          <w:noProof/>
          <w:sz w:val="24"/>
          <w:szCs w:val="24"/>
          <w:lang w:val="el-GR"/>
        </w:rPr>
        <w:t>106</w:t>
      </w:r>
      <w:r w:rsidR="00B4507C" w:rsidRPr="00EF6733">
        <w:rPr>
          <w:sz w:val="24"/>
          <w:szCs w:val="24"/>
          <w:lang w:val="el-GR"/>
        </w:rPr>
        <w:fldChar w:fldCharType="end"/>
      </w:r>
      <w:r w:rsidRPr="00EF6733">
        <w:rPr>
          <w:sz w:val="24"/>
          <w:szCs w:val="24"/>
          <w:lang w:val="el-GR"/>
        </w:rPr>
        <w:t xml:space="preserve"> παρατηρούμε τα </w:t>
      </w:r>
      <w:r w:rsidRPr="00EF6733">
        <w:rPr>
          <w:sz w:val="24"/>
          <w:szCs w:val="24"/>
        </w:rPr>
        <w:t>OSN</w:t>
      </w:r>
      <w:r w:rsidRPr="00EF6733">
        <w:rPr>
          <w:sz w:val="24"/>
          <w:szCs w:val="24"/>
          <w:lang w:val="el-GR"/>
        </w:rPr>
        <w:t xml:space="preserve"> </w:t>
      </w:r>
      <w:r w:rsidRPr="00EF6733">
        <w:rPr>
          <w:sz w:val="24"/>
          <w:szCs w:val="24"/>
        </w:rPr>
        <w:t>activities</w:t>
      </w:r>
      <w:r w:rsidRPr="00EF6733">
        <w:rPr>
          <w:sz w:val="24"/>
          <w:szCs w:val="24"/>
          <w:lang w:val="el-GR"/>
        </w:rPr>
        <w:t xml:space="preserve"> των χρηστών στο </w:t>
      </w:r>
      <w:r w:rsidRPr="00EF6733">
        <w:rPr>
          <w:sz w:val="24"/>
          <w:szCs w:val="24"/>
        </w:rPr>
        <w:t>Twitter</w:t>
      </w:r>
      <w:r w:rsidRPr="00EF6733">
        <w:rPr>
          <w:sz w:val="24"/>
          <w:szCs w:val="24"/>
          <w:lang w:val="el-GR"/>
        </w:rPr>
        <w:t xml:space="preserve"> καταταγμένα σε φθίνουσα σειρά. Βλέπουμε πως τα δεδομένα ακολουθούν την κατανομή δυνάμεων.</w:t>
      </w:r>
    </w:p>
    <w:p w14:paraId="350A070D" w14:textId="77777777" w:rsidR="00483F33" w:rsidRDefault="00483F33" w:rsidP="00EF6733">
      <w:pPr>
        <w:keepNext/>
        <w:spacing w:after="0" w:line="240" w:lineRule="auto"/>
        <w:jc w:val="center"/>
      </w:pPr>
      <w:r w:rsidRPr="00483F33">
        <w:rPr>
          <w:noProof/>
        </w:rPr>
        <w:drawing>
          <wp:inline distT="0" distB="0" distL="0" distR="0" wp14:anchorId="5FE25F14" wp14:editId="1644E7CF">
            <wp:extent cx="5943600" cy="2926080"/>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8144" cy="2928317"/>
                    </a:xfrm>
                    <a:prstGeom prst="rect">
                      <a:avLst/>
                    </a:prstGeom>
                    <a:noFill/>
                    <a:ln>
                      <a:noFill/>
                    </a:ln>
                  </pic:spPr>
                </pic:pic>
              </a:graphicData>
            </a:graphic>
          </wp:inline>
        </w:drawing>
      </w:r>
    </w:p>
    <w:p w14:paraId="0A6661BA" w14:textId="1CAC4C6F" w:rsidR="00483F33" w:rsidRPr="00483F33" w:rsidRDefault="00483F33" w:rsidP="00EF6733">
      <w:pPr>
        <w:pStyle w:val="Caption"/>
        <w:jc w:val="center"/>
        <w:rPr>
          <w:rFonts w:ascii="Times New Roman" w:eastAsia="Times New Roman" w:hAnsi="Times New Roman" w:cs="Times New Roman"/>
          <w:b/>
          <w:bCs/>
          <w:color w:val="auto"/>
          <w:sz w:val="24"/>
          <w:szCs w:val="24"/>
          <w:lang w:val="el-GR"/>
        </w:rPr>
      </w:pPr>
      <w:bookmarkStart w:id="3916" w:name="_Ref78474142"/>
      <w:bookmarkStart w:id="3917" w:name="_Toc78469377"/>
      <w:bookmarkStart w:id="3918" w:name="_Toc78589263"/>
      <w:bookmarkStart w:id="3919" w:name="_Toc78604353"/>
      <w:r w:rsidRPr="00483F33">
        <w:rPr>
          <w:b/>
          <w:bCs/>
          <w:color w:val="auto"/>
          <w:sz w:val="24"/>
          <w:szCs w:val="24"/>
          <w:lang w:val="el-GR"/>
        </w:rPr>
        <w:t xml:space="preserve">Εικόνα </w:t>
      </w:r>
      <w:r w:rsidRPr="00483F33">
        <w:rPr>
          <w:b/>
          <w:bCs/>
          <w:color w:val="auto"/>
          <w:sz w:val="24"/>
          <w:szCs w:val="24"/>
        </w:rPr>
        <w:fldChar w:fldCharType="begin"/>
      </w:r>
      <w:r w:rsidRPr="00483F33">
        <w:rPr>
          <w:b/>
          <w:bCs/>
          <w:color w:val="auto"/>
          <w:sz w:val="24"/>
          <w:szCs w:val="24"/>
          <w:lang w:val="el-GR"/>
        </w:rPr>
        <w:instrText xml:space="preserve"> </w:instrText>
      </w:r>
      <w:r w:rsidRPr="00483F33">
        <w:rPr>
          <w:b/>
          <w:bCs/>
          <w:color w:val="auto"/>
          <w:sz w:val="24"/>
          <w:szCs w:val="24"/>
        </w:rPr>
        <w:instrText>SEQ</w:instrText>
      </w:r>
      <w:r w:rsidRPr="00483F33">
        <w:rPr>
          <w:b/>
          <w:bCs/>
          <w:color w:val="auto"/>
          <w:sz w:val="24"/>
          <w:szCs w:val="24"/>
          <w:lang w:val="el-GR"/>
        </w:rPr>
        <w:instrText xml:space="preserve"> Εικόνα \* </w:instrText>
      </w:r>
      <w:r w:rsidRPr="00483F33">
        <w:rPr>
          <w:b/>
          <w:bCs/>
          <w:color w:val="auto"/>
          <w:sz w:val="24"/>
          <w:szCs w:val="24"/>
        </w:rPr>
        <w:instrText>ARABIC</w:instrText>
      </w:r>
      <w:r w:rsidRPr="00483F33">
        <w:rPr>
          <w:b/>
          <w:bCs/>
          <w:color w:val="auto"/>
          <w:sz w:val="24"/>
          <w:szCs w:val="24"/>
          <w:lang w:val="el-GR"/>
        </w:rPr>
        <w:instrText xml:space="preserve"> </w:instrText>
      </w:r>
      <w:r w:rsidRPr="00483F33">
        <w:rPr>
          <w:b/>
          <w:bCs/>
          <w:color w:val="auto"/>
          <w:sz w:val="24"/>
          <w:szCs w:val="24"/>
        </w:rPr>
        <w:fldChar w:fldCharType="separate"/>
      </w:r>
      <w:r w:rsidR="00582156" w:rsidRPr="00582156">
        <w:rPr>
          <w:b/>
          <w:bCs/>
          <w:noProof/>
          <w:color w:val="auto"/>
          <w:sz w:val="24"/>
          <w:szCs w:val="24"/>
          <w:lang w:val="el-GR"/>
        </w:rPr>
        <w:t>106</w:t>
      </w:r>
      <w:r w:rsidRPr="00483F33">
        <w:rPr>
          <w:b/>
          <w:bCs/>
          <w:color w:val="auto"/>
          <w:sz w:val="24"/>
          <w:szCs w:val="24"/>
        </w:rPr>
        <w:fldChar w:fldCharType="end"/>
      </w:r>
      <w:bookmarkEnd w:id="3916"/>
      <w:r w:rsidRPr="00483F33">
        <w:rPr>
          <w:b/>
          <w:bCs/>
          <w:color w:val="auto"/>
          <w:sz w:val="24"/>
          <w:szCs w:val="24"/>
          <w:lang w:val="el-GR"/>
        </w:rPr>
        <w:t xml:space="preserve">: </w:t>
      </w:r>
      <w:r w:rsidRPr="00483F33">
        <w:rPr>
          <w:b/>
          <w:bCs/>
          <w:color w:val="auto"/>
          <w:sz w:val="24"/>
          <w:szCs w:val="24"/>
        </w:rPr>
        <w:t>OSN</w:t>
      </w:r>
      <w:r w:rsidRPr="00483F33">
        <w:rPr>
          <w:b/>
          <w:bCs/>
          <w:color w:val="auto"/>
          <w:sz w:val="24"/>
          <w:szCs w:val="24"/>
          <w:lang w:val="el-GR"/>
        </w:rPr>
        <w:t xml:space="preserve"> </w:t>
      </w:r>
      <w:r w:rsidRPr="00483F33">
        <w:rPr>
          <w:b/>
          <w:bCs/>
          <w:color w:val="auto"/>
          <w:sz w:val="24"/>
          <w:szCs w:val="24"/>
        </w:rPr>
        <w:t>Activity</w:t>
      </w:r>
      <w:r w:rsidRPr="00483F33">
        <w:rPr>
          <w:b/>
          <w:bCs/>
          <w:color w:val="auto"/>
          <w:sz w:val="24"/>
          <w:szCs w:val="24"/>
          <w:lang w:val="el-GR"/>
        </w:rPr>
        <w:t xml:space="preserve"> -</w:t>
      </w:r>
      <w:r w:rsidRPr="00483F33">
        <w:rPr>
          <w:b/>
          <w:bCs/>
          <w:color w:val="auto"/>
          <w:sz w:val="24"/>
          <w:szCs w:val="24"/>
        </w:rPr>
        <w:t>Twitter</w:t>
      </w:r>
      <w:bookmarkEnd w:id="3917"/>
      <w:bookmarkEnd w:id="3918"/>
      <w:bookmarkEnd w:id="3919"/>
    </w:p>
    <w:p w14:paraId="16FC4107" w14:textId="34166625" w:rsidR="00A13C96" w:rsidRPr="00EF6733" w:rsidRDefault="001A6FDA" w:rsidP="00A13C96">
      <w:pPr>
        <w:rPr>
          <w:sz w:val="24"/>
          <w:szCs w:val="24"/>
          <w:lang w:val="el-GR"/>
        </w:rPr>
      </w:pPr>
      <w:r w:rsidRPr="00EF6733">
        <w:rPr>
          <w:sz w:val="24"/>
          <w:szCs w:val="24"/>
          <w:lang w:val="el-GR"/>
        </w:rPr>
        <w:t xml:space="preserve">Το ίδιο πείραμα πραγματοποιήθηκε και για την περίπτωση του </w:t>
      </w:r>
      <w:r w:rsidRPr="00EF6733">
        <w:rPr>
          <w:sz w:val="24"/>
          <w:szCs w:val="24"/>
        </w:rPr>
        <w:t>Facebook</w:t>
      </w:r>
      <w:r w:rsidRPr="00EF6733">
        <w:rPr>
          <w:sz w:val="24"/>
          <w:szCs w:val="24"/>
          <w:lang w:val="el-GR"/>
        </w:rPr>
        <w:t xml:space="preserve"> (</w:t>
      </w:r>
      <w:r w:rsidR="00B4507C" w:rsidRPr="00EF6733">
        <w:rPr>
          <w:sz w:val="24"/>
          <w:szCs w:val="24"/>
          <w:lang w:val="el-GR"/>
        </w:rPr>
        <w:fldChar w:fldCharType="begin"/>
      </w:r>
      <w:r w:rsidR="00B4507C" w:rsidRPr="00EF6733">
        <w:rPr>
          <w:sz w:val="24"/>
          <w:szCs w:val="24"/>
          <w:lang w:val="el-GR"/>
        </w:rPr>
        <w:instrText xml:space="preserve"> REF _Ref78474152 \h </w:instrText>
      </w:r>
      <w:r w:rsidR="00EF6733">
        <w:rPr>
          <w:sz w:val="24"/>
          <w:szCs w:val="24"/>
          <w:lang w:val="el-GR"/>
        </w:rPr>
        <w:instrText xml:space="preserve"> \* MERGEFORMAT </w:instrText>
      </w:r>
      <w:r w:rsidR="00B4507C" w:rsidRPr="00EF6733">
        <w:rPr>
          <w:sz w:val="24"/>
          <w:szCs w:val="24"/>
          <w:lang w:val="el-GR"/>
        </w:rPr>
      </w:r>
      <w:r w:rsidR="00B4507C" w:rsidRPr="00EF6733">
        <w:rPr>
          <w:sz w:val="24"/>
          <w:szCs w:val="24"/>
          <w:lang w:val="el-GR"/>
        </w:rPr>
        <w:fldChar w:fldCharType="separate"/>
      </w:r>
      <w:r w:rsidR="00B4507C" w:rsidRPr="00EF6733">
        <w:rPr>
          <w:b/>
          <w:bCs/>
          <w:sz w:val="24"/>
          <w:szCs w:val="24"/>
          <w:lang w:val="el-GR"/>
        </w:rPr>
        <w:t xml:space="preserve">Εικόνα </w:t>
      </w:r>
      <w:r w:rsidR="00B4507C" w:rsidRPr="00EF6733">
        <w:rPr>
          <w:b/>
          <w:bCs/>
          <w:noProof/>
          <w:sz w:val="24"/>
          <w:szCs w:val="24"/>
          <w:lang w:val="el-GR"/>
        </w:rPr>
        <w:t>107</w:t>
      </w:r>
      <w:r w:rsidR="00B4507C" w:rsidRPr="00EF6733">
        <w:rPr>
          <w:sz w:val="24"/>
          <w:szCs w:val="24"/>
          <w:lang w:val="el-GR"/>
        </w:rPr>
        <w:fldChar w:fldCharType="end"/>
      </w:r>
      <w:r w:rsidRPr="00EF6733">
        <w:rPr>
          <w:sz w:val="24"/>
          <w:szCs w:val="24"/>
          <w:lang w:val="el-GR"/>
        </w:rPr>
        <w:t>). Και σε αυτό το διάγραμμα, τα δεδομένα ακολουθούν την κατανομή δυνάμεων.</w:t>
      </w:r>
    </w:p>
    <w:p w14:paraId="1D8EB411" w14:textId="77777777" w:rsidR="00483F33" w:rsidRPr="001A6FDA" w:rsidRDefault="00483F33" w:rsidP="00A13C96">
      <w:pPr>
        <w:rPr>
          <w:lang w:val="el-GR"/>
        </w:rPr>
      </w:pPr>
    </w:p>
    <w:p w14:paraId="35D060F0" w14:textId="77777777" w:rsidR="00483F33" w:rsidRDefault="00483F33" w:rsidP="00EF6733">
      <w:pPr>
        <w:keepNext/>
        <w:spacing w:after="0" w:line="240" w:lineRule="auto"/>
        <w:jc w:val="center"/>
      </w:pPr>
      <w:r w:rsidRPr="00483F33">
        <w:rPr>
          <w:noProof/>
        </w:rPr>
        <w:lastRenderedPageBreak/>
        <w:drawing>
          <wp:inline distT="0" distB="0" distL="0" distR="0" wp14:anchorId="16AA28B3" wp14:editId="032DE1D6">
            <wp:extent cx="5943600" cy="2894275"/>
            <wp:effectExtent l="0" t="0" r="0" b="0"/>
            <wp:docPr id="149" name="Picture 1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char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7418" cy="2896134"/>
                    </a:xfrm>
                    <a:prstGeom prst="rect">
                      <a:avLst/>
                    </a:prstGeom>
                    <a:noFill/>
                    <a:ln>
                      <a:noFill/>
                    </a:ln>
                  </pic:spPr>
                </pic:pic>
              </a:graphicData>
            </a:graphic>
          </wp:inline>
        </w:drawing>
      </w:r>
    </w:p>
    <w:p w14:paraId="18E80E0E" w14:textId="36571124" w:rsidR="00483F33" w:rsidRPr="00483F33" w:rsidRDefault="00483F33" w:rsidP="00EF6733">
      <w:pPr>
        <w:pStyle w:val="Caption"/>
        <w:jc w:val="center"/>
        <w:rPr>
          <w:rFonts w:ascii="Times New Roman" w:eastAsia="Times New Roman" w:hAnsi="Times New Roman" w:cs="Times New Roman"/>
          <w:b/>
          <w:bCs/>
          <w:color w:val="auto"/>
          <w:sz w:val="24"/>
          <w:szCs w:val="24"/>
          <w:lang w:val="el-GR"/>
        </w:rPr>
      </w:pPr>
      <w:bookmarkStart w:id="3920" w:name="_Ref78474152"/>
      <w:bookmarkStart w:id="3921" w:name="_Toc78469378"/>
      <w:bookmarkStart w:id="3922" w:name="_Toc78589264"/>
      <w:bookmarkStart w:id="3923" w:name="_Toc78604354"/>
      <w:r w:rsidRPr="00483F33">
        <w:rPr>
          <w:b/>
          <w:bCs/>
          <w:color w:val="auto"/>
          <w:sz w:val="24"/>
          <w:szCs w:val="24"/>
          <w:lang w:val="el-GR"/>
        </w:rPr>
        <w:t xml:space="preserve">Εικόνα </w:t>
      </w:r>
      <w:r w:rsidRPr="00483F33">
        <w:rPr>
          <w:b/>
          <w:bCs/>
          <w:color w:val="auto"/>
          <w:sz w:val="24"/>
          <w:szCs w:val="24"/>
        </w:rPr>
        <w:fldChar w:fldCharType="begin"/>
      </w:r>
      <w:r w:rsidRPr="00483F33">
        <w:rPr>
          <w:b/>
          <w:bCs/>
          <w:color w:val="auto"/>
          <w:sz w:val="24"/>
          <w:szCs w:val="24"/>
          <w:lang w:val="el-GR"/>
        </w:rPr>
        <w:instrText xml:space="preserve"> </w:instrText>
      </w:r>
      <w:r w:rsidRPr="00483F33">
        <w:rPr>
          <w:b/>
          <w:bCs/>
          <w:color w:val="auto"/>
          <w:sz w:val="24"/>
          <w:szCs w:val="24"/>
        </w:rPr>
        <w:instrText>SEQ</w:instrText>
      </w:r>
      <w:r w:rsidRPr="00483F33">
        <w:rPr>
          <w:b/>
          <w:bCs/>
          <w:color w:val="auto"/>
          <w:sz w:val="24"/>
          <w:szCs w:val="24"/>
          <w:lang w:val="el-GR"/>
        </w:rPr>
        <w:instrText xml:space="preserve"> Εικόνα \* </w:instrText>
      </w:r>
      <w:r w:rsidRPr="00483F33">
        <w:rPr>
          <w:b/>
          <w:bCs/>
          <w:color w:val="auto"/>
          <w:sz w:val="24"/>
          <w:szCs w:val="24"/>
        </w:rPr>
        <w:instrText>ARABIC</w:instrText>
      </w:r>
      <w:r w:rsidRPr="00483F33">
        <w:rPr>
          <w:b/>
          <w:bCs/>
          <w:color w:val="auto"/>
          <w:sz w:val="24"/>
          <w:szCs w:val="24"/>
          <w:lang w:val="el-GR"/>
        </w:rPr>
        <w:instrText xml:space="preserve"> </w:instrText>
      </w:r>
      <w:r w:rsidRPr="00483F33">
        <w:rPr>
          <w:b/>
          <w:bCs/>
          <w:color w:val="auto"/>
          <w:sz w:val="24"/>
          <w:szCs w:val="24"/>
        </w:rPr>
        <w:fldChar w:fldCharType="separate"/>
      </w:r>
      <w:r w:rsidR="00582156" w:rsidRPr="00582156">
        <w:rPr>
          <w:b/>
          <w:bCs/>
          <w:noProof/>
          <w:color w:val="auto"/>
          <w:sz w:val="24"/>
          <w:szCs w:val="24"/>
          <w:lang w:val="el-GR"/>
        </w:rPr>
        <w:t>107</w:t>
      </w:r>
      <w:r w:rsidRPr="00483F33">
        <w:rPr>
          <w:b/>
          <w:bCs/>
          <w:color w:val="auto"/>
          <w:sz w:val="24"/>
          <w:szCs w:val="24"/>
        </w:rPr>
        <w:fldChar w:fldCharType="end"/>
      </w:r>
      <w:bookmarkEnd w:id="3920"/>
      <w:r w:rsidRPr="00483F33">
        <w:rPr>
          <w:b/>
          <w:bCs/>
          <w:color w:val="auto"/>
          <w:sz w:val="24"/>
          <w:szCs w:val="24"/>
          <w:lang w:val="el-GR"/>
        </w:rPr>
        <w:t xml:space="preserve">: </w:t>
      </w:r>
      <w:r w:rsidRPr="00483F33">
        <w:rPr>
          <w:b/>
          <w:bCs/>
          <w:color w:val="auto"/>
          <w:sz w:val="24"/>
          <w:szCs w:val="24"/>
        </w:rPr>
        <w:t>OSN</w:t>
      </w:r>
      <w:r w:rsidRPr="00483F33">
        <w:rPr>
          <w:b/>
          <w:bCs/>
          <w:color w:val="auto"/>
          <w:sz w:val="24"/>
          <w:szCs w:val="24"/>
          <w:lang w:val="el-GR"/>
        </w:rPr>
        <w:t xml:space="preserve"> </w:t>
      </w:r>
      <w:r w:rsidRPr="00483F33">
        <w:rPr>
          <w:b/>
          <w:bCs/>
          <w:color w:val="auto"/>
          <w:sz w:val="24"/>
          <w:szCs w:val="24"/>
        </w:rPr>
        <w:t>Activity</w:t>
      </w:r>
      <w:r w:rsidRPr="00483F33">
        <w:rPr>
          <w:b/>
          <w:bCs/>
          <w:color w:val="auto"/>
          <w:sz w:val="24"/>
          <w:szCs w:val="24"/>
          <w:lang w:val="el-GR"/>
        </w:rPr>
        <w:t xml:space="preserve"> - </w:t>
      </w:r>
      <w:r w:rsidRPr="00483F33">
        <w:rPr>
          <w:b/>
          <w:bCs/>
          <w:color w:val="auto"/>
          <w:sz w:val="24"/>
          <w:szCs w:val="24"/>
        </w:rPr>
        <w:t>Facebook</w:t>
      </w:r>
      <w:bookmarkEnd w:id="3921"/>
      <w:bookmarkEnd w:id="3922"/>
      <w:bookmarkEnd w:id="3923"/>
    </w:p>
    <w:p w14:paraId="23EF11FE" w14:textId="1F1A00F3" w:rsidR="00483F33" w:rsidRPr="0037022E" w:rsidRDefault="00C41963" w:rsidP="00793E16">
      <w:pPr>
        <w:keepNext/>
        <w:rPr>
          <w:noProof/>
          <w:sz w:val="24"/>
          <w:szCs w:val="24"/>
          <w:lang w:val="el-GR"/>
        </w:rPr>
      </w:pPr>
      <w:r w:rsidRPr="00EF6733">
        <w:rPr>
          <w:sz w:val="24"/>
          <w:szCs w:val="24"/>
          <w:lang w:val="el-GR"/>
        </w:rPr>
        <w:lastRenderedPageBreak/>
        <w:t xml:space="preserve">Στο τελευταίο πείραμα κατατάξαμε τους χρήστες με βάση τα </w:t>
      </w:r>
      <w:r w:rsidRPr="00EF6733">
        <w:rPr>
          <w:sz w:val="24"/>
          <w:szCs w:val="24"/>
        </w:rPr>
        <w:t>OSN</w:t>
      </w:r>
      <w:r w:rsidRPr="00EF6733">
        <w:rPr>
          <w:sz w:val="24"/>
          <w:szCs w:val="24"/>
          <w:lang w:val="el-GR"/>
        </w:rPr>
        <w:t xml:space="preserve"> </w:t>
      </w:r>
      <w:r w:rsidRPr="00EF6733">
        <w:rPr>
          <w:sz w:val="24"/>
          <w:szCs w:val="24"/>
        </w:rPr>
        <w:t>activities</w:t>
      </w:r>
      <w:r w:rsidRPr="00EF6733">
        <w:rPr>
          <w:sz w:val="24"/>
          <w:szCs w:val="24"/>
          <w:lang w:val="el-GR"/>
        </w:rPr>
        <w:t xml:space="preserve"> τους και υπολογίσαμε τις διαφορές στις θέσεις κάθε χρήστη και τους μέσους όρους των διαφορών για κάθε διαφορετική ομάδα.</w:t>
      </w:r>
      <w:r w:rsidR="003C041E" w:rsidRPr="00EF6733">
        <w:rPr>
          <w:sz w:val="24"/>
          <w:szCs w:val="24"/>
          <w:lang w:val="el-GR"/>
        </w:rPr>
        <w:t xml:space="preserve"> </w:t>
      </w:r>
      <w:r w:rsidR="00793E16" w:rsidRPr="00EF6733">
        <w:rPr>
          <w:sz w:val="24"/>
          <w:szCs w:val="24"/>
          <w:lang w:val="el-GR"/>
        </w:rPr>
        <w:t xml:space="preserve">Όπως φαίνεται στην </w:t>
      </w:r>
      <w:r w:rsidR="00B4507C" w:rsidRPr="00EF6733">
        <w:rPr>
          <w:sz w:val="24"/>
          <w:szCs w:val="24"/>
        </w:rPr>
        <w:fldChar w:fldCharType="begin"/>
      </w:r>
      <w:r w:rsidR="00B4507C" w:rsidRPr="00EF6733">
        <w:rPr>
          <w:sz w:val="24"/>
          <w:szCs w:val="24"/>
          <w:lang w:val="el-GR"/>
        </w:rPr>
        <w:instrText xml:space="preserve"> REF _Ref78474161 \h </w:instrText>
      </w:r>
      <w:r w:rsidR="00EF6733" w:rsidRPr="00EF6733">
        <w:rPr>
          <w:sz w:val="24"/>
          <w:szCs w:val="24"/>
          <w:lang w:val="el-GR"/>
        </w:rPr>
        <w:instrText xml:space="preserve"> \* </w:instrText>
      </w:r>
      <w:r w:rsidR="00EF6733">
        <w:rPr>
          <w:sz w:val="24"/>
          <w:szCs w:val="24"/>
        </w:rPr>
        <w:instrText>MERGEFORMAT</w:instrText>
      </w:r>
      <w:r w:rsidR="00EF6733" w:rsidRPr="00EF6733">
        <w:rPr>
          <w:sz w:val="24"/>
          <w:szCs w:val="24"/>
          <w:lang w:val="el-GR"/>
        </w:rPr>
        <w:instrText xml:space="preserve"> </w:instrText>
      </w:r>
      <w:r w:rsidR="00B4507C" w:rsidRPr="00EF6733">
        <w:rPr>
          <w:sz w:val="24"/>
          <w:szCs w:val="24"/>
        </w:rPr>
      </w:r>
      <w:r w:rsidR="00B4507C" w:rsidRPr="00EF6733">
        <w:rPr>
          <w:sz w:val="24"/>
          <w:szCs w:val="24"/>
        </w:rPr>
        <w:fldChar w:fldCharType="separate"/>
      </w:r>
      <w:r w:rsidR="00B4507C" w:rsidRPr="00EF6733">
        <w:rPr>
          <w:b/>
          <w:bCs/>
          <w:sz w:val="24"/>
          <w:szCs w:val="24"/>
          <w:lang w:val="el-GR"/>
        </w:rPr>
        <w:t xml:space="preserve">Εικόνα </w:t>
      </w:r>
      <w:r w:rsidR="00B4507C" w:rsidRPr="00EF6733">
        <w:rPr>
          <w:b/>
          <w:bCs/>
          <w:noProof/>
          <w:sz w:val="24"/>
          <w:szCs w:val="24"/>
          <w:lang w:val="el-GR"/>
        </w:rPr>
        <w:t>108</w:t>
      </w:r>
      <w:r w:rsidR="00B4507C" w:rsidRPr="00EF6733">
        <w:rPr>
          <w:sz w:val="24"/>
          <w:szCs w:val="24"/>
        </w:rPr>
        <w:fldChar w:fldCharType="end"/>
      </w:r>
      <w:r w:rsidR="00793E16" w:rsidRPr="00EF6733">
        <w:rPr>
          <w:sz w:val="24"/>
          <w:szCs w:val="24"/>
          <w:lang w:val="el-GR"/>
        </w:rPr>
        <w:t xml:space="preserve">, οι χρήστες με </w:t>
      </w:r>
      <w:ins w:id="3924" w:author="GEORGILAS STYLIANOS" w:date="2021-08-08T14:40:00Z">
        <w:r w:rsidR="00CC2F0F">
          <w:rPr>
            <w:sz w:val="24"/>
            <w:szCs w:val="24"/>
          </w:rPr>
          <w:t>Y</w:t>
        </w:r>
      </w:ins>
      <w:del w:id="3925" w:author="GEORGILAS STYLIANOS" w:date="2021-08-08T14:40:00Z">
        <w:r w:rsidR="00793E16" w:rsidRPr="00EF6733" w:rsidDel="00CC2F0F">
          <w:rPr>
            <w:sz w:val="24"/>
            <w:szCs w:val="24"/>
            <w:lang w:val="el-GR"/>
          </w:rPr>
          <w:delText>υ</w:delText>
        </w:r>
      </w:del>
      <w:r w:rsidR="00793E16" w:rsidRPr="00EF6733">
        <w:rPr>
          <w:sz w:val="24"/>
          <w:szCs w:val="24"/>
          <w:lang w:val="el-GR"/>
        </w:rPr>
        <w:t xml:space="preserve">ψηλή </w:t>
      </w:r>
      <w:del w:id="3926" w:author="GEORGILAS STYLIANOS" w:date="2021-08-08T14:40:00Z">
        <w:r w:rsidR="00793E16" w:rsidRPr="00EF6733" w:rsidDel="00CC2F0F">
          <w:rPr>
            <w:sz w:val="24"/>
            <w:szCs w:val="24"/>
            <w:lang w:val="el-GR"/>
          </w:rPr>
          <w:delText xml:space="preserve">επιρροή </w:delText>
        </w:r>
      </w:del>
      <w:ins w:id="3927" w:author="GEORGILAS STYLIANOS" w:date="2021-08-08T14:40:00Z">
        <w:r w:rsidR="00CC2F0F">
          <w:rPr>
            <w:sz w:val="24"/>
            <w:szCs w:val="24"/>
            <w:lang w:val="el-GR"/>
          </w:rPr>
          <w:t>ΚΕ</w:t>
        </w:r>
        <w:r w:rsidR="00CC2F0F" w:rsidRPr="00EF6733">
          <w:rPr>
            <w:sz w:val="24"/>
            <w:szCs w:val="24"/>
            <w:lang w:val="el-GR"/>
          </w:rPr>
          <w:t xml:space="preserve"> </w:t>
        </w:r>
      </w:ins>
      <w:r w:rsidR="00793E16" w:rsidRPr="00EF6733">
        <w:rPr>
          <w:sz w:val="24"/>
          <w:szCs w:val="24"/>
          <w:lang w:val="el-GR"/>
        </w:rPr>
        <w:t xml:space="preserve">παρουσιάζουν </w:t>
      </w:r>
      <w:commentRangeStart w:id="3928"/>
      <w:commentRangeStart w:id="3929"/>
      <w:r w:rsidR="00793E16" w:rsidRPr="00EF6733">
        <w:rPr>
          <w:sz w:val="24"/>
          <w:szCs w:val="24"/>
          <w:lang w:val="el-GR"/>
        </w:rPr>
        <w:t xml:space="preserve">μεγαλύτερη συνέπεια </w:t>
      </w:r>
      <w:commentRangeEnd w:id="3928"/>
      <w:r w:rsidR="00E00FA7">
        <w:rPr>
          <w:rStyle w:val="CommentReference"/>
        </w:rPr>
        <w:commentReference w:id="3928"/>
      </w:r>
      <w:commentRangeEnd w:id="3929"/>
      <w:r w:rsidR="0037022E">
        <w:rPr>
          <w:rStyle w:val="CommentReference"/>
        </w:rPr>
        <w:commentReference w:id="3929"/>
      </w:r>
      <w:r w:rsidR="00793E16" w:rsidRPr="00EF6733">
        <w:rPr>
          <w:sz w:val="24"/>
          <w:szCs w:val="24"/>
          <w:lang w:val="el-GR"/>
        </w:rPr>
        <w:t xml:space="preserve">στην δραστηριότητά τους μεταξύ των </w:t>
      </w:r>
      <w:del w:id="3930" w:author="Razis" w:date="2021-08-01T14:15:00Z">
        <w:r w:rsidR="00793E16" w:rsidRPr="00EF6733" w:rsidDel="00E00FA7">
          <w:rPr>
            <w:sz w:val="24"/>
            <w:szCs w:val="24"/>
            <w:lang w:val="el-GR"/>
          </w:rPr>
          <w:delText xml:space="preserve">2 </w:delText>
        </w:r>
      </w:del>
      <w:ins w:id="3931" w:author="Razis" w:date="2021-08-01T14:15:00Z">
        <w:r w:rsidR="00E00FA7">
          <w:rPr>
            <w:sz w:val="24"/>
            <w:szCs w:val="24"/>
            <w:lang w:val="el-GR"/>
          </w:rPr>
          <w:t>δύο</w:t>
        </w:r>
        <w:r w:rsidR="00E00FA7" w:rsidRPr="00EF6733">
          <w:rPr>
            <w:sz w:val="24"/>
            <w:szCs w:val="24"/>
            <w:lang w:val="el-GR"/>
          </w:rPr>
          <w:t xml:space="preserve"> </w:t>
        </w:r>
      </w:ins>
      <w:del w:id="3932" w:author="GEORGILAS STYLIANOS" w:date="2021-08-07T14:19:00Z">
        <w:r w:rsidR="005B7B70" w:rsidRPr="002309C0" w:rsidDel="0092709A">
          <w:rPr>
            <w:sz w:val="24"/>
            <w:szCs w:val="24"/>
            <w:lang w:val="el-GR"/>
          </w:rPr>
          <w:delText>Κ</w:delText>
        </w:r>
        <w:r w:rsidR="005B7B70" w:rsidDel="0092709A">
          <w:rPr>
            <w:sz w:val="24"/>
            <w:szCs w:val="24"/>
            <w:lang w:val="el-GR"/>
          </w:rPr>
          <w:delText>.</w:delText>
        </w:r>
        <w:r w:rsidR="005B7B70" w:rsidRPr="002309C0" w:rsidDel="0092709A">
          <w:rPr>
            <w:sz w:val="24"/>
            <w:szCs w:val="24"/>
            <w:lang w:val="el-GR"/>
          </w:rPr>
          <w:delText>Δ.</w:delText>
        </w:r>
      </w:del>
      <w:ins w:id="3933" w:author="GEORGILAS STYLIANOS" w:date="2021-08-07T14:19:00Z">
        <w:r w:rsidR="0092709A">
          <w:rPr>
            <w:sz w:val="24"/>
            <w:szCs w:val="24"/>
            <w:lang w:val="el-GR"/>
          </w:rPr>
          <w:t>ΚΔ</w:t>
        </w:r>
      </w:ins>
      <w:r w:rsidR="00793E16" w:rsidRPr="00EF6733">
        <w:rPr>
          <w:sz w:val="24"/>
          <w:szCs w:val="24"/>
          <w:lang w:val="el-GR"/>
        </w:rPr>
        <w:t xml:space="preserve"> Αντίθετα, την </w:t>
      </w:r>
      <w:commentRangeStart w:id="3934"/>
      <w:commentRangeStart w:id="3935"/>
      <w:r w:rsidR="00793E16" w:rsidRPr="00EF6733">
        <w:rPr>
          <w:sz w:val="24"/>
          <w:szCs w:val="24"/>
          <w:lang w:val="el-GR"/>
        </w:rPr>
        <w:t xml:space="preserve">μεγαλύτερη απόκλιση </w:t>
      </w:r>
      <w:commentRangeEnd w:id="3934"/>
      <w:r w:rsidR="00E00FA7">
        <w:rPr>
          <w:rStyle w:val="CommentReference"/>
        </w:rPr>
        <w:commentReference w:id="3934"/>
      </w:r>
      <w:commentRangeEnd w:id="3935"/>
      <w:r w:rsidR="0037022E">
        <w:rPr>
          <w:rStyle w:val="CommentReference"/>
        </w:rPr>
        <w:commentReference w:id="3935"/>
      </w:r>
      <w:r w:rsidR="00793E16" w:rsidRPr="00EF6733">
        <w:rPr>
          <w:sz w:val="24"/>
          <w:szCs w:val="24"/>
          <w:lang w:val="el-GR"/>
        </w:rPr>
        <w:t xml:space="preserve">στις δύο κατατάξεις παρουσιάζει η ομάδα χρηστών με </w:t>
      </w:r>
      <w:del w:id="3936" w:author="GEORGILAS STYLIANOS" w:date="2021-08-08T14:40:00Z">
        <w:r w:rsidR="00793E16" w:rsidRPr="00EF6733" w:rsidDel="00CC2F0F">
          <w:rPr>
            <w:sz w:val="24"/>
            <w:szCs w:val="24"/>
            <w:lang w:val="el-GR"/>
          </w:rPr>
          <w:delText xml:space="preserve">πολύ </w:delText>
        </w:r>
      </w:del>
      <w:ins w:id="3937" w:author="GEORGILAS STYLIANOS" w:date="2021-08-08T14:40:00Z">
        <w:r w:rsidR="00CC2F0F">
          <w:rPr>
            <w:sz w:val="24"/>
            <w:szCs w:val="24"/>
            <w:lang w:val="el-GR"/>
          </w:rPr>
          <w:t>Π</w:t>
        </w:r>
        <w:r w:rsidR="00CC2F0F" w:rsidRPr="00EF6733">
          <w:rPr>
            <w:sz w:val="24"/>
            <w:szCs w:val="24"/>
            <w:lang w:val="el-GR"/>
          </w:rPr>
          <w:t xml:space="preserve">ολύ </w:t>
        </w:r>
      </w:ins>
      <w:del w:id="3938" w:author="GEORGILAS STYLIANOS" w:date="2021-08-08T14:40:00Z">
        <w:r w:rsidR="00793E16" w:rsidRPr="00EF6733" w:rsidDel="00CC2F0F">
          <w:rPr>
            <w:sz w:val="24"/>
            <w:szCs w:val="24"/>
            <w:lang w:val="el-GR"/>
          </w:rPr>
          <w:delText xml:space="preserve">υψηλή </w:delText>
        </w:r>
      </w:del>
      <w:ins w:id="3939" w:author="GEORGILAS STYLIANOS" w:date="2021-08-08T14:40:00Z">
        <w:r w:rsidR="00CC2F0F">
          <w:rPr>
            <w:sz w:val="24"/>
            <w:szCs w:val="24"/>
            <w:lang w:val="el-GR"/>
          </w:rPr>
          <w:t>Υ</w:t>
        </w:r>
        <w:r w:rsidR="00CC2F0F" w:rsidRPr="00EF6733">
          <w:rPr>
            <w:sz w:val="24"/>
            <w:szCs w:val="24"/>
            <w:lang w:val="el-GR"/>
          </w:rPr>
          <w:t xml:space="preserve">ψηλή </w:t>
        </w:r>
      </w:ins>
      <w:del w:id="3940" w:author="GEORGILAS STYLIANOS" w:date="2021-08-08T14:40:00Z">
        <w:r w:rsidR="00793E16" w:rsidRPr="00EF6733" w:rsidDel="00CC2F0F">
          <w:rPr>
            <w:sz w:val="24"/>
            <w:szCs w:val="24"/>
            <w:lang w:val="el-GR"/>
          </w:rPr>
          <w:delText>επιρροή.</w:delText>
        </w:r>
        <w:r w:rsidR="00793E16" w:rsidRPr="00EF6733" w:rsidDel="00CC2F0F">
          <w:rPr>
            <w:noProof/>
            <w:sz w:val="24"/>
            <w:szCs w:val="24"/>
            <w:lang w:val="el-GR"/>
          </w:rPr>
          <w:delText xml:space="preserve"> </w:delText>
        </w:r>
      </w:del>
      <w:ins w:id="3941" w:author="GEORGILAS STYLIANOS" w:date="2021-08-08T14:40:00Z">
        <w:r w:rsidR="00CC2F0F">
          <w:rPr>
            <w:sz w:val="24"/>
            <w:szCs w:val="24"/>
            <w:lang w:val="el-GR"/>
          </w:rPr>
          <w:t>ΚΕ.</w:t>
        </w:r>
      </w:ins>
      <w:ins w:id="3942" w:author="GEORGILAS STYLIANOS" w:date="2021-08-08T14:43:00Z">
        <w:r w:rsidR="00CC2F0F" w:rsidRPr="00CC2F0F">
          <w:rPr>
            <w:sz w:val="24"/>
            <w:szCs w:val="24"/>
            <w:lang w:val="el-GR"/>
            <w:rPrChange w:id="3943" w:author="GEORGILAS STYLIANOS" w:date="2021-08-08T14:43:00Z">
              <w:rPr>
                <w:sz w:val="24"/>
                <w:szCs w:val="24"/>
              </w:rPr>
            </w:rPrChange>
          </w:rPr>
          <w:t xml:space="preserve"> </w:t>
        </w:r>
        <w:r w:rsidR="0037022E">
          <w:rPr>
            <w:sz w:val="24"/>
            <w:szCs w:val="24"/>
            <w:lang w:val="el-GR"/>
          </w:rPr>
          <w:t xml:space="preserve">Πιο συγκεκριμένα, η Υψηλή ΚΕ εμφανίζει 7,44 θέσεις διαφορά, με την Μέτρια ΚΕ να ακολουθεί με 11,73 θέσεις και τελευταία να είναι </w:t>
        </w:r>
      </w:ins>
      <w:ins w:id="3944" w:author="GEORGILAS STYLIANOS" w:date="2021-08-08T14:44:00Z">
        <w:r w:rsidR="0037022E">
          <w:rPr>
            <w:sz w:val="24"/>
            <w:szCs w:val="24"/>
            <w:lang w:val="el-GR"/>
          </w:rPr>
          <w:t>η Πολύ Υψηλή ΚΕ με 13,08 θέσεις.</w:t>
        </w:r>
      </w:ins>
    </w:p>
    <w:p w14:paraId="0788C6D1" w14:textId="77777777" w:rsidR="00483F33" w:rsidRDefault="00483F33" w:rsidP="00EF6733">
      <w:pPr>
        <w:keepNext/>
        <w:spacing w:after="0" w:line="240" w:lineRule="auto"/>
        <w:jc w:val="center"/>
      </w:pPr>
      <w:r w:rsidRPr="00483F33">
        <w:rPr>
          <w:noProof/>
          <w:lang w:val="el-GR"/>
        </w:rPr>
        <w:drawing>
          <wp:inline distT="0" distB="0" distL="0" distR="0" wp14:anchorId="46D4804F" wp14:editId="6DA109C3">
            <wp:extent cx="5943600" cy="3513455"/>
            <wp:effectExtent l="0" t="0" r="0" b="0"/>
            <wp:docPr id="150" name="Picture 1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bar char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614B22F9" w14:textId="512424BE" w:rsidR="00483F33" w:rsidRPr="00483F33" w:rsidRDefault="00483F33" w:rsidP="00EF6733">
      <w:pPr>
        <w:pStyle w:val="Caption"/>
        <w:jc w:val="center"/>
        <w:rPr>
          <w:rFonts w:ascii="Times New Roman" w:eastAsia="Times New Roman" w:hAnsi="Times New Roman" w:cs="Times New Roman"/>
          <w:b/>
          <w:bCs/>
          <w:color w:val="auto"/>
          <w:sz w:val="24"/>
          <w:szCs w:val="24"/>
        </w:rPr>
      </w:pPr>
      <w:bookmarkStart w:id="3945" w:name="_Ref78474161"/>
      <w:bookmarkStart w:id="3946" w:name="_Toc78469379"/>
      <w:bookmarkStart w:id="3947" w:name="_Toc78589265"/>
      <w:bookmarkStart w:id="3948" w:name="_Toc78604355"/>
      <w:r w:rsidRPr="00483F33">
        <w:rPr>
          <w:b/>
          <w:bCs/>
          <w:color w:val="auto"/>
          <w:sz w:val="24"/>
          <w:szCs w:val="24"/>
        </w:rPr>
        <w:t xml:space="preserve">Εικόνα </w:t>
      </w:r>
      <w:r w:rsidRPr="00483F33">
        <w:rPr>
          <w:b/>
          <w:bCs/>
          <w:color w:val="auto"/>
          <w:sz w:val="24"/>
          <w:szCs w:val="24"/>
        </w:rPr>
        <w:fldChar w:fldCharType="begin"/>
      </w:r>
      <w:r w:rsidRPr="00483F33">
        <w:rPr>
          <w:b/>
          <w:bCs/>
          <w:color w:val="auto"/>
          <w:sz w:val="24"/>
          <w:szCs w:val="24"/>
        </w:rPr>
        <w:instrText xml:space="preserve"> SEQ Εικόνα \* ARABIC </w:instrText>
      </w:r>
      <w:r w:rsidRPr="00483F33">
        <w:rPr>
          <w:b/>
          <w:bCs/>
          <w:color w:val="auto"/>
          <w:sz w:val="24"/>
          <w:szCs w:val="24"/>
        </w:rPr>
        <w:fldChar w:fldCharType="separate"/>
      </w:r>
      <w:r w:rsidR="00582156">
        <w:rPr>
          <w:b/>
          <w:bCs/>
          <w:noProof/>
          <w:color w:val="auto"/>
          <w:sz w:val="24"/>
          <w:szCs w:val="24"/>
        </w:rPr>
        <w:t>108</w:t>
      </w:r>
      <w:r w:rsidRPr="00483F33">
        <w:rPr>
          <w:b/>
          <w:bCs/>
          <w:color w:val="auto"/>
          <w:sz w:val="24"/>
          <w:szCs w:val="24"/>
        </w:rPr>
        <w:fldChar w:fldCharType="end"/>
      </w:r>
      <w:bookmarkEnd w:id="3945"/>
      <w:r w:rsidRPr="00483F33">
        <w:rPr>
          <w:b/>
          <w:bCs/>
          <w:color w:val="auto"/>
          <w:sz w:val="24"/>
          <w:szCs w:val="24"/>
        </w:rPr>
        <w:t>: OSN Activity - Rankings - Social Influence</w:t>
      </w:r>
      <w:bookmarkEnd w:id="3946"/>
      <w:bookmarkEnd w:id="3947"/>
      <w:bookmarkEnd w:id="3948"/>
    </w:p>
    <w:p w14:paraId="635CBB4D" w14:textId="7C9B7514" w:rsidR="00DF475E" w:rsidRDefault="00DF475E">
      <w:pPr>
        <w:rPr>
          <w:ins w:id="3949" w:author="Razis" w:date="2021-08-01T14:17:00Z"/>
        </w:rPr>
      </w:pPr>
    </w:p>
    <w:p w14:paraId="72E7717B" w14:textId="0D8E1D37" w:rsidR="00CF537F" w:rsidDel="001250D5" w:rsidRDefault="00CF537F">
      <w:pPr>
        <w:rPr>
          <w:del w:id="3950" w:author="GEORGILAS STYLIANOS" w:date="2021-08-08T14:49:00Z"/>
          <w:lang w:val="el-GR"/>
        </w:rPr>
      </w:pPr>
      <w:ins w:id="3951" w:author="Razis" w:date="2021-08-01T14:20:00Z">
        <w:del w:id="3952" w:author="GEORGILAS STYLIANOS" w:date="2021-08-08T14:49:00Z">
          <w:r w:rsidDel="001250D5">
            <w:rPr>
              <w:lang w:val="el-GR"/>
            </w:rPr>
            <w:delText>5.2.3 Αξιολόγηση Κοινωνικών Δικτύων</w:delText>
          </w:r>
        </w:del>
      </w:ins>
    </w:p>
    <w:p w14:paraId="30A33BAF" w14:textId="64ACFF6C" w:rsidR="00CF537F" w:rsidRPr="001250D5" w:rsidRDefault="001250D5" w:rsidP="001250D5">
      <w:pPr>
        <w:pStyle w:val="Heading2"/>
        <w:rPr>
          <w:ins w:id="3953" w:author="Razis" w:date="2021-08-01T14:20:00Z"/>
          <w:b/>
          <w:bCs/>
          <w:color w:val="auto"/>
          <w:sz w:val="36"/>
          <w:szCs w:val="36"/>
          <w:lang w:val="el-GR"/>
          <w:rPrChange w:id="3954" w:author="GEORGILAS STYLIANOS" w:date="2021-08-08T14:50:00Z">
            <w:rPr>
              <w:ins w:id="3955" w:author="Razis" w:date="2021-08-01T14:20:00Z"/>
              <w:lang w:val="el-GR"/>
            </w:rPr>
          </w:rPrChange>
        </w:rPr>
        <w:pPrChange w:id="3956" w:author="GEORGILAS STYLIANOS" w:date="2021-08-08T14:50:00Z">
          <w:pPr/>
        </w:pPrChange>
      </w:pPr>
      <w:ins w:id="3957" w:author="GEORGILAS STYLIANOS" w:date="2021-08-08T14:49:00Z">
        <w:r w:rsidRPr="001250D5">
          <w:rPr>
            <w:b/>
            <w:bCs/>
            <w:color w:val="auto"/>
            <w:sz w:val="36"/>
            <w:szCs w:val="36"/>
            <w:lang w:val="el-GR"/>
            <w:rPrChange w:id="3958" w:author="GEORGILAS STYLIANOS" w:date="2021-08-08T14:50:00Z">
              <w:rPr/>
            </w:rPrChange>
          </w:rPr>
          <w:t xml:space="preserve">5.3. </w:t>
        </w:r>
        <w:r w:rsidRPr="001250D5">
          <w:rPr>
            <w:b/>
            <w:bCs/>
            <w:color w:val="auto"/>
            <w:sz w:val="36"/>
            <w:szCs w:val="36"/>
            <w:lang w:val="el-GR"/>
            <w:rPrChange w:id="3959" w:author="GEORGILAS STYLIANOS" w:date="2021-08-08T14:50:00Z">
              <w:rPr>
                <w:lang w:val="el-GR"/>
              </w:rPr>
            </w:rPrChange>
          </w:rPr>
          <w:t>Αξιολόγηση Κοινωνικών Δικτύων</w:t>
        </w:r>
      </w:ins>
    </w:p>
    <w:p w14:paraId="0AE7944E" w14:textId="2DFA81BA" w:rsidR="00CF537F" w:rsidRPr="00CF537F" w:rsidDel="001250D5" w:rsidRDefault="00CF537F">
      <w:pPr>
        <w:rPr>
          <w:ins w:id="3960" w:author="Razis" w:date="2021-08-01T14:20:00Z"/>
          <w:del w:id="3961" w:author="GEORGILAS STYLIANOS" w:date="2021-08-08T14:50:00Z"/>
          <w:lang w:val="el-GR"/>
          <w:rPrChange w:id="3962" w:author="Razis" w:date="2021-08-01T14:20:00Z">
            <w:rPr>
              <w:ins w:id="3963" w:author="Razis" w:date="2021-08-01T14:20:00Z"/>
              <w:del w:id="3964" w:author="GEORGILAS STYLIANOS" w:date="2021-08-08T14:50:00Z"/>
            </w:rPr>
          </w:rPrChange>
        </w:rPr>
      </w:pPr>
      <w:ins w:id="3965" w:author="Razis" w:date="2021-08-01T14:20:00Z">
        <w:del w:id="3966" w:author="GEORGILAS STYLIANOS" w:date="2021-08-08T14:50:00Z">
          <w:r w:rsidRPr="00CF537F" w:rsidDel="001250D5">
            <w:rPr>
              <w:highlight w:val="yellow"/>
              <w:lang w:val="el-GR"/>
              <w:rPrChange w:id="3967" w:author="Razis" w:date="2021-08-01T14:20:00Z">
                <w:rPr>
                  <w:lang w:val="el-GR"/>
                </w:rPr>
              </w:rPrChange>
            </w:rPr>
            <w:delText>Βάλε τους πίνακες της 6 εδώ μαζί με την ανάλυση</w:delText>
          </w:r>
        </w:del>
      </w:ins>
    </w:p>
    <w:p w14:paraId="2FC57263" w14:textId="2AD909E1" w:rsidR="00225C2F" w:rsidRPr="00CF537F" w:rsidRDefault="00225C2F">
      <w:pPr>
        <w:rPr>
          <w:lang w:val="el-GR"/>
          <w:rPrChange w:id="3968" w:author="Razis" w:date="2021-08-01T14:20:00Z">
            <w:rPr/>
          </w:rPrChange>
        </w:rPr>
      </w:pPr>
      <w:r w:rsidRPr="00CF537F">
        <w:rPr>
          <w:lang w:val="el-GR"/>
          <w:rPrChange w:id="3969" w:author="Razis" w:date="2021-08-01T14:20:00Z">
            <w:rPr/>
          </w:rPrChange>
        </w:rPr>
        <w:br w:type="page"/>
      </w:r>
    </w:p>
    <w:p w14:paraId="0BBD3FE2" w14:textId="357AF22D" w:rsidR="00E02E18" w:rsidRPr="00855440" w:rsidDel="001250D5" w:rsidRDefault="00DF475E" w:rsidP="00DF475E">
      <w:pPr>
        <w:pStyle w:val="Heading1"/>
        <w:rPr>
          <w:del w:id="3970" w:author="GEORGILAS STYLIANOS" w:date="2021-08-08T14:51:00Z"/>
          <w:rFonts w:asciiTheme="minorHAnsi" w:hAnsiTheme="minorHAnsi" w:cstheme="minorHAnsi"/>
          <w:b/>
          <w:bCs/>
          <w:color w:val="auto"/>
          <w:sz w:val="40"/>
          <w:szCs w:val="40"/>
          <w:lang w:val="el-GR"/>
        </w:rPr>
      </w:pPr>
      <w:del w:id="3971" w:author="GEORGILAS STYLIANOS" w:date="2021-08-08T14:51:00Z">
        <w:r w:rsidRPr="00855440" w:rsidDel="001250D5">
          <w:rPr>
            <w:rFonts w:asciiTheme="minorHAnsi" w:hAnsiTheme="minorHAnsi" w:cstheme="minorHAnsi"/>
            <w:b/>
            <w:bCs/>
            <w:color w:val="auto"/>
            <w:sz w:val="40"/>
            <w:szCs w:val="40"/>
            <w:lang w:val="el-GR"/>
          </w:rPr>
          <w:lastRenderedPageBreak/>
          <w:delText xml:space="preserve">Ενότητα 6. </w:delText>
        </w:r>
      </w:del>
      <w:del w:id="3972" w:author="GEORGILAS STYLIANOS" w:date="2021-08-06T19:41:00Z">
        <w:r w:rsidRPr="00855440" w:rsidDel="004508FB">
          <w:rPr>
            <w:rFonts w:asciiTheme="minorHAnsi" w:hAnsiTheme="minorHAnsi" w:cstheme="minorHAnsi"/>
            <w:b/>
            <w:bCs/>
            <w:color w:val="auto"/>
            <w:sz w:val="40"/>
            <w:szCs w:val="40"/>
            <w:lang w:val="el-GR"/>
          </w:rPr>
          <w:delText xml:space="preserve"> </w:delText>
        </w:r>
      </w:del>
      <w:del w:id="3973" w:author="GEORGILAS STYLIANOS" w:date="2021-08-08T14:51:00Z">
        <w:r w:rsidRPr="00855440" w:rsidDel="001250D5">
          <w:rPr>
            <w:rFonts w:asciiTheme="minorHAnsi" w:hAnsiTheme="minorHAnsi" w:cstheme="minorHAnsi"/>
            <w:b/>
            <w:bCs/>
            <w:color w:val="auto"/>
            <w:sz w:val="40"/>
            <w:szCs w:val="40"/>
            <w:lang w:val="el-GR"/>
          </w:rPr>
          <w:delText>Συμπεράσματα και μελλοντικές επεκτάσεις</w:delText>
        </w:r>
      </w:del>
    </w:p>
    <w:p w14:paraId="3D82A293" w14:textId="4C4D42B5" w:rsidR="00CF537F" w:rsidDel="001250D5" w:rsidRDefault="00CF537F" w:rsidP="00DF475E">
      <w:pPr>
        <w:rPr>
          <w:ins w:id="3974" w:author="Razis" w:date="2021-08-01T14:21:00Z"/>
          <w:del w:id="3975" w:author="GEORGILAS STYLIANOS" w:date="2021-08-08T14:50:00Z"/>
          <w:sz w:val="24"/>
          <w:szCs w:val="24"/>
          <w:lang w:val="el-GR"/>
        </w:rPr>
      </w:pPr>
      <w:ins w:id="3976" w:author="Razis" w:date="2021-08-01T14:21:00Z">
        <w:del w:id="3977" w:author="GEORGILAS STYLIANOS" w:date="2021-08-08T14:50:00Z">
          <w:r w:rsidDel="001250D5">
            <w:rPr>
              <w:sz w:val="24"/>
              <w:szCs w:val="24"/>
              <w:lang w:val="el-GR"/>
            </w:rPr>
            <w:delText>-----------------------------</w:delText>
          </w:r>
        </w:del>
      </w:ins>
    </w:p>
    <w:p w14:paraId="0D3DE411" w14:textId="18079FA2" w:rsidR="00CF537F" w:rsidDel="001250D5" w:rsidRDefault="00CF537F" w:rsidP="00DF475E">
      <w:pPr>
        <w:rPr>
          <w:ins w:id="3978" w:author="Razis" w:date="2021-08-01T14:21:00Z"/>
          <w:del w:id="3979" w:author="GEORGILAS STYLIANOS" w:date="2021-08-08T14:50:00Z"/>
          <w:sz w:val="24"/>
          <w:szCs w:val="24"/>
          <w:lang w:val="el-GR"/>
        </w:rPr>
      </w:pPr>
      <w:ins w:id="3980" w:author="Razis" w:date="2021-08-01T14:22:00Z">
        <w:del w:id="3981" w:author="GEORGILAS STYLIANOS" w:date="2021-08-08T14:50:00Z">
          <w:r w:rsidDel="001250D5">
            <w:rPr>
              <w:sz w:val="24"/>
              <w:szCs w:val="24"/>
              <w:lang w:val="el-GR"/>
            </w:rPr>
            <w:delText>ΠΑΕΙ ΣΤΗΝ 5.2.3</w:delText>
          </w:r>
        </w:del>
      </w:ins>
    </w:p>
    <w:p w14:paraId="11995B86" w14:textId="615FB84D" w:rsidR="00DF475E" w:rsidRPr="00A31B0C" w:rsidRDefault="00A27313" w:rsidP="00DF475E">
      <w:pPr>
        <w:rPr>
          <w:sz w:val="24"/>
          <w:szCs w:val="24"/>
          <w:lang w:val="el-GR"/>
        </w:rPr>
      </w:pPr>
      <w:r w:rsidRPr="00A31B0C">
        <w:rPr>
          <w:sz w:val="24"/>
          <w:szCs w:val="24"/>
          <w:lang w:val="el-GR"/>
        </w:rPr>
        <w:t xml:space="preserve">Στον </w:t>
      </w:r>
      <w:commentRangeStart w:id="3982"/>
      <w:commentRangeStart w:id="3983"/>
      <w:del w:id="3984" w:author="GEORGILAS STYLIANOS" w:date="2021-08-08T14:53:00Z">
        <w:r w:rsidRPr="00A31B0C" w:rsidDel="001250D5">
          <w:rPr>
            <w:sz w:val="24"/>
            <w:szCs w:val="24"/>
            <w:lang w:val="el-GR"/>
          </w:rPr>
          <w:delText xml:space="preserve">παρακάτω πίνακα </w:delText>
        </w:r>
        <w:commentRangeEnd w:id="3982"/>
        <w:r w:rsidR="00CF537F" w:rsidDel="001250D5">
          <w:rPr>
            <w:rStyle w:val="CommentReference"/>
          </w:rPr>
          <w:commentReference w:id="3982"/>
        </w:r>
      </w:del>
      <w:commentRangeEnd w:id="3983"/>
      <w:r w:rsidR="0005254F">
        <w:rPr>
          <w:rStyle w:val="CommentReference"/>
        </w:rPr>
        <w:commentReference w:id="3983"/>
      </w:r>
      <w:ins w:id="3985" w:author="GEORGILAS STYLIANOS" w:date="2021-08-08T14:53:00Z">
        <w:r w:rsidR="001250D5" w:rsidRPr="001250D5">
          <w:rPr>
            <w:sz w:val="24"/>
            <w:szCs w:val="24"/>
            <w:lang w:val="el-GR"/>
            <w:rPrChange w:id="3986" w:author="GEORGILAS STYLIANOS" w:date="2021-08-08T14:53:00Z">
              <w:rPr>
                <w:sz w:val="24"/>
                <w:szCs w:val="24"/>
              </w:rPr>
            </w:rPrChange>
          </w:rPr>
          <w:t xml:space="preserve"> </w:t>
        </w:r>
        <w:r w:rsidR="001250D5">
          <w:rPr>
            <w:sz w:val="24"/>
            <w:szCs w:val="24"/>
            <w:lang w:val="el-GR"/>
          </w:rPr>
          <w:fldChar w:fldCharType="begin"/>
        </w:r>
        <w:r w:rsidR="001250D5">
          <w:rPr>
            <w:sz w:val="24"/>
            <w:szCs w:val="24"/>
            <w:lang w:val="el-GR"/>
          </w:rPr>
          <w:instrText xml:space="preserve"> REF _Ref79326824 \h </w:instrText>
        </w:r>
        <w:r w:rsidR="001250D5">
          <w:rPr>
            <w:sz w:val="24"/>
            <w:szCs w:val="24"/>
            <w:lang w:val="el-GR"/>
          </w:rPr>
        </w:r>
      </w:ins>
      <w:r w:rsidR="001250D5">
        <w:rPr>
          <w:sz w:val="24"/>
          <w:szCs w:val="24"/>
          <w:lang w:val="el-GR"/>
        </w:rPr>
        <w:fldChar w:fldCharType="separate"/>
      </w:r>
      <w:ins w:id="3987" w:author="GEORGILAS STYLIANOS" w:date="2021-08-08T14:53:00Z">
        <w:r w:rsidR="001250D5" w:rsidRPr="001250D5">
          <w:rPr>
            <w:b/>
            <w:bCs/>
            <w:sz w:val="24"/>
            <w:szCs w:val="24"/>
            <w:lang w:val="el-GR"/>
            <w:rPrChange w:id="3988" w:author="GEORGILAS STYLIANOS" w:date="2021-08-08T14:52:00Z">
              <w:rPr/>
            </w:rPrChange>
          </w:rPr>
          <w:t xml:space="preserve">Πίνακα </w:t>
        </w:r>
        <w:r w:rsidR="001250D5" w:rsidRPr="001250D5">
          <w:rPr>
            <w:b/>
            <w:bCs/>
            <w:noProof/>
            <w:sz w:val="24"/>
            <w:szCs w:val="24"/>
            <w:lang w:val="el-GR"/>
            <w:rPrChange w:id="3989" w:author="GEORGILAS STYLIANOS" w:date="2021-08-08T14:52:00Z">
              <w:rPr>
                <w:noProof/>
              </w:rPr>
            </w:rPrChange>
          </w:rPr>
          <w:t>1</w:t>
        </w:r>
        <w:r w:rsidR="001250D5">
          <w:rPr>
            <w:sz w:val="24"/>
            <w:szCs w:val="24"/>
            <w:lang w:val="el-GR"/>
          </w:rPr>
          <w:fldChar w:fldCharType="end"/>
        </w:r>
        <w:r w:rsidR="001250D5" w:rsidRPr="001250D5">
          <w:rPr>
            <w:sz w:val="24"/>
            <w:szCs w:val="24"/>
            <w:lang w:val="el-GR"/>
            <w:rPrChange w:id="3990" w:author="GEORGILAS STYLIANOS" w:date="2021-08-08T14:53:00Z">
              <w:rPr>
                <w:sz w:val="24"/>
                <w:szCs w:val="24"/>
              </w:rPr>
            </w:rPrChange>
          </w:rPr>
          <w:t xml:space="preserve"> </w:t>
        </w:r>
      </w:ins>
      <w:r w:rsidRPr="00A31B0C">
        <w:rPr>
          <w:sz w:val="24"/>
          <w:szCs w:val="24"/>
          <w:lang w:val="el-GR"/>
        </w:rPr>
        <w:t xml:space="preserve">προστέθηκαν τα </w:t>
      </w:r>
      <w:del w:id="3991" w:author="Razis" w:date="2021-08-01T14:16:00Z">
        <w:r w:rsidRPr="00A31B0C" w:rsidDel="00CF537F">
          <w:rPr>
            <w:sz w:val="24"/>
            <w:szCs w:val="24"/>
            <w:lang w:val="el-GR"/>
          </w:rPr>
          <w:delText xml:space="preserve">6 </w:delText>
        </w:r>
      </w:del>
      <w:ins w:id="3992" w:author="Razis" w:date="2021-08-01T14:16:00Z">
        <w:r w:rsidR="00CF537F">
          <w:rPr>
            <w:sz w:val="24"/>
            <w:szCs w:val="24"/>
            <w:lang w:val="el-GR"/>
          </w:rPr>
          <w:t>έξι</w:t>
        </w:r>
        <w:r w:rsidR="00CF537F" w:rsidRPr="00A31B0C">
          <w:rPr>
            <w:sz w:val="24"/>
            <w:szCs w:val="24"/>
            <w:lang w:val="el-GR"/>
          </w:rPr>
          <w:t xml:space="preserve"> </w:t>
        </w:r>
      </w:ins>
      <w:r w:rsidRPr="00A31B0C">
        <w:rPr>
          <w:sz w:val="24"/>
          <w:szCs w:val="24"/>
          <w:lang w:val="el-GR"/>
        </w:rPr>
        <w:t xml:space="preserve">πειράματα που αφορούν τα </w:t>
      </w:r>
      <w:r w:rsidRPr="00A31B0C">
        <w:rPr>
          <w:sz w:val="24"/>
          <w:szCs w:val="24"/>
        </w:rPr>
        <w:t>metadata</w:t>
      </w:r>
      <w:r w:rsidRPr="00A31B0C">
        <w:rPr>
          <w:sz w:val="24"/>
          <w:szCs w:val="24"/>
          <w:lang w:val="el-GR"/>
        </w:rPr>
        <w:t xml:space="preserve"> που βρίσκονται στα </w:t>
      </w:r>
      <w:del w:id="3993" w:author="GEORGILAS STYLIANOS" w:date="2021-08-07T14:19:00Z">
        <w:r w:rsidRPr="00A31B0C" w:rsidDel="0092709A">
          <w:rPr>
            <w:sz w:val="24"/>
            <w:szCs w:val="24"/>
            <w:lang w:val="el-GR"/>
          </w:rPr>
          <w:delText>Κ.Δ.</w:delText>
        </w:r>
      </w:del>
      <w:ins w:id="3994" w:author="GEORGILAS STYLIANOS" w:date="2021-08-07T14:19:00Z">
        <w:r w:rsidR="0092709A">
          <w:rPr>
            <w:sz w:val="24"/>
            <w:szCs w:val="24"/>
            <w:lang w:val="el-GR"/>
          </w:rPr>
          <w:t>ΚΔ</w:t>
        </w:r>
      </w:ins>
      <w:r w:rsidRPr="00A31B0C">
        <w:rPr>
          <w:sz w:val="24"/>
          <w:szCs w:val="24"/>
          <w:lang w:val="el-GR"/>
        </w:rPr>
        <w:t xml:space="preserve"> Με πράσινο χρώμα </w:t>
      </w:r>
      <w:r w:rsidR="00A31B0C" w:rsidRPr="00A31B0C">
        <w:rPr>
          <w:sz w:val="24"/>
          <w:szCs w:val="24"/>
          <w:lang w:val="el-GR"/>
        </w:rPr>
        <w:t xml:space="preserve">συνδυάζεται η πρώτη θέση, με κίτρινο η δεύτερη και με κόκκινο χρώμα η τρίτη θέση στις μεταξύ τους συγκρίσεις. Με γκρι χρώμα εμφανίζονται οι περιπτώσεις στις οποίες το </w:t>
      </w:r>
      <w:del w:id="3995" w:author="GEORGILAS STYLIANOS" w:date="2021-08-07T14:19:00Z">
        <w:r w:rsidR="00A31B0C" w:rsidRPr="00A31B0C" w:rsidDel="0092709A">
          <w:rPr>
            <w:sz w:val="24"/>
            <w:szCs w:val="24"/>
            <w:lang w:val="el-GR"/>
          </w:rPr>
          <w:delText>Κ.Δ.</w:delText>
        </w:r>
      </w:del>
      <w:ins w:id="3996" w:author="GEORGILAS STYLIANOS" w:date="2021-08-07T14:19:00Z">
        <w:r w:rsidR="0092709A">
          <w:rPr>
            <w:sz w:val="24"/>
            <w:szCs w:val="24"/>
            <w:lang w:val="el-GR"/>
          </w:rPr>
          <w:t>ΚΔ</w:t>
        </w:r>
      </w:ins>
      <w:r w:rsidR="00A31B0C" w:rsidRPr="00A31B0C">
        <w:rPr>
          <w:sz w:val="24"/>
          <w:szCs w:val="24"/>
          <w:lang w:val="el-GR"/>
        </w:rPr>
        <w:t xml:space="preserve"> δεν συμμετέχει στη σύγκριση. </w:t>
      </w:r>
    </w:p>
    <w:p w14:paraId="11300427" w14:textId="652A7296" w:rsidR="00A31B0C" w:rsidRPr="00A31B0C" w:rsidRDefault="00A31B0C" w:rsidP="00DF475E">
      <w:pPr>
        <w:rPr>
          <w:sz w:val="24"/>
          <w:szCs w:val="24"/>
          <w:lang w:val="el-GR"/>
        </w:rPr>
      </w:pPr>
      <w:r w:rsidRPr="00A31B0C">
        <w:rPr>
          <w:sz w:val="24"/>
          <w:szCs w:val="24"/>
          <w:lang w:val="el-GR"/>
        </w:rPr>
        <w:t xml:space="preserve">Παρατηρούμε πως το </w:t>
      </w:r>
      <w:r w:rsidRPr="00A31B0C">
        <w:rPr>
          <w:sz w:val="24"/>
          <w:szCs w:val="24"/>
        </w:rPr>
        <w:t>Instagram</w:t>
      </w:r>
      <w:r w:rsidRPr="00A31B0C">
        <w:rPr>
          <w:sz w:val="24"/>
          <w:szCs w:val="24"/>
          <w:lang w:val="el-GR"/>
        </w:rPr>
        <w:t xml:space="preserve"> έχει επικρατήσει και στις τέσσερις συγκρίσεις στις οποίες συμμετείχε. Αν δώσουμε 2 βαθμούς για κάθε πρώτη θέση, 1 για κάθε δεύτερη και 0 βαθμούς για κάθε τρίτη θέση, προκύπτει πως το </w:t>
      </w:r>
      <w:r w:rsidRPr="00A31B0C">
        <w:rPr>
          <w:sz w:val="24"/>
          <w:szCs w:val="24"/>
        </w:rPr>
        <w:t>Instagram</w:t>
      </w:r>
      <w:r w:rsidRPr="00A31B0C">
        <w:rPr>
          <w:sz w:val="24"/>
          <w:szCs w:val="24"/>
          <w:lang w:val="el-GR"/>
        </w:rPr>
        <w:t xml:space="preserve"> είναι πρώτο με 8 βαθμούς, ακολουθεί το </w:t>
      </w:r>
      <w:r w:rsidRPr="00A31B0C">
        <w:rPr>
          <w:sz w:val="24"/>
          <w:szCs w:val="24"/>
        </w:rPr>
        <w:t>Facebook</w:t>
      </w:r>
      <w:r w:rsidRPr="00A31B0C">
        <w:rPr>
          <w:sz w:val="24"/>
          <w:szCs w:val="24"/>
          <w:lang w:val="el-GR"/>
        </w:rPr>
        <w:t xml:space="preserve"> με 6, και τελευταίο το </w:t>
      </w:r>
      <w:r w:rsidRPr="00A31B0C">
        <w:rPr>
          <w:sz w:val="24"/>
          <w:szCs w:val="24"/>
        </w:rPr>
        <w:t>Twitter</w:t>
      </w:r>
      <w:r w:rsidRPr="00A31B0C">
        <w:rPr>
          <w:sz w:val="24"/>
          <w:szCs w:val="24"/>
          <w:lang w:val="el-GR"/>
        </w:rPr>
        <w:t xml:space="preserve"> με 4 βαθμούς. Από αυτόν τον πίνακα καταλήγουμε στο συμπέρασμα πως το </w:t>
      </w:r>
      <w:r w:rsidRPr="00A31B0C">
        <w:rPr>
          <w:sz w:val="24"/>
          <w:szCs w:val="24"/>
        </w:rPr>
        <w:t>Instagram</w:t>
      </w:r>
      <w:r w:rsidRPr="00A31B0C">
        <w:rPr>
          <w:sz w:val="24"/>
          <w:szCs w:val="24"/>
          <w:lang w:val="el-GR"/>
        </w:rPr>
        <w:t xml:space="preserve"> είναι το </w:t>
      </w:r>
      <w:del w:id="3997" w:author="GEORGILAS STYLIANOS" w:date="2021-08-07T14:19:00Z">
        <w:r w:rsidRPr="00A31B0C" w:rsidDel="0092709A">
          <w:rPr>
            <w:sz w:val="24"/>
            <w:szCs w:val="24"/>
            <w:lang w:val="el-GR"/>
          </w:rPr>
          <w:delText>Κ.Δ.</w:delText>
        </w:r>
      </w:del>
      <w:ins w:id="3998" w:author="GEORGILAS STYLIANOS" w:date="2021-08-07T14:19:00Z">
        <w:r w:rsidR="0092709A">
          <w:rPr>
            <w:sz w:val="24"/>
            <w:szCs w:val="24"/>
            <w:lang w:val="el-GR"/>
          </w:rPr>
          <w:t>ΚΔ</w:t>
        </w:r>
      </w:ins>
      <w:r w:rsidRPr="00A31B0C">
        <w:rPr>
          <w:sz w:val="24"/>
          <w:szCs w:val="24"/>
          <w:lang w:val="el-GR"/>
        </w:rPr>
        <w:t xml:space="preserve"> στο οποίο γίνεται η πιο εκτεταμένη χρήση </w:t>
      </w:r>
      <w:proofErr w:type="spellStart"/>
      <w:r w:rsidRPr="00A31B0C">
        <w:rPr>
          <w:sz w:val="24"/>
          <w:szCs w:val="24"/>
          <w:lang w:val="el-GR"/>
        </w:rPr>
        <w:t>μεταδεδ</w:t>
      </w:r>
      <w:ins w:id="3999" w:author="Razis" w:date="2021-08-01T14:20:00Z">
        <w:r w:rsidR="00CF537F">
          <w:rPr>
            <w:sz w:val="24"/>
            <w:szCs w:val="24"/>
            <w:lang w:val="el-GR"/>
          </w:rPr>
          <w:t>ε</w:t>
        </w:r>
      </w:ins>
      <w:del w:id="4000" w:author="Razis" w:date="2021-08-01T14:20:00Z">
        <w:r w:rsidR="00B07944" w:rsidDel="00CF537F">
          <w:rPr>
            <w:sz w:val="24"/>
            <w:szCs w:val="24"/>
            <w:lang w:val="el-GR"/>
          </w:rPr>
          <w:delText>Ε</w:delText>
        </w:r>
      </w:del>
      <w:r w:rsidRPr="00A31B0C">
        <w:rPr>
          <w:sz w:val="24"/>
          <w:szCs w:val="24"/>
          <w:lang w:val="el-GR"/>
        </w:rPr>
        <w:t>ομένων</w:t>
      </w:r>
      <w:proofErr w:type="spellEnd"/>
      <w:r w:rsidRPr="00A31B0C">
        <w:rPr>
          <w:sz w:val="24"/>
          <w:szCs w:val="24"/>
          <w:lang w:val="el-GR"/>
        </w:rPr>
        <w:t xml:space="preserve">, ενώ το </w:t>
      </w:r>
      <w:r w:rsidRPr="00A31B0C">
        <w:rPr>
          <w:sz w:val="24"/>
          <w:szCs w:val="24"/>
        </w:rPr>
        <w:t>Twitter</w:t>
      </w:r>
      <w:r w:rsidRPr="00A31B0C">
        <w:rPr>
          <w:sz w:val="24"/>
          <w:szCs w:val="24"/>
          <w:lang w:val="el-GR"/>
        </w:rPr>
        <w:t xml:space="preserve"> δεν δείχνει να προτιμάται τόσο σε σχέση με τα άλλα δύο.</w:t>
      </w:r>
    </w:p>
    <w:p w14:paraId="052577D6" w14:textId="77777777" w:rsidR="00A31B0C" w:rsidRPr="00A31B0C" w:rsidRDefault="00A31B0C" w:rsidP="00DF475E">
      <w:pPr>
        <w:rPr>
          <w:sz w:val="24"/>
          <w:szCs w:val="24"/>
          <w:lang w:val="el-GR"/>
        </w:rPr>
      </w:pPr>
    </w:p>
    <w:tbl>
      <w:tblPr>
        <w:tblStyle w:val="TableGrid"/>
        <w:tblW w:w="9680" w:type="dxa"/>
        <w:tblLook w:val="04A0" w:firstRow="1" w:lastRow="0" w:firstColumn="1" w:lastColumn="0" w:noHBand="0" w:noVBand="1"/>
      </w:tblPr>
      <w:tblGrid>
        <w:gridCol w:w="2420"/>
        <w:gridCol w:w="2420"/>
        <w:gridCol w:w="2420"/>
        <w:gridCol w:w="2420"/>
      </w:tblGrid>
      <w:tr w:rsidR="00E02E18" w14:paraId="06F85A0A" w14:textId="77777777" w:rsidTr="00E02E18">
        <w:trPr>
          <w:trHeight w:val="500"/>
        </w:trPr>
        <w:tc>
          <w:tcPr>
            <w:tcW w:w="2420" w:type="dxa"/>
          </w:tcPr>
          <w:p w14:paraId="0A59AFA1" w14:textId="287AD27D" w:rsidR="00E02E18" w:rsidRPr="00E02E18" w:rsidRDefault="00E02E18">
            <w:pPr>
              <w:spacing w:after="160"/>
              <w:rPr>
                <w:b/>
                <w:bCs/>
                <w:sz w:val="28"/>
                <w:szCs w:val="28"/>
                <w:lang w:val="el-GR"/>
              </w:rPr>
            </w:pPr>
            <w:r w:rsidRPr="00E02E18">
              <w:rPr>
                <w:b/>
                <w:bCs/>
                <w:sz w:val="28"/>
                <w:szCs w:val="28"/>
              </w:rPr>
              <w:t xml:space="preserve">Metadata \ </w:t>
            </w:r>
            <w:del w:id="4001" w:author="GEORGILAS STYLIANOS" w:date="2021-08-07T14:19:00Z">
              <w:r w:rsidR="005B7B70" w:rsidRPr="005B7B70" w:rsidDel="0092709A">
                <w:rPr>
                  <w:b/>
                  <w:bCs/>
                  <w:sz w:val="28"/>
                  <w:szCs w:val="28"/>
                  <w:lang w:val="el-GR"/>
                </w:rPr>
                <w:delText>Κ.Δ.</w:delText>
              </w:r>
            </w:del>
            <w:ins w:id="4002" w:author="GEORGILAS STYLIANOS" w:date="2021-08-07T14:19:00Z">
              <w:r w:rsidR="0092709A">
                <w:rPr>
                  <w:b/>
                  <w:bCs/>
                  <w:sz w:val="28"/>
                  <w:szCs w:val="28"/>
                  <w:lang w:val="el-GR"/>
                </w:rPr>
                <w:t>ΚΔ</w:t>
              </w:r>
            </w:ins>
          </w:p>
        </w:tc>
        <w:tc>
          <w:tcPr>
            <w:tcW w:w="2420" w:type="dxa"/>
          </w:tcPr>
          <w:p w14:paraId="2DB35C7A" w14:textId="1A2D50C2" w:rsidR="00E02E18" w:rsidRPr="00E02E18" w:rsidRDefault="00E02E18">
            <w:pPr>
              <w:spacing w:after="160"/>
              <w:rPr>
                <w:b/>
                <w:bCs/>
                <w:sz w:val="28"/>
                <w:szCs w:val="28"/>
              </w:rPr>
            </w:pPr>
            <w:r w:rsidRPr="00E02E18">
              <w:rPr>
                <w:b/>
                <w:bCs/>
                <w:sz w:val="28"/>
                <w:szCs w:val="28"/>
              </w:rPr>
              <w:t>Twitter</w:t>
            </w:r>
          </w:p>
        </w:tc>
        <w:tc>
          <w:tcPr>
            <w:tcW w:w="2420" w:type="dxa"/>
          </w:tcPr>
          <w:p w14:paraId="54EF7582" w14:textId="671B2350" w:rsidR="00E02E18" w:rsidRPr="00E02E18" w:rsidRDefault="00E02E18">
            <w:pPr>
              <w:spacing w:after="160"/>
              <w:rPr>
                <w:b/>
                <w:bCs/>
                <w:sz w:val="28"/>
                <w:szCs w:val="28"/>
              </w:rPr>
            </w:pPr>
            <w:r w:rsidRPr="00E02E18">
              <w:rPr>
                <w:b/>
                <w:bCs/>
                <w:sz w:val="28"/>
                <w:szCs w:val="28"/>
              </w:rPr>
              <w:t>Facebook</w:t>
            </w:r>
          </w:p>
        </w:tc>
        <w:tc>
          <w:tcPr>
            <w:tcW w:w="2420" w:type="dxa"/>
          </w:tcPr>
          <w:p w14:paraId="017BD71E" w14:textId="05AF6E5D" w:rsidR="00E02E18" w:rsidRPr="00E02E18" w:rsidRDefault="00E02E18">
            <w:pPr>
              <w:spacing w:after="160"/>
              <w:rPr>
                <w:b/>
                <w:bCs/>
                <w:sz w:val="28"/>
                <w:szCs w:val="28"/>
              </w:rPr>
            </w:pPr>
            <w:r w:rsidRPr="00E02E18">
              <w:rPr>
                <w:b/>
                <w:bCs/>
                <w:sz w:val="28"/>
                <w:szCs w:val="28"/>
              </w:rPr>
              <w:t>Instagram</w:t>
            </w:r>
          </w:p>
        </w:tc>
      </w:tr>
      <w:tr w:rsidR="00E02E18" w14:paraId="28CB9558" w14:textId="77777777" w:rsidTr="000212B1">
        <w:trPr>
          <w:trHeight w:val="757"/>
        </w:trPr>
        <w:tc>
          <w:tcPr>
            <w:tcW w:w="2420" w:type="dxa"/>
          </w:tcPr>
          <w:p w14:paraId="00A2F7B2" w14:textId="3EACBBA0" w:rsidR="00E02E18" w:rsidRPr="00E02E18" w:rsidRDefault="00E02E18">
            <w:pPr>
              <w:spacing w:after="160"/>
              <w:rPr>
                <w:lang w:val="el-GR"/>
              </w:rPr>
            </w:pPr>
            <w:r>
              <w:rPr>
                <w:lang w:val="el-GR"/>
              </w:rPr>
              <w:fldChar w:fldCharType="begin"/>
            </w:r>
            <w:r>
              <w:rPr>
                <w:lang w:val="el-GR"/>
              </w:rPr>
              <w:instrText xml:space="preserve"> REF _Ref78498665 \h  \* MERGEFORMAT </w:instrText>
            </w:r>
            <w:r>
              <w:rPr>
                <w:lang w:val="el-GR"/>
              </w:rPr>
            </w:r>
            <w:r>
              <w:rPr>
                <w:lang w:val="el-GR"/>
              </w:rPr>
              <w:fldChar w:fldCharType="separate"/>
            </w:r>
            <w:r w:rsidRPr="00B03062">
              <w:rPr>
                <w:b/>
                <w:bCs/>
                <w:sz w:val="24"/>
                <w:szCs w:val="24"/>
                <w:lang w:val="el-GR"/>
              </w:rPr>
              <w:t xml:space="preserve">Εικόνα </w:t>
            </w:r>
            <w:r w:rsidRPr="00E20641">
              <w:rPr>
                <w:b/>
                <w:bCs/>
                <w:noProof/>
                <w:sz w:val="24"/>
                <w:szCs w:val="24"/>
                <w:lang w:val="el-GR"/>
              </w:rPr>
              <w:t>76</w:t>
            </w:r>
            <w:r w:rsidRPr="00B03062">
              <w:rPr>
                <w:b/>
                <w:bCs/>
                <w:sz w:val="24"/>
                <w:szCs w:val="24"/>
                <w:lang w:val="el-GR"/>
              </w:rPr>
              <w:t xml:space="preserve">: </w:t>
            </w:r>
            <w:r w:rsidRPr="00B03062">
              <w:rPr>
                <w:b/>
                <w:bCs/>
                <w:sz w:val="24"/>
                <w:szCs w:val="24"/>
              </w:rPr>
              <w:t>Hashtags</w:t>
            </w:r>
            <w:r w:rsidRPr="00B03062">
              <w:rPr>
                <w:b/>
                <w:bCs/>
                <w:sz w:val="24"/>
                <w:szCs w:val="24"/>
                <w:lang w:val="el-GR"/>
              </w:rPr>
              <w:t xml:space="preserve"> </w:t>
            </w:r>
            <w:r w:rsidRPr="00B03062">
              <w:rPr>
                <w:b/>
                <w:bCs/>
                <w:sz w:val="24"/>
                <w:szCs w:val="24"/>
              </w:rPr>
              <w:t>Per</w:t>
            </w:r>
            <w:r w:rsidRPr="00B03062">
              <w:rPr>
                <w:b/>
                <w:bCs/>
                <w:sz w:val="24"/>
                <w:szCs w:val="24"/>
                <w:lang w:val="el-GR"/>
              </w:rPr>
              <w:t xml:space="preserve"> </w:t>
            </w:r>
            <w:r w:rsidRPr="00B03062">
              <w:rPr>
                <w:b/>
                <w:bCs/>
                <w:sz w:val="24"/>
                <w:szCs w:val="24"/>
              </w:rPr>
              <w:t>Post</w:t>
            </w:r>
            <w:r>
              <w:rPr>
                <w:lang w:val="el-GR"/>
              </w:rPr>
              <w:fldChar w:fldCharType="end"/>
            </w:r>
          </w:p>
        </w:tc>
        <w:tc>
          <w:tcPr>
            <w:tcW w:w="2420" w:type="dxa"/>
            <w:shd w:val="clear" w:color="auto" w:fill="FFFF00"/>
          </w:tcPr>
          <w:p w14:paraId="07052047" w14:textId="77777777" w:rsidR="00E02E18" w:rsidRDefault="00E02E18">
            <w:pPr>
              <w:spacing w:after="160"/>
            </w:pPr>
          </w:p>
        </w:tc>
        <w:tc>
          <w:tcPr>
            <w:tcW w:w="2420" w:type="dxa"/>
            <w:shd w:val="clear" w:color="auto" w:fill="FF0000"/>
          </w:tcPr>
          <w:p w14:paraId="6AB3ECE4" w14:textId="77777777" w:rsidR="00E02E18" w:rsidRDefault="00E02E18">
            <w:pPr>
              <w:spacing w:after="160"/>
            </w:pPr>
          </w:p>
        </w:tc>
        <w:tc>
          <w:tcPr>
            <w:tcW w:w="2420" w:type="dxa"/>
            <w:shd w:val="clear" w:color="auto" w:fill="00B050"/>
          </w:tcPr>
          <w:p w14:paraId="1393D128" w14:textId="77777777" w:rsidR="00E02E18" w:rsidRDefault="00E02E18">
            <w:pPr>
              <w:spacing w:after="160"/>
            </w:pPr>
          </w:p>
        </w:tc>
      </w:tr>
      <w:tr w:rsidR="00E02E18" w14:paraId="4477EAED" w14:textId="77777777" w:rsidTr="00542DC2">
        <w:trPr>
          <w:trHeight w:val="742"/>
        </w:trPr>
        <w:tc>
          <w:tcPr>
            <w:tcW w:w="2420" w:type="dxa"/>
          </w:tcPr>
          <w:p w14:paraId="252D1215" w14:textId="03A6AC1D" w:rsidR="00E02E18" w:rsidRDefault="00E02E18">
            <w:pPr>
              <w:spacing w:after="160"/>
            </w:pPr>
            <w:r>
              <w:fldChar w:fldCharType="begin"/>
            </w:r>
            <w:r>
              <w:instrText xml:space="preserve"> REF _Ref78498679 \h  \* MERGEFORMAT </w:instrText>
            </w:r>
            <w:r>
              <w:fldChar w:fldCharType="separate"/>
            </w:r>
            <w:r w:rsidRPr="00643F9A">
              <w:rPr>
                <w:b/>
                <w:bCs/>
                <w:sz w:val="24"/>
                <w:szCs w:val="24"/>
                <w:lang w:val="el-GR"/>
              </w:rPr>
              <w:t xml:space="preserve">Εικόνα </w:t>
            </w:r>
            <w:r w:rsidRPr="00E20641">
              <w:rPr>
                <w:b/>
                <w:bCs/>
                <w:noProof/>
                <w:sz w:val="24"/>
                <w:szCs w:val="24"/>
                <w:lang w:val="el-GR"/>
              </w:rPr>
              <w:t>82</w:t>
            </w:r>
            <w:r w:rsidRPr="00643F9A">
              <w:rPr>
                <w:b/>
                <w:bCs/>
                <w:sz w:val="24"/>
                <w:szCs w:val="24"/>
                <w:lang w:val="el-GR"/>
              </w:rPr>
              <w:t xml:space="preserve">: </w:t>
            </w:r>
            <w:r w:rsidRPr="00643F9A">
              <w:rPr>
                <w:b/>
                <w:bCs/>
                <w:sz w:val="24"/>
                <w:szCs w:val="24"/>
              </w:rPr>
              <w:t>Links</w:t>
            </w:r>
            <w:r w:rsidRPr="00643F9A">
              <w:rPr>
                <w:b/>
                <w:bCs/>
                <w:sz w:val="24"/>
                <w:szCs w:val="24"/>
                <w:lang w:val="el-GR"/>
              </w:rPr>
              <w:t xml:space="preserve"> </w:t>
            </w:r>
            <w:r w:rsidRPr="00643F9A">
              <w:rPr>
                <w:b/>
                <w:bCs/>
                <w:sz w:val="24"/>
                <w:szCs w:val="24"/>
              </w:rPr>
              <w:t>Per</w:t>
            </w:r>
            <w:r w:rsidRPr="00643F9A">
              <w:rPr>
                <w:b/>
                <w:bCs/>
                <w:sz w:val="24"/>
                <w:szCs w:val="24"/>
                <w:lang w:val="el-GR"/>
              </w:rPr>
              <w:t xml:space="preserve"> </w:t>
            </w:r>
            <w:r w:rsidRPr="00643F9A">
              <w:rPr>
                <w:b/>
                <w:bCs/>
                <w:sz w:val="24"/>
                <w:szCs w:val="24"/>
              </w:rPr>
              <w:t>Post</w:t>
            </w:r>
            <w:r>
              <w:fldChar w:fldCharType="end"/>
            </w:r>
          </w:p>
        </w:tc>
        <w:tc>
          <w:tcPr>
            <w:tcW w:w="2420" w:type="dxa"/>
            <w:shd w:val="clear" w:color="auto" w:fill="FFFF00"/>
          </w:tcPr>
          <w:p w14:paraId="4D1B838C" w14:textId="77777777" w:rsidR="00E02E18" w:rsidRDefault="00E02E18">
            <w:pPr>
              <w:spacing w:after="160"/>
            </w:pPr>
          </w:p>
        </w:tc>
        <w:tc>
          <w:tcPr>
            <w:tcW w:w="2420" w:type="dxa"/>
            <w:shd w:val="clear" w:color="auto" w:fill="00B050"/>
          </w:tcPr>
          <w:p w14:paraId="33927C7C" w14:textId="77777777" w:rsidR="00E02E18" w:rsidRDefault="00E02E18">
            <w:pPr>
              <w:spacing w:after="160"/>
            </w:pPr>
          </w:p>
        </w:tc>
        <w:tc>
          <w:tcPr>
            <w:tcW w:w="2420" w:type="dxa"/>
            <w:shd w:val="clear" w:color="auto" w:fill="A6A6A6" w:themeFill="background1" w:themeFillShade="A6"/>
          </w:tcPr>
          <w:p w14:paraId="15BE66BC" w14:textId="77777777" w:rsidR="00E02E18" w:rsidRDefault="00E02E18">
            <w:pPr>
              <w:spacing w:after="160"/>
            </w:pPr>
          </w:p>
        </w:tc>
      </w:tr>
      <w:tr w:rsidR="00E02E18" w14:paraId="76668EDD" w14:textId="77777777" w:rsidTr="000212B1">
        <w:trPr>
          <w:trHeight w:val="742"/>
        </w:trPr>
        <w:tc>
          <w:tcPr>
            <w:tcW w:w="2420" w:type="dxa"/>
          </w:tcPr>
          <w:p w14:paraId="477C5B84" w14:textId="2C2596D9" w:rsidR="00E02E18" w:rsidRDefault="00E02E18">
            <w:pPr>
              <w:spacing w:after="160"/>
            </w:pPr>
            <w:r>
              <w:fldChar w:fldCharType="begin"/>
            </w:r>
            <w:r>
              <w:instrText xml:space="preserve"> REF _Ref78498690 \h  \* MERGEFORMAT </w:instrText>
            </w:r>
            <w:r>
              <w:fldChar w:fldCharType="separate"/>
            </w:r>
            <w:r w:rsidRPr="00EB2131">
              <w:rPr>
                <w:b/>
                <w:bCs/>
                <w:sz w:val="24"/>
                <w:szCs w:val="24"/>
                <w:lang w:val="el-GR"/>
              </w:rPr>
              <w:t xml:space="preserve">Εικόνα </w:t>
            </w:r>
            <w:r w:rsidRPr="00E20641">
              <w:rPr>
                <w:b/>
                <w:bCs/>
                <w:noProof/>
                <w:sz w:val="24"/>
                <w:szCs w:val="24"/>
                <w:lang w:val="el-GR"/>
              </w:rPr>
              <w:t>86</w:t>
            </w:r>
            <w:r w:rsidRPr="00EB2131">
              <w:rPr>
                <w:b/>
                <w:bCs/>
                <w:sz w:val="24"/>
                <w:szCs w:val="24"/>
                <w:lang w:val="el-GR"/>
              </w:rPr>
              <w:t xml:space="preserve">: </w:t>
            </w:r>
            <w:r w:rsidRPr="00EB2131">
              <w:rPr>
                <w:b/>
                <w:bCs/>
                <w:sz w:val="24"/>
                <w:szCs w:val="24"/>
              </w:rPr>
              <w:t>Media</w:t>
            </w:r>
            <w:r w:rsidRPr="00EB2131">
              <w:rPr>
                <w:b/>
                <w:bCs/>
                <w:sz w:val="24"/>
                <w:szCs w:val="24"/>
                <w:lang w:val="el-GR"/>
              </w:rPr>
              <w:t xml:space="preserve"> </w:t>
            </w:r>
            <w:r w:rsidRPr="00EB2131">
              <w:rPr>
                <w:b/>
                <w:bCs/>
                <w:sz w:val="24"/>
                <w:szCs w:val="24"/>
              </w:rPr>
              <w:t>Per</w:t>
            </w:r>
            <w:r w:rsidRPr="00EB2131">
              <w:rPr>
                <w:b/>
                <w:bCs/>
                <w:sz w:val="24"/>
                <w:szCs w:val="24"/>
                <w:lang w:val="el-GR"/>
              </w:rPr>
              <w:t xml:space="preserve"> </w:t>
            </w:r>
            <w:r w:rsidRPr="00EB2131">
              <w:rPr>
                <w:b/>
                <w:bCs/>
                <w:sz w:val="24"/>
                <w:szCs w:val="24"/>
              </w:rPr>
              <w:t>Post</w:t>
            </w:r>
            <w:r>
              <w:fldChar w:fldCharType="end"/>
            </w:r>
          </w:p>
        </w:tc>
        <w:tc>
          <w:tcPr>
            <w:tcW w:w="2420" w:type="dxa"/>
            <w:shd w:val="clear" w:color="auto" w:fill="FF0000"/>
          </w:tcPr>
          <w:p w14:paraId="08CFB37E" w14:textId="77777777" w:rsidR="00E02E18" w:rsidRDefault="00E02E18">
            <w:pPr>
              <w:spacing w:after="160"/>
            </w:pPr>
          </w:p>
        </w:tc>
        <w:tc>
          <w:tcPr>
            <w:tcW w:w="2420" w:type="dxa"/>
            <w:shd w:val="clear" w:color="auto" w:fill="FFFF00"/>
          </w:tcPr>
          <w:p w14:paraId="2325A8C4" w14:textId="77777777" w:rsidR="00E02E18" w:rsidRDefault="00E02E18">
            <w:pPr>
              <w:spacing w:after="160"/>
            </w:pPr>
          </w:p>
        </w:tc>
        <w:tc>
          <w:tcPr>
            <w:tcW w:w="2420" w:type="dxa"/>
            <w:shd w:val="clear" w:color="auto" w:fill="00B050"/>
          </w:tcPr>
          <w:p w14:paraId="76C81F52" w14:textId="77777777" w:rsidR="00E02E18" w:rsidRDefault="00E02E18">
            <w:pPr>
              <w:spacing w:after="160"/>
            </w:pPr>
          </w:p>
        </w:tc>
      </w:tr>
      <w:tr w:rsidR="00E02E18" w14:paraId="31C99CC2" w14:textId="77777777" w:rsidTr="000212B1">
        <w:trPr>
          <w:trHeight w:val="757"/>
        </w:trPr>
        <w:tc>
          <w:tcPr>
            <w:tcW w:w="2420" w:type="dxa"/>
          </w:tcPr>
          <w:p w14:paraId="57839AB6" w14:textId="3918D328" w:rsidR="00E02E18" w:rsidRDefault="00E02E18">
            <w:pPr>
              <w:spacing w:after="160"/>
            </w:pPr>
            <w:r>
              <w:fldChar w:fldCharType="begin"/>
            </w:r>
            <w:r>
              <w:instrText xml:space="preserve"> REF _Ref78498716 \h  \* MERGEFORMAT </w:instrText>
            </w:r>
            <w:r>
              <w:fldChar w:fldCharType="separate"/>
            </w:r>
            <w:r w:rsidRPr="00A07C6B">
              <w:rPr>
                <w:b/>
                <w:bCs/>
                <w:sz w:val="24"/>
                <w:szCs w:val="24"/>
                <w:lang w:val="el-GR"/>
              </w:rPr>
              <w:t xml:space="preserve">Εικόνα </w:t>
            </w:r>
            <w:r w:rsidRPr="00E20641">
              <w:rPr>
                <w:b/>
                <w:bCs/>
                <w:noProof/>
                <w:sz w:val="24"/>
                <w:szCs w:val="24"/>
                <w:lang w:val="el-GR"/>
              </w:rPr>
              <w:t>89</w:t>
            </w:r>
            <w:r w:rsidRPr="00A07C6B">
              <w:rPr>
                <w:b/>
                <w:bCs/>
                <w:sz w:val="24"/>
                <w:szCs w:val="24"/>
                <w:lang w:val="el-GR"/>
              </w:rPr>
              <w:t xml:space="preserve">: </w:t>
            </w:r>
            <w:r w:rsidRPr="00A07C6B">
              <w:rPr>
                <w:b/>
                <w:bCs/>
                <w:sz w:val="24"/>
                <w:szCs w:val="24"/>
              </w:rPr>
              <w:t>Likes</w:t>
            </w:r>
            <w:r w:rsidRPr="00A07C6B">
              <w:rPr>
                <w:b/>
                <w:bCs/>
                <w:sz w:val="24"/>
                <w:szCs w:val="24"/>
                <w:lang w:val="el-GR"/>
              </w:rPr>
              <w:t xml:space="preserve"> </w:t>
            </w:r>
            <w:r w:rsidRPr="00A07C6B">
              <w:rPr>
                <w:b/>
                <w:bCs/>
                <w:sz w:val="24"/>
                <w:szCs w:val="24"/>
              </w:rPr>
              <w:t>Per</w:t>
            </w:r>
            <w:r w:rsidRPr="00A07C6B">
              <w:rPr>
                <w:b/>
                <w:bCs/>
                <w:sz w:val="24"/>
                <w:szCs w:val="24"/>
                <w:lang w:val="el-GR"/>
              </w:rPr>
              <w:t xml:space="preserve"> </w:t>
            </w:r>
            <w:r w:rsidRPr="00A07C6B">
              <w:rPr>
                <w:b/>
                <w:bCs/>
                <w:sz w:val="24"/>
                <w:szCs w:val="24"/>
              </w:rPr>
              <w:t>Post</w:t>
            </w:r>
            <w:r>
              <w:fldChar w:fldCharType="end"/>
            </w:r>
          </w:p>
        </w:tc>
        <w:tc>
          <w:tcPr>
            <w:tcW w:w="2420" w:type="dxa"/>
            <w:shd w:val="clear" w:color="auto" w:fill="FF0000"/>
          </w:tcPr>
          <w:p w14:paraId="6ED31DA4" w14:textId="77777777" w:rsidR="00E02E18" w:rsidRDefault="00E02E18">
            <w:pPr>
              <w:spacing w:after="160"/>
            </w:pPr>
          </w:p>
        </w:tc>
        <w:tc>
          <w:tcPr>
            <w:tcW w:w="2420" w:type="dxa"/>
            <w:shd w:val="clear" w:color="auto" w:fill="FFFF00"/>
          </w:tcPr>
          <w:p w14:paraId="34252181" w14:textId="77777777" w:rsidR="00E02E18" w:rsidRDefault="00E02E18">
            <w:pPr>
              <w:spacing w:after="160"/>
            </w:pPr>
          </w:p>
        </w:tc>
        <w:tc>
          <w:tcPr>
            <w:tcW w:w="2420" w:type="dxa"/>
            <w:shd w:val="clear" w:color="auto" w:fill="00B050"/>
          </w:tcPr>
          <w:p w14:paraId="0F830E55" w14:textId="77777777" w:rsidR="00E02E18" w:rsidRDefault="00E02E18">
            <w:pPr>
              <w:spacing w:after="160"/>
            </w:pPr>
          </w:p>
        </w:tc>
      </w:tr>
      <w:tr w:rsidR="00E02E18" w14:paraId="6FE25046" w14:textId="77777777" w:rsidTr="00542DC2">
        <w:trPr>
          <w:trHeight w:val="742"/>
        </w:trPr>
        <w:tc>
          <w:tcPr>
            <w:tcW w:w="2420" w:type="dxa"/>
          </w:tcPr>
          <w:p w14:paraId="1E8F9C10" w14:textId="08697496" w:rsidR="00E02E18" w:rsidRDefault="00E02E18">
            <w:pPr>
              <w:spacing w:after="160"/>
            </w:pPr>
            <w:r>
              <w:fldChar w:fldCharType="begin"/>
            </w:r>
            <w:r>
              <w:instrText xml:space="preserve"> REF _Ref78498724 \h  \* MERGEFORMAT </w:instrText>
            </w:r>
            <w:r>
              <w:fldChar w:fldCharType="separate"/>
            </w:r>
            <w:r w:rsidRPr="006266E5">
              <w:rPr>
                <w:b/>
                <w:bCs/>
                <w:sz w:val="24"/>
                <w:szCs w:val="24"/>
                <w:lang w:val="el-GR"/>
              </w:rPr>
              <w:t xml:space="preserve">Εικόνα </w:t>
            </w:r>
            <w:r w:rsidRPr="00E20641">
              <w:rPr>
                <w:b/>
                <w:bCs/>
                <w:noProof/>
                <w:sz w:val="24"/>
                <w:szCs w:val="24"/>
                <w:lang w:val="el-GR"/>
              </w:rPr>
              <w:t>90</w:t>
            </w:r>
            <w:r w:rsidRPr="006266E5">
              <w:rPr>
                <w:b/>
                <w:bCs/>
                <w:sz w:val="24"/>
                <w:szCs w:val="24"/>
                <w:lang w:val="el-GR"/>
              </w:rPr>
              <w:t xml:space="preserve">: </w:t>
            </w:r>
            <w:r w:rsidRPr="006266E5">
              <w:rPr>
                <w:b/>
                <w:bCs/>
                <w:sz w:val="24"/>
                <w:szCs w:val="24"/>
              </w:rPr>
              <w:t>Comments</w:t>
            </w:r>
            <w:r w:rsidRPr="006266E5">
              <w:rPr>
                <w:b/>
                <w:bCs/>
                <w:sz w:val="24"/>
                <w:szCs w:val="24"/>
                <w:lang w:val="el-GR"/>
              </w:rPr>
              <w:t xml:space="preserve"> </w:t>
            </w:r>
            <w:r w:rsidRPr="006266E5">
              <w:rPr>
                <w:b/>
                <w:bCs/>
                <w:sz w:val="24"/>
                <w:szCs w:val="24"/>
              </w:rPr>
              <w:t>Per</w:t>
            </w:r>
            <w:r w:rsidRPr="006266E5">
              <w:rPr>
                <w:b/>
                <w:bCs/>
                <w:sz w:val="24"/>
                <w:szCs w:val="24"/>
                <w:lang w:val="el-GR"/>
              </w:rPr>
              <w:t xml:space="preserve"> </w:t>
            </w:r>
            <w:r w:rsidRPr="006266E5">
              <w:rPr>
                <w:b/>
                <w:bCs/>
                <w:sz w:val="24"/>
                <w:szCs w:val="24"/>
              </w:rPr>
              <w:t>Post</w:t>
            </w:r>
            <w:r>
              <w:fldChar w:fldCharType="end"/>
            </w:r>
          </w:p>
        </w:tc>
        <w:tc>
          <w:tcPr>
            <w:tcW w:w="2420" w:type="dxa"/>
            <w:shd w:val="clear" w:color="auto" w:fill="A6A6A6" w:themeFill="background1" w:themeFillShade="A6"/>
          </w:tcPr>
          <w:p w14:paraId="0662E6A3" w14:textId="77777777" w:rsidR="00E02E18" w:rsidRDefault="00E02E18">
            <w:pPr>
              <w:spacing w:after="160"/>
            </w:pPr>
          </w:p>
        </w:tc>
        <w:tc>
          <w:tcPr>
            <w:tcW w:w="2420" w:type="dxa"/>
            <w:shd w:val="clear" w:color="auto" w:fill="FFFF00"/>
          </w:tcPr>
          <w:p w14:paraId="1B36A002" w14:textId="77777777" w:rsidR="00E02E18" w:rsidRDefault="00E02E18">
            <w:pPr>
              <w:spacing w:after="160"/>
            </w:pPr>
          </w:p>
        </w:tc>
        <w:tc>
          <w:tcPr>
            <w:tcW w:w="2420" w:type="dxa"/>
            <w:shd w:val="clear" w:color="auto" w:fill="00B050"/>
          </w:tcPr>
          <w:p w14:paraId="19A52753" w14:textId="77777777" w:rsidR="00E02E18" w:rsidRDefault="00E02E18">
            <w:pPr>
              <w:spacing w:after="160"/>
            </w:pPr>
          </w:p>
        </w:tc>
      </w:tr>
      <w:tr w:rsidR="00E02E18" w14:paraId="60284644" w14:textId="77777777" w:rsidTr="00542DC2">
        <w:trPr>
          <w:trHeight w:val="742"/>
        </w:trPr>
        <w:tc>
          <w:tcPr>
            <w:tcW w:w="2420" w:type="dxa"/>
          </w:tcPr>
          <w:p w14:paraId="5D4B64A2" w14:textId="4A624C3A" w:rsidR="00E02E18" w:rsidRDefault="00E02E18">
            <w:pPr>
              <w:spacing w:after="160"/>
            </w:pPr>
            <w:r>
              <w:fldChar w:fldCharType="begin"/>
            </w:r>
            <w:r>
              <w:instrText xml:space="preserve"> REF _Ref78498755 \h </w:instrText>
            </w:r>
            <w:r>
              <w:fldChar w:fldCharType="separate"/>
            </w:r>
            <w:r w:rsidRPr="006266E5">
              <w:rPr>
                <w:b/>
                <w:bCs/>
                <w:sz w:val="24"/>
                <w:szCs w:val="24"/>
                <w:lang w:val="el-GR"/>
              </w:rPr>
              <w:t>Εικόνα</w:t>
            </w:r>
            <w:r w:rsidRPr="00E02E18">
              <w:rPr>
                <w:b/>
                <w:bCs/>
                <w:sz w:val="24"/>
                <w:szCs w:val="24"/>
              </w:rPr>
              <w:t xml:space="preserve"> </w:t>
            </w:r>
            <w:r w:rsidRPr="00E02E18">
              <w:rPr>
                <w:b/>
                <w:bCs/>
                <w:noProof/>
                <w:sz w:val="24"/>
                <w:szCs w:val="24"/>
              </w:rPr>
              <w:t>91</w:t>
            </w:r>
            <w:r w:rsidRPr="00E02E18">
              <w:rPr>
                <w:b/>
                <w:bCs/>
                <w:sz w:val="24"/>
                <w:szCs w:val="24"/>
              </w:rPr>
              <w:t xml:space="preserve">: </w:t>
            </w:r>
            <w:r w:rsidRPr="006266E5">
              <w:rPr>
                <w:b/>
                <w:bCs/>
                <w:sz w:val="24"/>
                <w:szCs w:val="24"/>
              </w:rPr>
              <w:t>Retweets</w:t>
            </w:r>
            <w:r w:rsidRPr="00E02E18">
              <w:rPr>
                <w:b/>
                <w:bCs/>
                <w:sz w:val="24"/>
                <w:szCs w:val="24"/>
              </w:rPr>
              <w:t>/</w:t>
            </w:r>
            <w:r w:rsidRPr="006266E5">
              <w:rPr>
                <w:b/>
                <w:bCs/>
                <w:sz w:val="24"/>
                <w:szCs w:val="24"/>
              </w:rPr>
              <w:t>Shares</w:t>
            </w:r>
            <w:r w:rsidRPr="00E02E18">
              <w:rPr>
                <w:b/>
                <w:bCs/>
                <w:sz w:val="24"/>
                <w:szCs w:val="24"/>
              </w:rPr>
              <w:t xml:space="preserve"> </w:t>
            </w:r>
            <w:r w:rsidRPr="006266E5">
              <w:rPr>
                <w:b/>
                <w:bCs/>
                <w:sz w:val="24"/>
                <w:szCs w:val="24"/>
              </w:rPr>
              <w:t>Per</w:t>
            </w:r>
            <w:r w:rsidRPr="00E02E18">
              <w:rPr>
                <w:b/>
                <w:bCs/>
                <w:sz w:val="24"/>
                <w:szCs w:val="24"/>
              </w:rPr>
              <w:t xml:space="preserve"> </w:t>
            </w:r>
            <w:r w:rsidRPr="006266E5">
              <w:rPr>
                <w:b/>
                <w:bCs/>
                <w:sz w:val="24"/>
                <w:szCs w:val="24"/>
              </w:rPr>
              <w:t>Post</w:t>
            </w:r>
            <w:r>
              <w:fldChar w:fldCharType="end"/>
            </w:r>
          </w:p>
        </w:tc>
        <w:tc>
          <w:tcPr>
            <w:tcW w:w="2420" w:type="dxa"/>
            <w:shd w:val="clear" w:color="auto" w:fill="00B050"/>
          </w:tcPr>
          <w:p w14:paraId="30608A92" w14:textId="77777777" w:rsidR="00E02E18" w:rsidRDefault="00E02E18">
            <w:pPr>
              <w:spacing w:after="160"/>
            </w:pPr>
          </w:p>
        </w:tc>
        <w:tc>
          <w:tcPr>
            <w:tcW w:w="2420" w:type="dxa"/>
            <w:shd w:val="clear" w:color="auto" w:fill="FFFF00"/>
          </w:tcPr>
          <w:p w14:paraId="02B0D637" w14:textId="77777777" w:rsidR="00E02E18" w:rsidRDefault="00E02E18">
            <w:pPr>
              <w:spacing w:after="160"/>
            </w:pPr>
          </w:p>
        </w:tc>
        <w:tc>
          <w:tcPr>
            <w:tcW w:w="2420" w:type="dxa"/>
            <w:shd w:val="clear" w:color="auto" w:fill="A6A6A6" w:themeFill="background1" w:themeFillShade="A6"/>
          </w:tcPr>
          <w:p w14:paraId="5516A0EB" w14:textId="77777777" w:rsidR="00E02E18" w:rsidRDefault="00E02E18" w:rsidP="001250D5">
            <w:pPr>
              <w:keepNext/>
              <w:spacing w:after="160"/>
              <w:pPrChange w:id="4003" w:author="GEORGILAS STYLIANOS" w:date="2021-08-08T14:52:00Z">
                <w:pPr>
                  <w:spacing w:after="160"/>
                </w:pPr>
              </w:pPrChange>
            </w:pPr>
          </w:p>
        </w:tc>
      </w:tr>
    </w:tbl>
    <w:p w14:paraId="27EB5347" w14:textId="3F55D46C" w:rsidR="00A31B0C" w:rsidRPr="001250D5" w:rsidRDefault="001250D5" w:rsidP="001250D5">
      <w:pPr>
        <w:pStyle w:val="Caption"/>
        <w:rPr>
          <w:b/>
          <w:bCs/>
          <w:color w:val="auto"/>
          <w:sz w:val="24"/>
          <w:szCs w:val="24"/>
          <w:lang w:val="el-GR"/>
          <w:rPrChange w:id="4004" w:author="GEORGILAS STYLIANOS" w:date="2021-08-08T14:52:00Z">
            <w:rPr/>
          </w:rPrChange>
        </w:rPr>
        <w:pPrChange w:id="4005" w:author="GEORGILAS STYLIANOS" w:date="2021-08-08T14:52:00Z">
          <w:pPr/>
        </w:pPrChange>
      </w:pPr>
      <w:bookmarkStart w:id="4006" w:name="_Ref79326824"/>
      <w:ins w:id="4007" w:author="GEORGILAS STYLIANOS" w:date="2021-08-08T14:52:00Z">
        <w:r w:rsidRPr="001250D5">
          <w:rPr>
            <w:b/>
            <w:bCs/>
            <w:color w:val="auto"/>
            <w:sz w:val="24"/>
            <w:szCs w:val="24"/>
            <w:lang w:val="el-GR"/>
            <w:rPrChange w:id="4008" w:author="GEORGILAS STYLIANOS" w:date="2021-08-08T14:52:00Z">
              <w:rPr/>
            </w:rPrChange>
          </w:rPr>
          <w:t xml:space="preserve">Πίνακας </w:t>
        </w:r>
        <w:r w:rsidRPr="001250D5">
          <w:rPr>
            <w:b/>
            <w:bCs/>
            <w:color w:val="auto"/>
            <w:sz w:val="24"/>
            <w:szCs w:val="24"/>
            <w:rPrChange w:id="4009" w:author="GEORGILAS STYLIANOS" w:date="2021-08-08T14:52:00Z">
              <w:rPr/>
            </w:rPrChange>
          </w:rPr>
          <w:fldChar w:fldCharType="begin"/>
        </w:r>
        <w:r w:rsidRPr="001250D5">
          <w:rPr>
            <w:b/>
            <w:bCs/>
            <w:color w:val="auto"/>
            <w:sz w:val="24"/>
            <w:szCs w:val="24"/>
            <w:lang w:val="el-GR"/>
            <w:rPrChange w:id="4010" w:author="GEORGILAS STYLIANOS" w:date="2021-08-08T14:52:00Z">
              <w:rPr/>
            </w:rPrChange>
          </w:rPr>
          <w:instrText xml:space="preserve"> </w:instrText>
        </w:r>
        <w:r w:rsidRPr="001250D5">
          <w:rPr>
            <w:b/>
            <w:bCs/>
            <w:color w:val="auto"/>
            <w:sz w:val="24"/>
            <w:szCs w:val="24"/>
            <w:rPrChange w:id="4011" w:author="GEORGILAS STYLIANOS" w:date="2021-08-08T14:52:00Z">
              <w:rPr/>
            </w:rPrChange>
          </w:rPr>
          <w:instrText>SEQ</w:instrText>
        </w:r>
        <w:r w:rsidRPr="001250D5">
          <w:rPr>
            <w:b/>
            <w:bCs/>
            <w:color w:val="auto"/>
            <w:sz w:val="24"/>
            <w:szCs w:val="24"/>
            <w:lang w:val="el-GR"/>
            <w:rPrChange w:id="4012" w:author="GEORGILAS STYLIANOS" w:date="2021-08-08T14:52:00Z">
              <w:rPr/>
            </w:rPrChange>
          </w:rPr>
          <w:instrText xml:space="preserve"> Πίνακας \* </w:instrText>
        </w:r>
        <w:r w:rsidRPr="001250D5">
          <w:rPr>
            <w:b/>
            <w:bCs/>
            <w:color w:val="auto"/>
            <w:sz w:val="24"/>
            <w:szCs w:val="24"/>
            <w:rPrChange w:id="4013" w:author="GEORGILAS STYLIANOS" w:date="2021-08-08T14:52:00Z">
              <w:rPr/>
            </w:rPrChange>
          </w:rPr>
          <w:instrText>ARABIC</w:instrText>
        </w:r>
        <w:r w:rsidRPr="001250D5">
          <w:rPr>
            <w:b/>
            <w:bCs/>
            <w:color w:val="auto"/>
            <w:sz w:val="24"/>
            <w:szCs w:val="24"/>
            <w:lang w:val="el-GR"/>
            <w:rPrChange w:id="4014" w:author="GEORGILAS STYLIANOS" w:date="2021-08-08T14:52:00Z">
              <w:rPr/>
            </w:rPrChange>
          </w:rPr>
          <w:instrText xml:space="preserve"> </w:instrText>
        </w:r>
      </w:ins>
      <w:r w:rsidRPr="001250D5">
        <w:rPr>
          <w:b/>
          <w:bCs/>
          <w:color w:val="auto"/>
          <w:sz w:val="24"/>
          <w:szCs w:val="24"/>
          <w:rPrChange w:id="4015" w:author="GEORGILAS STYLIANOS" w:date="2021-08-08T14:52:00Z">
            <w:rPr/>
          </w:rPrChange>
        </w:rPr>
        <w:fldChar w:fldCharType="separate"/>
      </w:r>
      <w:ins w:id="4016" w:author="GEORGILAS STYLIANOS" w:date="2021-08-08T14:56:00Z">
        <w:r w:rsidR="0005254F" w:rsidRPr="0005254F">
          <w:rPr>
            <w:b/>
            <w:bCs/>
            <w:noProof/>
            <w:color w:val="auto"/>
            <w:sz w:val="24"/>
            <w:szCs w:val="24"/>
            <w:lang w:val="el-GR"/>
            <w:rPrChange w:id="4017" w:author="GEORGILAS STYLIANOS" w:date="2021-08-08T14:56:00Z">
              <w:rPr>
                <w:b/>
                <w:bCs/>
                <w:noProof/>
                <w:sz w:val="24"/>
                <w:szCs w:val="24"/>
              </w:rPr>
            </w:rPrChange>
          </w:rPr>
          <w:t>1</w:t>
        </w:r>
      </w:ins>
      <w:ins w:id="4018" w:author="GEORGILAS STYLIANOS" w:date="2021-08-08T14:52:00Z">
        <w:r w:rsidRPr="001250D5">
          <w:rPr>
            <w:b/>
            <w:bCs/>
            <w:color w:val="auto"/>
            <w:sz w:val="24"/>
            <w:szCs w:val="24"/>
            <w:rPrChange w:id="4019" w:author="GEORGILAS STYLIANOS" w:date="2021-08-08T14:52:00Z">
              <w:rPr/>
            </w:rPrChange>
          </w:rPr>
          <w:fldChar w:fldCharType="end"/>
        </w:r>
        <w:bookmarkEnd w:id="4006"/>
        <w:r w:rsidRPr="001250D5">
          <w:rPr>
            <w:b/>
            <w:bCs/>
            <w:color w:val="auto"/>
            <w:sz w:val="24"/>
            <w:szCs w:val="24"/>
            <w:lang w:val="el-GR"/>
            <w:rPrChange w:id="4020" w:author="GEORGILAS STYLIANOS" w:date="2021-08-08T14:52:00Z">
              <w:rPr/>
            </w:rPrChange>
          </w:rPr>
          <w:t xml:space="preserve">: </w:t>
        </w:r>
        <w:r w:rsidRPr="001250D5">
          <w:rPr>
            <w:b/>
            <w:bCs/>
            <w:color w:val="auto"/>
            <w:sz w:val="24"/>
            <w:szCs w:val="24"/>
            <w:lang w:val="el-GR"/>
            <w:rPrChange w:id="4021" w:author="GEORGILAS STYLIANOS" w:date="2021-08-08T14:52:00Z">
              <w:rPr>
                <w:lang w:val="el-GR"/>
              </w:rPr>
            </w:rPrChange>
          </w:rPr>
          <w:t xml:space="preserve">Σύγκριση Κοινωνικών Δικτύων ως προς τα </w:t>
        </w:r>
        <w:r w:rsidRPr="001250D5">
          <w:rPr>
            <w:b/>
            <w:bCs/>
            <w:color w:val="auto"/>
            <w:sz w:val="24"/>
            <w:szCs w:val="24"/>
            <w:rPrChange w:id="4022" w:author="GEORGILAS STYLIANOS" w:date="2021-08-08T14:52:00Z">
              <w:rPr/>
            </w:rPrChange>
          </w:rPr>
          <w:t>Metadata</w:t>
        </w:r>
      </w:ins>
    </w:p>
    <w:p w14:paraId="70636B3A" w14:textId="77777777" w:rsidR="00A31B0C" w:rsidRPr="001250D5" w:rsidRDefault="00A31B0C">
      <w:pPr>
        <w:rPr>
          <w:lang w:val="el-GR"/>
          <w:rPrChange w:id="4023" w:author="GEORGILAS STYLIANOS" w:date="2021-08-08T14:52:00Z">
            <w:rPr/>
          </w:rPrChange>
        </w:rPr>
      </w:pPr>
    </w:p>
    <w:p w14:paraId="22CE24DE" w14:textId="77777777" w:rsidR="00A31B0C" w:rsidRPr="001250D5" w:rsidRDefault="00A31B0C">
      <w:pPr>
        <w:rPr>
          <w:lang w:val="el-GR"/>
          <w:rPrChange w:id="4024" w:author="GEORGILAS STYLIANOS" w:date="2021-08-08T14:52:00Z">
            <w:rPr/>
          </w:rPrChange>
        </w:rPr>
      </w:pPr>
    </w:p>
    <w:p w14:paraId="332A5DF0" w14:textId="77777777" w:rsidR="00A31B0C" w:rsidRPr="001250D5" w:rsidRDefault="00A31B0C">
      <w:pPr>
        <w:rPr>
          <w:lang w:val="el-GR"/>
          <w:rPrChange w:id="4025" w:author="GEORGILAS STYLIANOS" w:date="2021-08-08T14:52:00Z">
            <w:rPr/>
          </w:rPrChange>
        </w:rPr>
      </w:pPr>
    </w:p>
    <w:p w14:paraId="0EE7454C" w14:textId="77777777" w:rsidR="00A31B0C" w:rsidRPr="001250D5" w:rsidRDefault="00A31B0C">
      <w:pPr>
        <w:rPr>
          <w:lang w:val="el-GR"/>
          <w:rPrChange w:id="4026" w:author="GEORGILAS STYLIANOS" w:date="2021-08-08T14:52:00Z">
            <w:rPr/>
          </w:rPrChange>
        </w:rPr>
      </w:pPr>
    </w:p>
    <w:p w14:paraId="74C08B4F" w14:textId="77777777" w:rsidR="00A31B0C" w:rsidRPr="001250D5" w:rsidRDefault="00A31B0C">
      <w:pPr>
        <w:rPr>
          <w:lang w:val="el-GR"/>
          <w:rPrChange w:id="4027" w:author="GEORGILAS STYLIANOS" w:date="2021-08-08T14:52:00Z">
            <w:rPr/>
          </w:rPrChange>
        </w:rPr>
      </w:pPr>
    </w:p>
    <w:p w14:paraId="6092C9C8" w14:textId="2D7A185A" w:rsidR="00A31B0C" w:rsidRDefault="00A31B0C">
      <w:pPr>
        <w:rPr>
          <w:sz w:val="24"/>
          <w:szCs w:val="24"/>
          <w:lang w:val="el-GR"/>
        </w:rPr>
      </w:pPr>
      <w:r w:rsidRPr="00A31B0C">
        <w:rPr>
          <w:sz w:val="24"/>
          <w:szCs w:val="24"/>
          <w:lang w:val="el-GR"/>
        </w:rPr>
        <w:t>Στη συνέχεια</w:t>
      </w:r>
      <w:r>
        <w:rPr>
          <w:sz w:val="24"/>
          <w:szCs w:val="24"/>
          <w:lang w:val="el-GR"/>
        </w:rPr>
        <w:t xml:space="preserve">, μέσω των τριών πινάκων που ακολουθούν, παρουσιάζουμε μια γενική εικόνα των πειραμάτων που πραγματοποιήθηκαν με βάση την </w:t>
      </w:r>
      <w:del w:id="4028" w:author="GEORGILAS STYLIANOS" w:date="2021-08-07T14:20:00Z">
        <w:r w:rsidDel="0092709A">
          <w:rPr>
            <w:sz w:val="24"/>
            <w:szCs w:val="24"/>
            <w:lang w:val="el-GR"/>
          </w:rPr>
          <w:delText>Κ.Ε.</w:delText>
        </w:r>
      </w:del>
      <w:ins w:id="4029" w:author="GEORGILAS STYLIANOS" w:date="2021-08-07T14:20:00Z">
        <w:r w:rsidR="0092709A">
          <w:rPr>
            <w:sz w:val="24"/>
            <w:szCs w:val="24"/>
            <w:lang w:val="el-GR"/>
          </w:rPr>
          <w:t>ΚΕ</w:t>
        </w:r>
      </w:ins>
      <w:r>
        <w:rPr>
          <w:sz w:val="24"/>
          <w:szCs w:val="24"/>
          <w:lang w:val="el-GR"/>
        </w:rPr>
        <w:t xml:space="preserve"> . </w:t>
      </w:r>
    </w:p>
    <w:p w14:paraId="2876F27C" w14:textId="651A32FC" w:rsidR="004A5970" w:rsidRDefault="004A5970">
      <w:pPr>
        <w:rPr>
          <w:sz w:val="24"/>
          <w:szCs w:val="24"/>
          <w:lang w:val="el-GR"/>
        </w:rPr>
      </w:pPr>
      <w:r>
        <w:rPr>
          <w:sz w:val="24"/>
          <w:szCs w:val="24"/>
          <w:lang w:val="el-GR"/>
        </w:rPr>
        <w:t xml:space="preserve">Ο </w:t>
      </w:r>
      <w:del w:id="4030" w:author="GEORGILAS STYLIANOS" w:date="2021-08-08T14:53:00Z">
        <w:r w:rsidDel="0005254F">
          <w:rPr>
            <w:sz w:val="24"/>
            <w:szCs w:val="24"/>
            <w:lang w:val="el-GR"/>
          </w:rPr>
          <w:delText xml:space="preserve">πρώτος πίνακας </w:delText>
        </w:r>
      </w:del>
      <w:r>
        <w:rPr>
          <w:sz w:val="24"/>
          <w:szCs w:val="24"/>
          <w:lang w:val="el-GR"/>
        </w:rPr>
        <w:t xml:space="preserve">αφορά το </w:t>
      </w:r>
      <w:r>
        <w:rPr>
          <w:sz w:val="24"/>
          <w:szCs w:val="24"/>
        </w:rPr>
        <w:t>Twitter</w:t>
      </w:r>
      <w:r w:rsidRPr="004A5970">
        <w:rPr>
          <w:sz w:val="24"/>
          <w:szCs w:val="24"/>
          <w:lang w:val="el-GR"/>
        </w:rPr>
        <w:t xml:space="preserve"> </w:t>
      </w:r>
      <w:r>
        <w:rPr>
          <w:sz w:val="24"/>
          <w:szCs w:val="24"/>
          <w:lang w:val="el-GR"/>
        </w:rPr>
        <w:t>και τα μοτίβα συμπεριφορών των τριών κοινωνικών ομάδων σε αυτό.</w:t>
      </w:r>
    </w:p>
    <w:p w14:paraId="5BC55EF2" w14:textId="71682F10" w:rsidR="004A5970" w:rsidRPr="004A5970" w:rsidRDefault="004A5970">
      <w:pPr>
        <w:rPr>
          <w:sz w:val="24"/>
          <w:szCs w:val="24"/>
          <w:lang w:val="el-GR"/>
        </w:rPr>
      </w:pPr>
      <w:r>
        <w:rPr>
          <w:sz w:val="24"/>
          <w:szCs w:val="24"/>
          <w:lang w:val="el-GR"/>
        </w:rPr>
        <w:t xml:space="preserve">Με την ίδια βαθμολόγηση με πριν, πρώτη προκύπτει η ομάδα μέτριας επιρροής με 8 βαθμούς, δεύτερη έρχεται η ομάδα της υψηλής επιρροής με 7 βαθμούς και τελευταία η ομάδα της πολύ υψηλής επιρροής με 6 βαθμούς. </w:t>
      </w:r>
    </w:p>
    <w:p w14:paraId="00F44CFB" w14:textId="77777777" w:rsidR="00A31B0C" w:rsidRPr="00A31B0C" w:rsidRDefault="00A31B0C">
      <w:pPr>
        <w:rPr>
          <w:lang w:val="el-GR"/>
        </w:rPr>
      </w:pPr>
    </w:p>
    <w:tbl>
      <w:tblPr>
        <w:tblStyle w:val="TableGrid"/>
        <w:tblpPr w:leftFromText="180" w:rightFromText="180" w:vertAnchor="text" w:horzAnchor="margin" w:tblpXSpec="center" w:tblpY="-14"/>
        <w:tblW w:w="0" w:type="auto"/>
        <w:tblLook w:val="04A0" w:firstRow="1" w:lastRow="0" w:firstColumn="1" w:lastColumn="0" w:noHBand="0" w:noVBand="1"/>
        <w:tblPrChange w:id="4031" w:author="GEORGILAS STYLIANOS" w:date="2021-08-08T14:55:00Z">
          <w:tblPr>
            <w:tblStyle w:val="TableGrid"/>
            <w:tblpPr w:leftFromText="180" w:rightFromText="180" w:vertAnchor="text" w:horzAnchor="margin" w:tblpY="-14"/>
            <w:tblW w:w="0" w:type="auto"/>
            <w:tblLook w:val="04A0" w:firstRow="1" w:lastRow="0" w:firstColumn="1" w:lastColumn="0" w:noHBand="0" w:noVBand="1"/>
          </w:tblPr>
        </w:tblPrChange>
      </w:tblPr>
      <w:tblGrid>
        <w:gridCol w:w="2394"/>
        <w:gridCol w:w="2394"/>
        <w:gridCol w:w="2394"/>
        <w:gridCol w:w="2394"/>
        <w:tblGridChange w:id="4032">
          <w:tblGrid>
            <w:gridCol w:w="2394"/>
            <w:gridCol w:w="2394"/>
            <w:gridCol w:w="2394"/>
            <w:gridCol w:w="2394"/>
          </w:tblGrid>
        </w:tblGridChange>
      </w:tblGrid>
      <w:tr w:rsidR="00301530" w14:paraId="6D829DA2" w14:textId="77777777" w:rsidTr="0005254F">
        <w:tc>
          <w:tcPr>
            <w:tcW w:w="2394" w:type="dxa"/>
            <w:tcPrChange w:id="4033" w:author="GEORGILAS STYLIANOS" w:date="2021-08-08T14:55:00Z">
              <w:tcPr>
                <w:tcW w:w="2394" w:type="dxa"/>
              </w:tcPr>
            </w:tcPrChange>
          </w:tcPr>
          <w:p w14:paraId="062B91D0" w14:textId="77777777" w:rsidR="00301530" w:rsidRDefault="00301530" w:rsidP="00301530">
            <w:pPr>
              <w:spacing w:after="160"/>
              <w:rPr>
                <w:b/>
                <w:bCs/>
                <w:sz w:val="28"/>
                <w:szCs w:val="28"/>
              </w:rPr>
            </w:pPr>
            <w:r>
              <w:rPr>
                <w:b/>
                <w:bCs/>
                <w:sz w:val="28"/>
                <w:szCs w:val="28"/>
              </w:rPr>
              <w:t>TWITTER</w:t>
            </w:r>
          </w:p>
          <w:p w14:paraId="50859E78" w14:textId="4004F92E" w:rsidR="00301530" w:rsidRPr="00301530" w:rsidRDefault="00301530" w:rsidP="00301530">
            <w:pPr>
              <w:spacing w:after="160"/>
              <w:rPr>
                <w:b/>
                <w:bCs/>
                <w:sz w:val="28"/>
                <w:szCs w:val="28"/>
                <w:lang w:val="el-GR"/>
              </w:rPr>
            </w:pPr>
            <w:r>
              <w:rPr>
                <w:b/>
                <w:bCs/>
                <w:sz w:val="28"/>
                <w:szCs w:val="28"/>
              </w:rPr>
              <w:t xml:space="preserve">Metadata \ </w:t>
            </w:r>
            <w:del w:id="4034" w:author="GEORGILAS STYLIANOS" w:date="2021-08-07T14:20:00Z">
              <w:r w:rsidDel="0092709A">
                <w:rPr>
                  <w:b/>
                  <w:bCs/>
                  <w:sz w:val="28"/>
                  <w:szCs w:val="28"/>
                  <w:lang w:val="el-GR"/>
                </w:rPr>
                <w:delText>Κ.Ε.</w:delText>
              </w:r>
            </w:del>
            <w:ins w:id="4035" w:author="GEORGILAS STYLIANOS" w:date="2021-08-07T14:20:00Z">
              <w:r w:rsidR="0092709A">
                <w:rPr>
                  <w:b/>
                  <w:bCs/>
                  <w:sz w:val="28"/>
                  <w:szCs w:val="28"/>
                  <w:lang w:val="el-GR"/>
                </w:rPr>
                <w:t>ΚΕ</w:t>
              </w:r>
            </w:ins>
          </w:p>
        </w:tc>
        <w:tc>
          <w:tcPr>
            <w:tcW w:w="2394" w:type="dxa"/>
            <w:tcPrChange w:id="4036" w:author="GEORGILAS STYLIANOS" w:date="2021-08-08T14:55:00Z">
              <w:tcPr>
                <w:tcW w:w="2394" w:type="dxa"/>
              </w:tcPr>
            </w:tcPrChange>
          </w:tcPr>
          <w:p w14:paraId="311D4D7E" w14:textId="77777777" w:rsidR="00301530" w:rsidRPr="00095926" w:rsidRDefault="00301530" w:rsidP="00301530">
            <w:pPr>
              <w:spacing w:after="160"/>
              <w:rPr>
                <w:b/>
                <w:bCs/>
                <w:sz w:val="28"/>
                <w:szCs w:val="28"/>
              </w:rPr>
            </w:pPr>
            <w:r>
              <w:rPr>
                <w:b/>
                <w:bCs/>
                <w:sz w:val="28"/>
                <w:szCs w:val="28"/>
              </w:rPr>
              <w:t>Medium</w:t>
            </w:r>
          </w:p>
        </w:tc>
        <w:tc>
          <w:tcPr>
            <w:tcW w:w="2394" w:type="dxa"/>
            <w:tcPrChange w:id="4037" w:author="GEORGILAS STYLIANOS" w:date="2021-08-08T14:55:00Z">
              <w:tcPr>
                <w:tcW w:w="2394" w:type="dxa"/>
              </w:tcPr>
            </w:tcPrChange>
          </w:tcPr>
          <w:p w14:paraId="4C32A3D4" w14:textId="77777777" w:rsidR="00301530" w:rsidRPr="00095926" w:rsidRDefault="00301530" w:rsidP="00301530">
            <w:pPr>
              <w:spacing w:after="160"/>
              <w:rPr>
                <w:b/>
                <w:bCs/>
                <w:sz w:val="28"/>
                <w:szCs w:val="28"/>
              </w:rPr>
            </w:pPr>
            <w:r w:rsidRPr="00095926">
              <w:rPr>
                <w:b/>
                <w:bCs/>
                <w:sz w:val="28"/>
                <w:szCs w:val="28"/>
              </w:rPr>
              <w:t>High</w:t>
            </w:r>
          </w:p>
        </w:tc>
        <w:tc>
          <w:tcPr>
            <w:tcW w:w="2394" w:type="dxa"/>
            <w:tcPrChange w:id="4038" w:author="GEORGILAS STYLIANOS" w:date="2021-08-08T14:55:00Z">
              <w:tcPr>
                <w:tcW w:w="2394" w:type="dxa"/>
              </w:tcPr>
            </w:tcPrChange>
          </w:tcPr>
          <w:p w14:paraId="4DC3D9AD" w14:textId="77777777" w:rsidR="00301530" w:rsidRPr="00301530" w:rsidRDefault="00301530" w:rsidP="00301530">
            <w:pPr>
              <w:spacing w:after="160"/>
              <w:rPr>
                <w:b/>
                <w:bCs/>
                <w:sz w:val="28"/>
                <w:szCs w:val="28"/>
              </w:rPr>
            </w:pPr>
            <w:r w:rsidRPr="00301530">
              <w:rPr>
                <w:b/>
                <w:bCs/>
                <w:sz w:val="28"/>
                <w:szCs w:val="28"/>
              </w:rPr>
              <w:t>Very High</w:t>
            </w:r>
          </w:p>
        </w:tc>
      </w:tr>
      <w:tr w:rsidR="00301530" w14:paraId="059E2297" w14:textId="77777777" w:rsidTr="0005254F">
        <w:tc>
          <w:tcPr>
            <w:tcW w:w="2394" w:type="dxa"/>
            <w:tcPrChange w:id="4039" w:author="GEORGILAS STYLIANOS" w:date="2021-08-08T14:55:00Z">
              <w:tcPr>
                <w:tcW w:w="2394" w:type="dxa"/>
              </w:tcPr>
            </w:tcPrChange>
          </w:tcPr>
          <w:p w14:paraId="46E63D3F" w14:textId="77777777" w:rsidR="00301530" w:rsidRDefault="00301530" w:rsidP="00301530">
            <w:pPr>
              <w:spacing w:after="160"/>
            </w:pPr>
            <w:r>
              <w:fldChar w:fldCharType="begin"/>
            </w:r>
            <w:r>
              <w:instrText xml:space="preserve"> REF _Ref78593822 \h </w:instrText>
            </w:r>
            <w:r>
              <w:fldChar w:fldCharType="separate"/>
            </w:r>
            <w:r w:rsidRPr="00EB7454">
              <w:rPr>
                <w:b/>
                <w:bCs/>
                <w:sz w:val="24"/>
                <w:szCs w:val="24"/>
              </w:rPr>
              <w:t xml:space="preserve">Εικόνα </w:t>
            </w:r>
            <w:r>
              <w:rPr>
                <w:b/>
                <w:bCs/>
                <w:noProof/>
                <w:sz w:val="24"/>
                <w:szCs w:val="24"/>
              </w:rPr>
              <w:t>93</w:t>
            </w:r>
            <w:r w:rsidRPr="00EB7454">
              <w:rPr>
                <w:b/>
                <w:bCs/>
                <w:sz w:val="24"/>
                <w:szCs w:val="24"/>
              </w:rPr>
              <w:t>: Hashtags Per Post - Social Influence</w:t>
            </w:r>
            <w:r>
              <w:fldChar w:fldCharType="end"/>
            </w:r>
          </w:p>
        </w:tc>
        <w:tc>
          <w:tcPr>
            <w:tcW w:w="2394" w:type="dxa"/>
            <w:shd w:val="clear" w:color="auto" w:fill="FFFF00"/>
            <w:tcPrChange w:id="4040" w:author="GEORGILAS STYLIANOS" w:date="2021-08-08T14:55:00Z">
              <w:tcPr>
                <w:tcW w:w="2394" w:type="dxa"/>
                <w:shd w:val="clear" w:color="auto" w:fill="FFFF00"/>
              </w:tcPr>
            </w:tcPrChange>
          </w:tcPr>
          <w:p w14:paraId="09C87B39" w14:textId="77777777" w:rsidR="00301530" w:rsidRDefault="00301530" w:rsidP="00301530">
            <w:pPr>
              <w:spacing w:after="160"/>
            </w:pPr>
          </w:p>
        </w:tc>
        <w:tc>
          <w:tcPr>
            <w:tcW w:w="2394" w:type="dxa"/>
            <w:shd w:val="clear" w:color="auto" w:fill="00B050"/>
            <w:tcPrChange w:id="4041" w:author="GEORGILAS STYLIANOS" w:date="2021-08-08T14:55:00Z">
              <w:tcPr>
                <w:tcW w:w="2394" w:type="dxa"/>
                <w:shd w:val="clear" w:color="auto" w:fill="00B050"/>
              </w:tcPr>
            </w:tcPrChange>
          </w:tcPr>
          <w:p w14:paraId="6B2BEB4F" w14:textId="77777777" w:rsidR="00301530" w:rsidRDefault="00301530" w:rsidP="00301530">
            <w:pPr>
              <w:spacing w:after="160"/>
            </w:pPr>
          </w:p>
        </w:tc>
        <w:tc>
          <w:tcPr>
            <w:tcW w:w="2394" w:type="dxa"/>
            <w:shd w:val="clear" w:color="auto" w:fill="FF0000"/>
            <w:tcPrChange w:id="4042" w:author="GEORGILAS STYLIANOS" w:date="2021-08-08T14:55:00Z">
              <w:tcPr>
                <w:tcW w:w="2394" w:type="dxa"/>
                <w:shd w:val="clear" w:color="auto" w:fill="FF0000"/>
              </w:tcPr>
            </w:tcPrChange>
          </w:tcPr>
          <w:p w14:paraId="0EEF18FC" w14:textId="77777777" w:rsidR="00301530" w:rsidRDefault="00301530" w:rsidP="00301530">
            <w:pPr>
              <w:spacing w:after="160"/>
            </w:pPr>
          </w:p>
        </w:tc>
      </w:tr>
      <w:tr w:rsidR="00301530" w14:paraId="451A832A" w14:textId="77777777" w:rsidTr="0005254F">
        <w:tc>
          <w:tcPr>
            <w:tcW w:w="2394" w:type="dxa"/>
            <w:tcPrChange w:id="4043" w:author="GEORGILAS STYLIANOS" w:date="2021-08-08T14:55:00Z">
              <w:tcPr>
                <w:tcW w:w="2394" w:type="dxa"/>
              </w:tcPr>
            </w:tcPrChange>
          </w:tcPr>
          <w:p w14:paraId="1EA1A052" w14:textId="6630961C" w:rsidR="00301530" w:rsidRDefault="00301530" w:rsidP="00301530">
            <w:pPr>
              <w:spacing w:after="160"/>
            </w:pPr>
            <w:r>
              <w:fldChar w:fldCharType="begin"/>
            </w:r>
            <w:r>
              <w:instrText xml:space="preserve"> REF _Ref78593847 \h </w:instrText>
            </w:r>
            <w:r>
              <w:fldChar w:fldCharType="separate"/>
            </w:r>
            <w:r w:rsidRPr="00EB7454">
              <w:rPr>
                <w:b/>
                <w:bCs/>
                <w:sz w:val="24"/>
                <w:szCs w:val="24"/>
              </w:rPr>
              <w:t xml:space="preserve">Εικόνα </w:t>
            </w:r>
            <w:r>
              <w:rPr>
                <w:b/>
                <w:bCs/>
                <w:noProof/>
                <w:sz w:val="24"/>
                <w:szCs w:val="24"/>
              </w:rPr>
              <w:t>94</w:t>
            </w:r>
            <w:r w:rsidRPr="00EB7454">
              <w:rPr>
                <w:b/>
                <w:bCs/>
                <w:sz w:val="24"/>
                <w:szCs w:val="24"/>
              </w:rPr>
              <w:t>: Hashtag Per Post - Social Influence - Twitter</w:t>
            </w:r>
            <w:r>
              <w:fldChar w:fldCharType="end"/>
            </w:r>
          </w:p>
        </w:tc>
        <w:tc>
          <w:tcPr>
            <w:tcW w:w="2394" w:type="dxa"/>
            <w:shd w:val="clear" w:color="auto" w:fill="FFFF00"/>
            <w:tcPrChange w:id="4044" w:author="GEORGILAS STYLIANOS" w:date="2021-08-08T14:55:00Z">
              <w:tcPr>
                <w:tcW w:w="2394" w:type="dxa"/>
                <w:shd w:val="clear" w:color="auto" w:fill="FFFF00"/>
              </w:tcPr>
            </w:tcPrChange>
          </w:tcPr>
          <w:p w14:paraId="39903CBC" w14:textId="77777777" w:rsidR="00301530" w:rsidRDefault="00301530" w:rsidP="00301530">
            <w:pPr>
              <w:spacing w:after="160"/>
            </w:pPr>
          </w:p>
        </w:tc>
        <w:tc>
          <w:tcPr>
            <w:tcW w:w="2394" w:type="dxa"/>
            <w:shd w:val="clear" w:color="auto" w:fill="00B050"/>
            <w:tcPrChange w:id="4045" w:author="GEORGILAS STYLIANOS" w:date="2021-08-08T14:55:00Z">
              <w:tcPr>
                <w:tcW w:w="2394" w:type="dxa"/>
                <w:shd w:val="clear" w:color="auto" w:fill="00B050"/>
              </w:tcPr>
            </w:tcPrChange>
          </w:tcPr>
          <w:p w14:paraId="6D76D50E" w14:textId="77777777" w:rsidR="00301530" w:rsidRDefault="00301530" w:rsidP="00301530">
            <w:pPr>
              <w:spacing w:after="160"/>
            </w:pPr>
          </w:p>
        </w:tc>
        <w:tc>
          <w:tcPr>
            <w:tcW w:w="2394" w:type="dxa"/>
            <w:shd w:val="clear" w:color="auto" w:fill="FF0000"/>
            <w:tcPrChange w:id="4046" w:author="GEORGILAS STYLIANOS" w:date="2021-08-08T14:55:00Z">
              <w:tcPr>
                <w:tcW w:w="2394" w:type="dxa"/>
                <w:shd w:val="clear" w:color="auto" w:fill="FF0000"/>
              </w:tcPr>
            </w:tcPrChange>
          </w:tcPr>
          <w:p w14:paraId="02D87559" w14:textId="77777777" w:rsidR="00301530" w:rsidRDefault="00301530" w:rsidP="00301530">
            <w:pPr>
              <w:spacing w:after="160"/>
            </w:pPr>
          </w:p>
        </w:tc>
      </w:tr>
      <w:tr w:rsidR="00301530" w14:paraId="5856006F" w14:textId="77777777" w:rsidTr="0005254F">
        <w:tc>
          <w:tcPr>
            <w:tcW w:w="2394" w:type="dxa"/>
            <w:tcPrChange w:id="4047" w:author="GEORGILAS STYLIANOS" w:date="2021-08-08T14:55:00Z">
              <w:tcPr>
                <w:tcW w:w="2394" w:type="dxa"/>
              </w:tcPr>
            </w:tcPrChange>
          </w:tcPr>
          <w:p w14:paraId="2526C611" w14:textId="69E5970B" w:rsidR="00301530" w:rsidRDefault="00301530" w:rsidP="00301530">
            <w:pPr>
              <w:spacing w:after="160"/>
            </w:pPr>
            <w:r>
              <w:fldChar w:fldCharType="begin"/>
            </w:r>
            <w:r>
              <w:instrText xml:space="preserve"> REF _Ref78593856 \h </w:instrText>
            </w:r>
            <w:r>
              <w:fldChar w:fldCharType="separate"/>
            </w:r>
            <w:r w:rsidRPr="00E20641">
              <w:rPr>
                <w:b/>
                <w:bCs/>
                <w:sz w:val="24"/>
                <w:szCs w:val="24"/>
              </w:rPr>
              <w:t xml:space="preserve">Εικόνα </w:t>
            </w:r>
            <w:r w:rsidRPr="00E20641">
              <w:rPr>
                <w:b/>
                <w:bCs/>
                <w:noProof/>
                <w:sz w:val="24"/>
                <w:szCs w:val="24"/>
              </w:rPr>
              <w:t>97</w:t>
            </w:r>
            <w:r w:rsidRPr="00E20641">
              <w:rPr>
                <w:b/>
                <w:bCs/>
                <w:sz w:val="24"/>
                <w:szCs w:val="24"/>
              </w:rPr>
              <w:t>: Links Per Post - Social Influence</w:t>
            </w:r>
            <w:r>
              <w:fldChar w:fldCharType="end"/>
            </w:r>
          </w:p>
        </w:tc>
        <w:tc>
          <w:tcPr>
            <w:tcW w:w="2394" w:type="dxa"/>
            <w:shd w:val="clear" w:color="auto" w:fill="00B050"/>
            <w:tcPrChange w:id="4048" w:author="GEORGILAS STYLIANOS" w:date="2021-08-08T14:55:00Z">
              <w:tcPr>
                <w:tcW w:w="2394" w:type="dxa"/>
                <w:shd w:val="clear" w:color="auto" w:fill="00B050"/>
              </w:tcPr>
            </w:tcPrChange>
          </w:tcPr>
          <w:p w14:paraId="5B89428E" w14:textId="77777777" w:rsidR="00301530" w:rsidRDefault="00301530" w:rsidP="00301530">
            <w:pPr>
              <w:spacing w:after="160"/>
            </w:pPr>
          </w:p>
        </w:tc>
        <w:tc>
          <w:tcPr>
            <w:tcW w:w="2394" w:type="dxa"/>
            <w:shd w:val="clear" w:color="auto" w:fill="FFFF00"/>
            <w:tcPrChange w:id="4049" w:author="GEORGILAS STYLIANOS" w:date="2021-08-08T14:55:00Z">
              <w:tcPr>
                <w:tcW w:w="2394" w:type="dxa"/>
                <w:shd w:val="clear" w:color="auto" w:fill="FFFF00"/>
              </w:tcPr>
            </w:tcPrChange>
          </w:tcPr>
          <w:p w14:paraId="3BCB2D42" w14:textId="77777777" w:rsidR="00301530" w:rsidRDefault="00301530" w:rsidP="00301530">
            <w:pPr>
              <w:spacing w:after="160"/>
            </w:pPr>
          </w:p>
        </w:tc>
        <w:tc>
          <w:tcPr>
            <w:tcW w:w="2394" w:type="dxa"/>
            <w:shd w:val="clear" w:color="auto" w:fill="FF0000"/>
            <w:tcPrChange w:id="4050" w:author="GEORGILAS STYLIANOS" w:date="2021-08-08T14:55:00Z">
              <w:tcPr>
                <w:tcW w:w="2394" w:type="dxa"/>
                <w:shd w:val="clear" w:color="auto" w:fill="FF0000"/>
              </w:tcPr>
            </w:tcPrChange>
          </w:tcPr>
          <w:p w14:paraId="7C94177D" w14:textId="77777777" w:rsidR="00301530" w:rsidRDefault="00301530" w:rsidP="00301530">
            <w:pPr>
              <w:spacing w:after="160"/>
            </w:pPr>
          </w:p>
        </w:tc>
      </w:tr>
      <w:tr w:rsidR="00301530" w14:paraId="46507F59" w14:textId="77777777" w:rsidTr="0005254F">
        <w:tc>
          <w:tcPr>
            <w:tcW w:w="2394" w:type="dxa"/>
            <w:tcPrChange w:id="4051" w:author="GEORGILAS STYLIANOS" w:date="2021-08-08T14:55:00Z">
              <w:tcPr>
                <w:tcW w:w="2394" w:type="dxa"/>
              </w:tcPr>
            </w:tcPrChange>
          </w:tcPr>
          <w:p w14:paraId="765B7D0F" w14:textId="1AF3239B" w:rsidR="00301530" w:rsidRDefault="00301530" w:rsidP="00301530">
            <w:pPr>
              <w:spacing w:after="160"/>
            </w:pPr>
            <w:r>
              <w:fldChar w:fldCharType="begin"/>
            </w:r>
            <w:r>
              <w:instrText xml:space="preserve"> REF _Ref78593864 \h </w:instrText>
            </w:r>
            <w:r>
              <w:fldChar w:fldCharType="separate"/>
            </w:r>
            <w:r w:rsidRPr="00372DB9">
              <w:rPr>
                <w:b/>
                <w:bCs/>
                <w:sz w:val="24"/>
                <w:szCs w:val="24"/>
              </w:rPr>
              <w:t xml:space="preserve">Εικόνα </w:t>
            </w:r>
            <w:r>
              <w:rPr>
                <w:b/>
                <w:bCs/>
                <w:noProof/>
                <w:sz w:val="24"/>
                <w:szCs w:val="24"/>
              </w:rPr>
              <w:t>98</w:t>
            </w:r>
            <w:r w:rsidRPr="00372DB9">
              <w:rPr>
                <w:b/>
                <w:bCs/>
                <w:sz w:val="24"/>
                <w:szCs w:val="24"/>
              </w:rPr>
              <w:t>: Media Per Post - Social Influence</w:t>
            </w:r>
            <w:r>
              <w:fldChar w:fldCharType="end"/>
            </w:r>
          </w:p>
        </w:tc>
        <w:tc>
          <w:tcPr>
            <w:tcW w:w="2394" w:type="dxa"/>
            <w:shd w:val="clear" w:color="auto" w:fill="FFFF00"/>
            <w:tcPrChange w:id="4052" w:author="GEORGILAS STYLIANOS" w:date="2021-08-08T14:55:00Z">
              <w:tcPr>
                <w:tcW w:w="2394" w:type="dxa"/>
                <w:shd w:val="clear" w:color="auto" w:fill="FFFF00"/>
              </w:tcPr>
            </w:tcPrChange>
          </w:tcPr>
          <w:p w14:paraId="2ED9A761" w14:textId="77777777" w:rsidR="00301530" w:rsidRDefault="00301530" w:rsidP="00301530">
            <w:pPr>
              <w:spacing w:after="160"/>
            </w:pPr>
          </w:p>
        </w:tc>
        <w:tc>
          <w:tcPr>
            <w:tcW w:w="2394" w:type="dxa"/>
            <w:shd w:val="clear" w:color="auto" w:fill="FF0000"/>
            <w:tcPrChange w:id="4053" w:author="GEORGILAS STYLIANOS" w:date="2021-08-08T14:55:00Z">
              <w:tcPr>
                <w:tcW w:w="2394" w:type="dxa"/>
                <w:shd w:val="clear" w:color="auto" w:fill="FF0000"/>
              </w:tcPr>
            </w:tcPrChange>
          </w:tcPr>
          <w:p w14:paraId="6EF702B0" w14:textId="77777777" w:rsidR="00301530" w:rsidRDefault="00301530" w:rsidP="00301530">
            <w:pPr>
              <w:spacing w:after="160"/>
            </w:pPr>
          </w:p>
        </w:tc>
        <w:tc>
          <w:tcPr>
            <w:tcW w:w="2394" w:type="dxa"/>
            <w:shd w:val="clear" w:color="auto" w:fill="00B050"/>
            <w:tcPrChange w:id="4054" w:author="GEORGILAS STYLIANOS" w:date="2021-08-08T14:55:00Z">
              <w:tcPr>
                <w:tcW w:w="2394" w:type="dxa"/>
                <w:shd w:val="clear" w:color="auto" w:fill="00B050"/>
              </w:tcPr>
            </w:tcPrChange>
          </w:tcPr>
          <w:p w14:paraId="152EFA99" w14:textId="77777777" w:rsidR="00301530" w:rsidRDefault="00301530" w:rsidP="00301530">
            <w:pPr>
              <w:spacing w:after="160"/>
            </w:pPr>
          </w:p>
        </w:tc>
      </w:tr>
      <w:tr w:rsidR="00301530" w14:paraId="6F0A5A8C" w14:textId="77777777" w:rsidTr="0005254F">
        <w:tc>
          <w:tcPr>
            <w:tcW w:w="2394" w:type="dxa"/>
            <w:tcPrChange w:id="4055" w:author="GEORGILAS STYLIANOS" w:date="2021-08-08T14:55:00Z">
              <w:tcPr>
                <w:tcW w:w="2394" w:type="dxa"/>
              </w:tcPr>
            </w:tcPrChange>
          </w:tcPr>
          <w:p w14:paraId="193242EA" w14:textId="218F8CE3" w:rsidR="00301530" w:rsidRDefault="00301530" w:rsidP="00301530">
            <w:pPr>
              <w:spacing w:after="160"/>
            </w:pPr>
            <w:r>
              <w:fldChar w:fldCharType="begin"/>
            </w:r>
            <w:r>
              <w:instrText xml:space="preserve"> REF _Ref78593871 \h </w:instrText>
            </w:r>
            <w:r>
              <w:fldChar w:fldCharType="separate"/>
            </w:r>
            <w:r w:rsidRPr="00372DB9">
              <w:rPr>
                <w:b/>
                <w:bCs/>
                <w:sz w:val="24"/>
                <w:szCs w:val="24"/>
              </w:rPr>
              <w:t xml:space="preserve">Εικόνα </w:t>
            </w:r>
            <w:r>
              <w:rPr>
                <w:b/>
                <w:bCs/>
                <w:noProof/>
                <w:sz w:val="24"/>
                <w:szCs w:val="24"/>
              </w:rPr>
              <w:t>99</w:t>
            </w:r>
            <w:r w:rsidRPr="00372DB9">
              <w:rPr>
                <w:b/>
                <w:bCs/>
                <w:sz w:val="24"/>
                <w:szCs w:val="24"/>
              </w:rPr>
              <w:t>: Likes Per Post - Social Influence</w:t>
            </w:r>
            <w:r>
              <w:fldChar w:fldCharType="end"/>
            </w:r>
          </w:p>
        </w:tc>
        <w:tc>
          <w:tcPr>
            <w:tcW w:w="2394" w:type="dxa"/>
            <w:shd w:val="clear" w:color="auto" w:fill="FFFF00"/>
            <w:tcPrChange w:id="4056" w:author="GEORGILAS STYLIANOS" w:date="2021-08-08T14:55:00Z">
              <w:tcPr>
                <w:tcW w:w="2394" w:type="dxa"/>
                <w:shd w:val="clear" w:color="auto" w:fill="FFFF00"/>
              </w:tcPr>
            </w:tcPrChange>
          </w:tcPr>
          <w:p w14:paraId="383DCCB9" w14:textId="77777777" w:rsidR="00301530" w:rsidRDefault="00301530" w:rsidP="00301530">
            <w:pPr>
              <w:spacing w:after="160"/>
            </w:pPr>
          </w:p>
        </w:tc>
        <w:tc>
          <w:tcPr>
            <w:tcW w:w="2394" w:type="dxa"/>
            <w:shd w:val="clear" w:color="auto" w:fill="FF0000"/>
            <w:tcPrChange w:id="4057" w:author="GEORGILAS STYLIANOS" w:date="2021-08-08T14:55:00Z">
              <w:tcPr>
                <w:tcW w:w="2394" w:type="dxa"/>
                <w:shd w:val="clear" w:color="auto" w:fill="FF0000"/>
              </w:tcPr>
            </w:tcPrChange>
          </w:tcPr>
          <w:p w14:paraId="35E39426" w14:textId="77777777" w:rsidR="00301530" w:rsidRDefault="00301530" w:rsidP="00301530">
            <w:pPr>
              <w:spacing w:after="160"/>
            </w:pPr>
          </w:p>
        </w:tc>
        <w:tc>
          <w:tcPr>
            <w:tcW w:w="2394" w:type="dxa"/>
            <w:shd w:val="clear" w:color="auto" w:fill="00B050"/>
            <w:tcPrChange w:id="4058" w:author="GEORGILAS STYLIANOS" w:date="2021-08-08T14:55:00Z">
              <w:tcPr>
                <w:tcW w:w="2394" w:type="dxa"/>
                <w:shd w:val="clear" w:color="auto" w:fill="00B050"/>
              </w:tcPr>
            </w:tcPrChange>
          </w:tcPr>
          <w:p w14:paraId="76B73F75" w14:textId="77777777" w:rsidR="00301530" w:rsidRDefault="00301530" w:rsidP="00301530">
            <w:pPr>
              <w:spacing w:after="160"/>
            </w:pPr>
          </w:p>
        </w:tc>
      </w:tr>
      <w:tr w:rsidR="00301530" w14:paraId="367E06B3" w14:textId="77777777" w:rsidTr="0005254F">
        <w:tc>
          <w:tcPr>
            <w:tcW w:w="2394" w:type="dxa"/>
            <w:tcPrChange w:id="4059" w:author="GEORGILAS STYLIANOS" w:date="2021-08-08T14:55:00Z">
              <w:tcPr>
                <w:tcW w:w="2394" w:type="dxa"/>
              </w:tcPr>
            </w:tcPrChange>
          </w:tcPr>
          <w:p w14:paraId="7B408E30" w14:textId="722A764A" w:rsidR="00301530" w:rsidRDefault="00301530" w:rsidP="00301530">
            <w:pPr>
              <w:spacing w:after="160"/>
            </w:pPr>
            <w:r>
              <w:fldChar w:fldCharType="begin"/>
            </w:r>
            <w:r>
              <w:instrText xml:space="preserve"> REF _Ref78593879 \h </w:instrText>
            </w:r>
            <w:r>
              <w:fldChar w:fldCharType="separate"/>
            </w:r>
            <w:r w:rsidRPr="00120781">
              <w:rPr>
                <w:b/>
                <w:bCs/>
                <w:sz w:val="24"/>
                <w:szCs w:val="24"/>
              </w:rPr>
              <w:t xml:space="preserve">Εικόνα </w:t>
            </w:r>
            <w:r>
              <w:rPr>
                <w:b/>
                <w:bCs/>
                <w:noProof/>
                <w:sz w:val="24"/>
                <w:szCs w:val="24"/>
              </w:rPr>
              <w:t>103</w:t>
            </w:r>
            <w:r w:rsidRPr="00120781">
              <w:rPr>
                <w:b/>
                <w:bCs/>
                <w:sz w:val="24"/>
                <w:szCs w:val="24"/>
              </w:rPr>
              <w:t>: Retweets/Shares Per Post - Social Influence</w:t>
            </w:r>
            <w:r>
              <w:fldChar w:fldCharType="end"/>
            </w:r>
          </w:p>
        </w:tc>
        <w:tc>
          <w:tcPr>
            <w:tcW w:w="2394" w:type="dxa"/>
            <w:shd w:val="clear" w:color="auto" w:fill="FF0000"/>
            <w:tcPrChange w:id="4060" w:author="GEORGILAS STYLIANOS" w:date="2021-08-08T14:55:00Z">
              <w:tcPr>
                <w:tcW w:w="2394" w:type="dxa"/>
                <w:shd w:val="clear" w:color="auto" w:fill="FF0000"/>
              </w:tcPr>
            </w:tcPrChange>
          </w:tcPr>
          <w:p w14:paraId="769BC5D7" w14:textId="77777777" w:rsidR="00301530" w:rsidRDefault="00301530" w:rsidP="00301530">
            <w:pPr>
              <w:spacing w:after="160"/>
            </w:pPr>
          </w:p>
        </w:tc>
        <w:tc>
          <w:tcPr>
            <w:tcW w:w="2394" w:type="dxa"/>
            <w:shd w:val="clear" w:color="auto" w:fill="FFFF00"/>
            <w:tcPrChange w:id="4061" w:author="GEORGILAS STYLIANOS" w:date="2021-08-08T14:55:00Z">
              <w:tcPr>
                <w:tcW w:w="2394" w:type="dxa"/>
                <w:shd w:val="clear" w:color="auto" w:fill="FFFF00"/>
              </w:tcPr>
            </w:tcPrChange>
          </w:tcPr>
          <w:p w14:paraId="5101B36E" w14:textId="77777777" w:rsidR="00301530" w:rsidRDefault="00301530" w:rsidP="00301530">
            <w:pPr>
              <w:spacing w:after="160"/>
            </w:pPr>
          </w:p>
        </w:tc>
        <w:tc>
          <w:tcPr>
            <w:tcW w:w="2394" w:type="dxa"/>
            <w:shd w:val="clear" w:color="auto" w:fill="00B050"/>
            <w:tcPrChange w:id="4062" w:author="GEORGILAS STYLIANOS" w:date="2021-08-08T14:55:00Z">
              <w:tcPr>
                <w:tcW w:w="2394" w:type="dxa"/>
                <w:shd w:val="clear" w:color="auto" w:fill="00B050"/>
              </w:tcPr>
            </w:tcPrChange>
          </w:tcPr>
          <w:p w14:paraId="494D5335" w14:textId="77777777" w:rsidR="00301530" w:rsidRDefault="00301530" w:rsidP="00301530">
            <w:pPr>
              <w:spacing w:after="160"/>
            </w:pPr>
          </w:p>
        </w:tc>
      </w:tr>
      <w:tr w:rsidR="00301530" w14:paraId="37E8947F" w14:textId="77777777" w:rsidTr="0005254F">
        <w:tc>
          <w:tcPr>
            <w:tcW w:w="2394" w:type="dxa"/>
            <w:tcPrChange w:id="4063" w:author="GEORGILAS STYLIANOS" w:date="2021-08-08T14:55:00Z">
              <w:tcPr>
                <w:tcW w:w="2394" w:type="dxa"/>
              </w:tcPr>
            </w:tcPrChange>
          </w:tcPr>
          <w:p w14:paraId="1BD3D0D4" w14:textId="4D002CA2" w:rsidR="00301530" w:rsidRDefault="00301530" w:rsidP="00301530">
            <w:pPr>
              <w:spacing w:after="160"/>
            </w:pPr>
            <w:r>
              <w:fldChar w:fldCharType="begin"/>
            </w:r>
            <w:r>
              <w:instrText xml:space="preserve"> REF _Ref78593886 \h </w:instrText>
            </w:r>
            <w:r>
              <w:fldChar w:fldCharType="separate"/>
            </w:r>
            <w:r w:rsidRPr="00120781">
              <w:rPr>
                <w:b/>
                <w:bCs/>
                <w:sz w:val="24"/>
                <w:szCs w:val="24"/>
              </w:rPr>
              <w:t xml:space="preserve">Εικόνα </w:t>
            </w:r>
            <w:r>
              <w:rPr>
                <w:b/>
                <w:bCs/>
                <w:noProof/>
                <w:sz w:val="24"/>
                <w:szCs w:val="24"/>
              </w:rPr>
              <w:t>105</w:t>
            </w:r>
            <w:r w:rsidRPr="00120781">
              <w:rPr>
                <w:b/>
                <w:bCs/>
                <w:sz w:val="24"/>
                <w:szCs w:val="24"/>
              </w:rPr>
              <w:t>: Twitter Mentions Average - Social Influence</w:t>
            </w:r>
            <w:r>
              <w:fldChar w:fldCharType="end"/>
            </w:r>
          </w:p>
        </w:tc>
        <w:tc>
          <w:tcPr>
            <w:tcW w:w="2394" w:type="dxa"/>
            <w:shd w:val="clear" w:color="auto" w:fill="00B050"/>
            <w:tcPrChange w:id="4064" w:author="GEORGILAS STYLIANOS" w:date="2021-08-08T14:55:00Z">
              <w:tcPr>
                <w:tcW w:w="2394" w:type="dxa"/>
                <w:shd w:val="clear" w:color="auto" w:fill="00B050"/>
              </w:tcPr>
            </w:tcPrChange>
          </w:tcPr>
          <w:p w14:paraId="27FF19A7" w14:textId="77777777" w:rsidR="00301530" w:rsidRDefault="00301530" w:rsidP="00301530">
            <w:pPr>
              <w:spacing w:after="160"/>
            </w:pPr>
          </w:p>
        </w:tc>
        <w:tc>
          <w:tcPr>
            <w:tcW w:w="2394" w:type="dxa"/>
            <w:shd w:val="clear" w:color="auto" w:fill="FFFF00"/>
            <w:tcPrChange w:id="4065" w:author="GEORGILAS STYLIANOS" w:date="2021-08-08T14:55:00Z">
              <w:tcPr>
                <w:tcW w:w="2394" w:type="dxa"/>
                <w:shd w:val="clear" w:color="auto" w:fill="FFFF00"/>
              </w:tcPr>
            </w:tcPrChange>
          </w:tcPr>
          <w:p w14:paraId="0087DDD5" w14:textId="77777777" w:rsidR="00301530" w:rsidRDefault="00301530" w:rsidP="00301530">
            <w:pPr>
              <w:spacing w:after="160"/>
            </w:pPr>
          </w:p>
        </w:tc>
        <w:tc>
          <w:tcPr>
            <w:tcW w:w="2394" w:type="dxa"/>
            <w:shd w:val="clear" w:color="auto" w:fill="FF0000"/>
            <w:tcPrChange w:id="4066" w:author="GEORGILAS STYLIANOS" w:date="2021-08-08T14:55:00Z">
              <w:tcPr>
                <w:tcW w:w="2394" w:type="dxa"/>
                <w:shd w:val="clear" w:color="auto" w:fill="FF0000"/>
              </w:tcPr>
            </w:tcPrChange>
          </w:tcPr>
          <w:p w14:paraId="7755F6C3" w14:textId="77777777" w:rsidR="00301530" w:rsidRDefault="00301530" w:rsidP="0005254F">
            <w:pPr>
              <w:keepNext/>
              <w:spacing w:after="160"/>
              <w:pPrChange w:id="4067" w:author="GEORGILAS STYLIANOS" w:date="2021-08-08T14:54:00Z">
                <w:pPr>
                  <w:framePr w:hSpace="180" w:wrap="around" w:vAnchor="text" w:hAnchor="margin" w:y="-14"/>
                  <w:spacing w:after="160"/>
                </w:pPr>
              </w:pPrChange>
            </w:pPr>
          </w:p>
        </w:tc>
      </w:tr>
    </w:tbl>
    <w:p w14:paraId="42B6107C" w14:textId="0BF8F3B9" w:rsidR="0005254F" w:rsidRPr="0005254F" w:rsidRDefault="0005254F" w:rsidP="0005254F">
      <w:pPr>
        <w:pStyle w:val="Caption"/>
        <w:framePr w:hSpace="180" w:wrap="around" w:vAnchor="text" w:hAnchor="margin" w:y="-14"/>
        <w:jc w:val="center"/>
        <w:rPr>
          <w:ins w:id="4068" w:author="GEORGILAS STYLIANOS" w:date="2021-08-08T14:54:00Z"/>
          <w:b/>
          <w:bCs/>
          <w:color w:val="auto"/>
          <w:sz w:val="24"/>
          <w:szCs w:val="24"/>
          <w:lang w:val="el-GR"/>
          <w:rPrChange w:id="4069" w:author="GEORGILAS STYLIANOS" w:date="2021-08-08T14:55:00Z">
            <w:rPr>
              <w:ins w:id="4070" w:author="GEORGILAS STYLIANOS" w:date="2021-08-08T14:54:00Z"/>
            </w:rPr>
          </w:rPrChange>
        </w:rPr>
        <w:pPrChange w:id="4071" w:author="GEORGILAS STYLIANOS" w:date="2021-08-08T14:55:00Z">
          <w:pPr>
            <w:pStyle w:val="Caption"/>
          </w:pPr>
        </w:pPrChange>
      </w:pPr>
      <w:ins w:id="4072" w:author="GEORGILAS STYLIANOS" w:date="2021-08-08T14:54:00Z">
        <w:r w:rsidRPr="0005254F">
          <w:rPr>
            <w:b/>
            <w:bCs/>
            <w:color w:val="auto"/>
            <w:sz w:val="24"/>
            <w:szCs w:val="24"/>
            <w:lang w:val="el-GR"/>
            <w:rPrChange w:id="4073" w:author="GEORGILAS STYLIANOS" w:date="2021-08-08T14:54:00Z">
              <w:rPr/>
            </w:rPrChange>
          </w:rPr>
          <w:lastRenderedPageBreak/>
          <w:t xml:space="preserve">Πίνακας </w:t>
        </w:r>
        <w:r w:rsidRPr="0005254F">
          <w:rPr>
            <w:b/>
            <w:bCs/>
            <w:color w:val="auto"/>
            <w:sz w:val="24"/>
            <w:szCs w:val="24"/>
            <w:rPrChange w:id="4074" w:author="GEORGILAS STYLIANOS" w:date="2021-08-08T14:54:00Z">
              <w:rPr/>
            </w:rPrChange>
          </w:rPr>
          <w:fldChar w:fldCharType="begin"/>
        </w:r>
        <w:r w:rsidRPr="0005254F">
          <w:rPr>
            <w:b/>
            <w:bCs/>
            <w:color w:val="auto"/>
            <w:sz w:val="24"/>
            <w:szCs w:val="24"/>
            <w:lang w:val="el-GR"/>
            <w:rPrChange w:id="4075" w:author="GEORGILAS STYLIANOS" w:date="2021-08-08T14:54:00Z">
              <w:rPr/>
            </w:rPrChange>
          </w:rPr>
          <w:instrText xml:space="preserve"> </w:instrText>
        </w:r>
        <w:r w:rsidRPr="0005254F">
          <w:rPr>
            <w:b/>
            <w:bCs/>
            <w:color w:val="auto"/>
            <w:sz w:val="24"/>
            <w:szCs w:val="24"/>
            <w:rPrChange w:id="4076" w:author="GEORGILAS STYLIANOS" w:date="2021-08-08T14:54:00Z">
              <w:rPr/>
            </w:rPrChange>
          </w:rPr>
          <w:instrText>SEQ</w:instrText>
        </w:r>
        <w:r w:rsidRPr="0005254F">
          <w:rPr>
            <w:b/>
            <w:bCs/>
            <w:color w:val="auto"/>
            <w:sz w:val="24"/>
            <w:szCs w:val="24"/>
            <w:lang w:val="el-GR"/>
            <w:rPrChange w:id="4077" w:author="GEORGILAS STYLIANOS" w:date="2021-08-08T14:54:00Z">
              <w:rPr/>
            </w:rPrChange>
          </w:rPr>
          <w:instrText xml:space="preserve"> Πίνακας \* </w:instrText>
        </w:r>
        <w:r w:rsidRPr="0005254F">
          <w:rPr>
            <w:b/>
            <w:bCs/>
            <w:color w:val="auto"/>
            <w:sz w:val="24"/>
            <w:szCs w:val="24"/>
            <w:rPrChange w:id="4078" w:author="GEORGILAS STYLIANOS" w:date="2021-08-08T14:54:00Z">
              <w:rPr/>
            </w:rPrChange>
          </w:rPr>
          <w:instrText>ARABIC</w:instrText>
        </w:r>
        <w:r w:rsidRPr="0005254F">
          <w:rPr>
            <w:b/>
            <w:bCs/>
            <w:color w:val="auto"/>
            <w:sz w:val="24"/>
            <w:szCs w:val="24"/>
            <w:lang w:val="el-GR"/>
            <w:rPrChange w:id="4079" w:author="GEORGILAS STYLIANOS" w:date="2021-08-08T14:54:00Z">
              <w:rPr/>
            </w:rPrChange>
          </w:rPr>
          <w:instrText xml:space="preserve"> </w:instrText>
        </w:r>
      </w:ins>
      <w:r w:rsidRPr="0005254F">
        <w:rPr>
          <w:b/>
          <w:bCs/>
          <w:color w:val="auto"/>
          <w:sz w:val="24"/>
          <w:szCs w:val="24"/>
          <w:rPrChange w:id="4080" w:author="GEORGILAS STYLIANOS" w:date="2021-08-08T14:54:00Z">
            <w:rPr/>
          </w:rPrChange>
        </w:rPr>
        <w:fldChar w:fldCharType="separate"/>
      </w:r>
      <w:ins w:id="4081" w:author="GEORGILAS STYLIANOS" w:date="2021-08-08T14:56:00Z">
        <w:r w:rsidRPr="0005254F">
          <w:rPr>
            <w:b/>
            <w:bCs/>
            <w:noProof/>
            <w:color w:val="auto"/>
            <w:sz w:val="24"/>
            <w:szCs w:val="24"/>
            <w:lang w:val="el-GR"/>
            <w:rPrChange w:id="4082" w:author="GEORGILAS STYLIANOS" w:date="2021-08-08T14:56:00Z">
              <w:rPr>
                <w:b/>
                <w:bCs/>
                <w:noProof/>
                <w:color w:val="auto"/>
                <w:sz w:val="24"/>
                <w:szCs w:val="24"/>
              </w:rPr>
            </w:rPrChange>
          </w:rPr>
          <w:t>2</w:t>
        </w:r>
      </w:ins>
      <w:ins w:id="4083" w:author="GEORGILAS STYLIANOS" w:date="2021-08-08T14:54:00Z">
        <w:r w:rsidRPr="0005254F">
          <w:rPr>
            <w:b/>
            <w:bCs/>
            <w:color w:val="auto"/>
            <w:sz w:val="24"/>
            <w:szCs w:val="24"/>
            <w:rPrChange w:id="4084" w:author="GEORGILAS STYLIANOS" w:date="2021-08-08T14:54:00Z">
              <w:rPr/>
            </w:rPrChange>
          </w:rPr>
          <w:fldChar w:fldCharType="end"/>
        </w:r>
        <w:r w:rsidRPr="0005254F">
          <w:rPr>
            <w:b/>
            <w:bCs/>
            <w:color w:val="auto"/>
            <w:sz w:val="24"/>
            <w:szCs w:val="24"/>
            <w:lang w:val="el-GR"/>
            <w:rPrChange w:id="4085" w:author="GEORGILAS STYLIANOS" w:date="2021-08-08T14:54:00Z">
              <w:rPr/>
            </w:rPrChange>
          </w:rPr>
          <w:t xml:space="preserve">: </w:t>
        </w:r>
        <w:r w:rsidRPr="0005254F">
          <w:rPr>
            <w:b/>
            <w:bCs/>
            <w:color w:val="auto"/>
            <w:sz w:val="24"/>
            <w:szCs w:val="24"/>
            <w:lang w:val="el-GR"/>
            <w:rPrChange w:id="4086" w:author="GEORGILAS STYLIANOS" w:date="2021-08-08T14:54:00Z">
              <w:rPr>
                <w:lang w:val="el-GR"/>
              </w:rPr>
            </w:rPrChange>
          </w:rPr>
          <w:t>Σύγκριση ομάδων Κοινωνικής Επιρροής</w:t>
        </w:r>
        <w:r w:rsidRPr="0005254F">
          <w:rPr>
            <w:b/>
            <w:bCs/>
            <w:color w:val="auto"/>
            <w:sz w:val="24"/>
            <w:szCs w:val="24"/>
            <w:lang w:val="el-GR"/>
            <w:rPrChange w:id="4087" w:author="GEORGILAS STYLIANOS" w:date="2021-08-08T14:54:00Z">
              <w:rPr>
                <w:lang w:val="el-GR"/>
              </w:rPr>
            </w:rPrChange>
          </w:rPr>
          <w:t xml:space="preserve"> ως προς τα </w:t>
        </w:r>
        <w:r w:rsidRPr="0005254F">
          <w:rPr>
            <w:b/>
            <w:bCs/>
            <w:color w:val="auto"/>
            <w:sz w:val="24"/>
            <w:szCs w:val="24"/>
            <w:rPrChange w:id="4088" w:author="GEORGILAS STYLIANOS" w:date="2021-08-08T14:54:00Z">
              <w:rPr/>
            </w:rPrChange>
          </w:rPr>
          <w:t>Metadata</w:t>
        </w:r>
      </w:ins>
      <w:ins w:id="4089" w:author="GEORGILAS STYLIANOS" w:date="2021-08-08T14:55:00Z">
        <w:r>
          <w:rPr>
            <w:b/>
            <w:bCs/>
            <w:color w:val="auto"/>
            <w:sz w:val="24"/>
            <w:szCs w:val="24"/>
            <w:lang w:val="el-GR"/>
          </w:rPr>
          <w:t xml:space="preserve"> -</w:t>
        </w:r>
        <w:r w:rsidRPr="0005254F">
          <w:rPr>
            <w:b/>
            <w:bCs/>
            <w:color w:val="auto"/>
            <w:sz w:val="24"/>
            <w:szCs w:val="24"/>
            <w:lang w:val="el-GR"/>
            <w:rPrChange w:id="4090" w:author="GEORGILAS STYLIANOS" w:date="2021-08-08T14:55:00Z">
              <w:rPr>
                <w:b/>
                <w:bCs/>
                <w:color w:val="auto"/>
                <w:sz w:val="24"/>
                <w:szCs w:val="24"/>
              </w:rPr>
            </w:rPrChange>
          </w:rPr>
          <w:t xml:space="preserve"> </w:t>
        </w:r>
        <w:r>
          <w:rPr>
            <w:b/>
            <w:bCs/>
            <w:color w:val="auto"/>
            <w:sz w:val="24"/>
            <w:szCs w:val="24"/>
          </w:rPr>
          <w:t>Twitter</w:t>
        </w:r>
      </w:ins>
    </w:p>
    <w:p w14:paraId="4C341630" w14:textId="054417F7" w:rsidR="0005254F" w:rsidDel="0005254F" w:rsidRDefault="0005254F">
      <w:pPr>
        <w:rPr>
          <w:del w:id="4091" w:author="GEORGILAS STYLIANOS" w:date="2021-08-08T14:54:00Z"/>
          <w:lang w:val="el-GR"/>
        </w:rPr>
      </w:pPr>
    </w:p>
    <w:p w14:paraId="2058211F" w14:textId="77777777" w:rsidR="0005254F" w:rsidRPr="0005254F" w:rsidRDefault="0005254F">
      <w:pPr>
        <w:rPr>
          <w:ins w:id="4092" w:author="GEORGILAS STYLIANOS" w:date="2021-08-08T14:54:00Z"/>
          <w:lang w:val="el-GR"/>
          <w:rPrChange w:id="4093" w:author="GEORGILAS STYLIANOS" w:date="2021-08-08T14:54:00Z">
            <w:rPr>
              <w:ins w:id="4094" w:author="GEORGILAS STYLIANOS" w:date="2021-08-08T14:54:00Z"/>
            </w:rPr>
          </w:rPrChange>
        </w:rPr>
      </w:pPr>
    </w:p>
    <w:p w14:paraId="19397A08" w14:textId="40CE9E7A" w:rsidR="00301530" w:rsidRPr="004A5970" w:rsidRDefault="004A5970">
      <w:pPr>
        <w:rPr>
          <w:lang w:val="el-GR"/>
        </w:rPr>
      </w:pPr>
      <w:r>
        <w:rPr>
          <w:lang w:val="el-GR"/>
        </w:rPr>
        <w:t xml:space="preserve">Ο δεύτερος πίνακας αφορά το </w:t>
      </w:r>
      <w:r>
        <w:t>Facebook</w:t>
      </w:r>
      <w:r w:rsidRPr="004A5970">
        <w:rPr>
          <w:lang w:val="el-GR"/>
        </w:rPr>
        <w:t xml:space="preserve">. </w:t>
      </w:r>
      <w:r>
        <w:rPr>
          <w:lang w:val="el-GR"/>
        </w:rPr>
        <w:t>Σε αυτή την περίπτωση πρώτη έρχεται η ομάδα της υψηλής επιρροής με 10 βαθμούς, δεύτερη έρχεται η ομάδα της μέτριας επιρροής και τρίτη έρχεται η ομάδα της πολύ υψηλής επιρροής.</w:t>
      </w:r>
    </w:p>
    <w:tbl>
      <w:tblPr>
        <w:tblStyle w:val="TableGrid"/>
        <w:tblpPr w:leftFromText="180" w:rightFromText="180" w:vertAnchor="text" w:tblpY="157"/>
        <w:tblW w:w="0" w:type="auto"/>
        <w:tblLook w:val="04A0" w:firstRow="1" w:lastRow="0" w:firstColumn="1" w:lastColumn="0" w:noHBand="0" w:noVBand="1"/>
      </w:tblPr>
      <w:tblGrid>
        <w:gridCol w:w="2394"/>
        <w:gridCol w:w="2394"/>
        <w:gridCol w:w="2394"/>
        <w:gridCol w:w="2394"/>
      </w:tblGrid>
      <w:tr w:rsidR="00301530" w14:paraId="2F94EA8B" w14:textId="77777777" w:rsidTr="00301530">
        <w:tc>
          <w:tcPr>
            <w:tcW w:w="2394" w:type="dxa"/>
          </w:tcPr>
          <w:p w14:paraId="71EE7AA0" w14:textId="1AB48787" w:rsidR="00301530" w:rsidRPr="00301530" w:rsidRDefault="00301530" w:rsidP="00301530">
            <w:pPr>
              <w:spacing w:after="160"/>
              <w:rPr>
                <w:b/>
                <w:bCs/>
                <w:sz w:val="28"/>
                <w:szCs w:val="28"/>
                <w:lang w:val="el-GR"/>
              </w:rPr>
            </w:pPr>
            <w:r>
              <w:rPr>
                <w:b/>
                <w:bCs/>
                <w:sz w:val="28"/>
                <w:szCs w:val="28"/>
              </w:rPr>
              <w:t>FACEBOOK</w:t>
            </w:r>
          </w:p>
          <w:p w14:paraId="63BCC538" w14:textId="19D8344D" w:rsidR="00301530" w:rsidRDefault="00301530" w:rsidP="00301530">
            <w:pPr>
              <w:spacing w:after="160"/>
            </w:pPr>
            <w:r>
              <w:rPr>
                <w:b/>
                <w:bCs/>
                <w:sz w:val="28"/>
                <w:szCs w:val="28"/>
              </w:rPr>
              <w:t xml:space="preserve">Metadata \ </w:t>
            </w:r>
            <w:del w:id="4095" w:author="GEORGILAS STYLIANOS" w:date="2021-08-07T14:20:00Z">
              <w:r w:rsidDel="0092709A">
                <w:rPr>
                  <w:b/>
                  <w:bCs/>
                  <w:sz w:val="28"/>
                  <w:szCs w:val="28"/>
                  <w:lang w:val="el-GR"/>
                </w:rPr>
                <w:delText>Κ.Ε.</w:delText>
              </w:r>
            </w:del>
            <w:ins w:id="4096" w:author="GEORGILAS STYLIANOS" w:date="2021-08-07T14:20:00Z">
              <w:r w:rsidR="0092709A">
                <w:rPr>
                  <w:b/>
                  <w:bCs/>
                  <w:sz w:val="28"/>
                  <w:szCs w:val="28"/>
                  <w:lang w:val="el-GR"/>
                </w:rPr>
                <w:t>ΚΕ</w:t>
              </w:r>
            </w:ins>
          </w:p>
        </w:tc>
        <w:tc>
          <w:tcPr>
            <w:tcW w:w="2394" w:type="dxa"/>
          </w:tcPr>
          <w:p w14:paraId="5BE6EAE8" w14:textId="7E81096F" w:rsidR="00301530" w:rsidRDefault="00301530" w:rsidP="00301530">
            <w:pPr>
              <w:spacing w:after="160"/>
            </w:pPr>
            <w:r>
              <w:rPr>
                <w:b/>
                <w:bCs/>
                <w:sz w:val="28"/>
                <w:szCs w:val="28"/>
              </w:rPr>
              <w:t>Medium</w:t>
            </w:r>
          </w:p>
        </w:tc>
        <w:tc>
          <w:tcPr>
            <w:tcW w:w="2394" w:type="dxa"/>
          </w:tcPr>
          <w:p w14:paraId="44CE9FE5" w14:textId="3753D312" w:rsidR="00301530" w:rsidRDefault="00301530" w:rsidP="00301530">
            <w:pPr>
              <w:spacing w:after="160"/>
            </w:pPr>
            <w:r w:rsidRPr="00095926">
              <w:rPr>
                <w:b/>
                <w:bCs/>
                <w:sz w:val="28"/>
                <w:szCs w:val="28"/>
              </w:rPr>
              <w:t>High</w:t>
            </w:r>
          </w:p>
        </w:tc>
        <w:tc>
          <w:tcPr>
            <w:tcW w:w="2394" w:type="dxa"/>
          </w:tcPr>
          <w:p w14:paraId="45D8F752" w14:textId="25D53B2C" w:rsidR="00301530" w:rsidRDefault="00301530" w:rsidP="00301530">
            <w:pPr>
              <w:spacing w:after="160"/>
            </w:pPr>
            <w:r w:rsidRPr="00301530">
              <w:rPr>
                <w:b/>
                <w:bCs/>
                <w:sz w:val="28"/>
                <w:szCs w:val="28"/>
              </w:rPr>
              <w:t>Very High</w:t>
            </w:r>
          </w:p>
        </w:tc>
      </w:tr>
      <w:tr w:rsidR="00301530" w14:paraId="679DDA2D" w14:textId="77777777" w:rsidTr="00760EDA">
        <w:tc>
          <w:tcPr>
            <w:tcW w:w="2394" w:type="dxa"/>
          </w:tcPr>
          <w:p w14:paraId="7EF6A398" w14:textId="39B5ACBB" w:rsidR="00301530" w:rsidRDefault="00301530" w:rsidP="00301530">
            <w:pPr>
              <w:spacing w:after="160"/>
            </w:pPr>
            <w:r>
              <w:fldChar w:fldCharType="begin"/>
            </w:r>
            <w:r>
              <w:instrText xml:space="preserve"> REF _Ref78593976 \h </w:instrText>
            </w:r>
            <w:r>
              <w:fldChar w:fldCharType="separate"/>
            </w:r>
            <w:r w:rsidRPr="00EB7454">
              <w:rPr>
                <w:b/>
                <w:bCs/>
                <w:sz w:val="24"/>
                <w:szCs w:val="24"/>
              </w:rPr>
              <w:t xml:space="preserve">Εικόνα </w:t>
            </w:r>
            <w:r>
              <w:rPr>
                <w:b/>
                <w:bCs/>
                <w:noProof/>
                <w:sz w:val="24"/>
                <w:szCs w:val="24"/>
              </w:rPr>
              <w:t>93</w:t>
            </w:r>
            <w:r w:rsidRPr="00EB7454">
              <w:rPr>
                <w:b/>
                <w:bCs/>
                <w:sz w:val="24"/>
                <w:szCs w:val="24"/>
              </w:rPr>
              <w:t>: Hashtags Per Post - Social Influence</w:t>
            </w:r>
            <w:r>
              <w:fldChar w:fldCharType="end"/>
            </w:r>
          </w:p>
        </w:tc>
        <w:tc>
          <w:tcPr>
            <w:tcW w:w="2394" w:type="dxa"/>
            <w:shd w:val="clear" w:color="auto" w:fill="FFFF00"/>
          </w:tcPr>
          <w:p w14:paraId="56EEFAE6" w14:textId="77777777" w:rsidR="00301530" w:rsidRDefault="00301530" w:rsidP="00301530">
            <w:pPr>
              <w:spacing w:after="160"/>
            </w:pPr>
          </w:p>
        </w:tc>
        <w:tc>
          <w:tcPr>
            <w:tcW w:w="2394" w:type="dxa"/>
            <w:shd w:val="clear" w:color="auto" w:fill="00B050"/>
          </w:tcPr>
          <w:p w14:paraId="291C2CFC" w14:textId="77777777" w:rsidR="00301530" w:rsidRDefault="00301530" w:rsidP="00301530">
            <w:pPr>
              <w:spacing w:after="160"/>
            </w:pPr>
          </w:p>
        </w:tc>
        <w:tc>
          <w:tcPr>
            <w:tcW w:w="2394" w:type="dxa"/>
            <w:shd w:val="clear" w:color="auto" w:fill="FF0000"/>
          </w:tcPr>
          <w:p w14:paraId="38F69ACF" w14:textId="77777777" w:rsidR="00301530" w:rsidRDefault="00301530" w:rsidP="00301530">
            <w:pPr>
              <w:spacing w:after="160"/>
            </w:pPr>
          </w:p>
        </w:tc>
      </w:tr>
      <w:tr w:rsidR="00301530" w14:paraId="4F81B5EC" w14:textId="77777777" w:rsidTr="00760EDA">
        <w:tc>
          <w:tcPr>
            <w:tcW w:w="2394" w:type="dxa"/>
          </w:tcPr>
          <w:p w14:paraId="2DC7EE87" w14:textId="40D7D37B" w:rsidR="00301530" w:rsidRDefault="00301530" w:rsidP="00301530">
            <w:pPr>
              <w:spacing w:after="160"/>
            </w:pPr>
            <w:r>
              <w:fldChar w:fldCharType="begin"/>
            </w:r>
            <w:r>
              <w:instrText xml:space="preserve"> REF _Ref78593983 \h </w:instrText>
            </w:r>
            <w:r>
              <w:fldChar w:fldCharType="separate"/>
            </w:r>
            <w:r w:rsidRPr="00EF6733">
              <w:rPr>
                <w:b/>
                <w:bCs/>
                <w:sz w:val="24"/>
                <w:szCs w:val="24"/>
                <w:lang w:val="el-GR"/>
              </w:rPr>
              <w:t>Εικόνα</w:t>
            </w:r>
            <w:r w:rsidRPr="00301530">
              <w:rPr>
                <w:b/>
                <w:bCs/>
                <w:sz w:val="24"/>
                <w:szCs w:val="24"/>
              </w:rPr>
              <w:t xml:space="preserve"> </w:t>
            </w:r>
            <w:r w:rsidRPr="00301530">
              <w:rPr>
                <w:b/>
                <w:bCs/>
                <w:noProof/>
                <w:sz w:val="24"/>
                <w:szCs w:val="24"/>
              </w:rPr>
              <w:t>95</w:t>
            </w:r>
            <w:r w:rsidRPr="00301530">
              <w:rPr>
                <w:b/>
                <w:bCs/>
                <w:sz w:val="24"/>
                <w:szCs w:val="24"/>
              </w:rPr>
              <w:t xml:space="preserve">: </w:t>
            </w:r>
            <w:r w:rsidRPr="00EB7454">
              <w:rPr>
                <w:b/>
                <w:bCs/>
                <w:sz w:val="24"/>
                <w:szCs w:val="24"/>
              </w:rPr>
              <w:t>Hashtag</w:t>
            </w:r>
            <w:r w:rsidRPr="00301530">
              <w:rPr>
                <w:b/>
                <w:bCs/>
                <w:sz w:val="24"/>
                <w:szCs w:val="24"/>
              </w:rPr>
              <w:t xml:space="preserve"> </w:t>
            </w:r>
            <w:r w:rsidRPr="00EB7454">
              <w:rPr>
                <w:b/>
                <w:bCs/>
                <w:sz w:val="24"/>
                <w:szCs w:val="24"/>
              </w:rPr>
              <w:t>Per</w:t>
            </w:r>
            <w:r w:rsidRPr="00301530">
              <w:rPr>
                <w:b/>
                <w:bCs/>
                <w:sz w:val="24"/>
                <w:szCs w:val="24"/>
              </w:rPr>
              <w:t xml:space="preserve"> </w:t>
            </w:r>
            <w:r w:rsidRPr="00EB7454">
              <w:rPr>
                <w:b/>
                <w:bCs/>
                <w:sz w:val="24"/>
                <w:szCs w:val="24"/>
              </w:rPr>
              <w:t>Post</w:t>
            </w:r>
            <w:r w:rsidRPr="00301530">
              <w:rPr>
                <w:b/>
                <w:bCs/>
                <w:sz w:val="24"/>
                <w:szCs w:val="24"/>
              </w:rPr>
              <w:t xml:space="preserve"> - </w:t>
            </w:r>
            <w:r w:rsidRPr="00EB7454">
              <w:rPr>
                <w:b/>
                <w:bCs/>
                <w:sz w:val="24"/>
                <w:szCs w:val="24"/>
              </w:rPr>
              <w:t>Social</w:t>
            </w:r>
            <w:r w:rsidRPr="00301530">
              <w:rPr>
                <w:b/>
                <w:bCs/>
                <w:sz w:val="24"/>
                <w:szCs w:val="24"/>
              </w:rPr>
              <w:t xml:space="preserve"> </w:t>
            </w:r>
            <w:r w:rsidRPr="00EB7454">
              <w:rPr>
                <w:b/>
                <w:bCs/>
                <w:sz w:val="24"/>
                <w:szCs w:val="24"/>
              </w:rPr>
              <w:t>Influence</w:t>
            </w:r>
            <w:r w:rsidRPr="00301530">
              <w:rPr>
                <w:b/>
                <w:bCs/>
                <w:sz w:val="24"/>
                <w:szCs w:val="24"/>
              </w:rPr>
              <w:t xml:space="preserve"> - </w:t>
            </w:r>
            <w:r w:rsidRPr="00EB7454">
              <w:rPr>
                <w:b/>
                <w:bCs/>
                <w:sz w:val="24"/>
                <w:szCs w:val="24"/>
              </w:rPr>
              <w:t>Facebook</w:t>
            </w:r>
            <w:r>
              <w:fldChar w:fldCharType="end"/>
            </w:r>
          </w:p>
        </w:tc>
        <w:tc>
          <w:tcPr>
            <w:tcW w:w="2394" w:type="dxa"/>
            <w:shd w:val="clear" w:color="auto" w:fill="FFFF00"/>
          </w:tcPr>
          <w:p w14:paraId="6A168662" w14:textId="77777777" w:rsidR="00301530" w:rsidRDefault="00301530" w:rsidP="00301530">
            <w:pPr>
              <w:spacing w:after="160"/>
            </w:pPr>
          </w:p>
        </w:tc>
        <w:tc>
          <w:tcPr>
            <w:tcW w:w="2394" w:type="dxa"/>
            <w:shd w:val="clear" w:color="auto" w:fill="00B050"/>
          </w:tcPr>
          <w:p w14:paraId="7D2E5988" w14:textId="77777777" w:rsidR="00301530" w:rsidRDefault="00301530" w:rsidP="00301530">
            <w:pPr>
              <w:spacing w:after="160"/>
            </w:pPr>
          </w:p>
        </w:tc>
        <w:tc>
          <w:tcPr>
            <w:tcW w:w="2394" w:type="dxa"/>
            <w:shd w:val="clear" w:color="auto" w:fill="FF0000"/>
          </w:tcPr>
          <w:p w14:paraId="762DA0E0" w14:textId="77777777" w:rsidR="00301530" w:rsidRDefault="00301530" w:rsidP="00301530">
            <w:pPr>
              <w:spacing w:after="160"/>
            </w:pPr>
          </w:p>
        </w:tc>
      </w:tr>
      <w:tr w:rsidR="00301530" w14:paraId="6B3A0AF6" w14:textId="77777777" w:rsidTr="00760EDA">
        <w:tc>
          <w:tcPr>
            <w:tcW w:w="2394" w:type="dxa"/>
          </w:tcPr>
          <w:p w14:paraId="3E2D0503" w14:textId="0CF00A1C" w:rsidR="00301530" w:rsidRDefault="00301530" w:rsidP="00301530">
            <w:pPr>
              <w:spacing w:after="160"/>
            </w:pPr>
            <w:r>
              <w:fldChar w:fldCharType="begin"/>
            </w:r>
            <w:r>
              <w:instrText xml:space="preserve"> REF _Ref78593991 \h </w:instrText>
            </w:r>
            <w:r>
              <w:fldChar w:fldCharType="separate"/>
            </w:r>
            <w:r w:rsidRPr="00E20641">
              <w:rPr>
                <w:b/>
                <w:bCs/>
                <w:sz w:val="24"/>
                <w:szCs w:val="24"/>
              </w:rPr>
              <w:t xml:space="preserve">Εικόνα </w:t>
            </w:r>
            <w:r w:rsidRPr="00E20641">
              <w:rPr>
                <w:b/>
                <w:bCs/>
                <w:noProof/>
                <w:sz w:val="24"/>
                <w:szCs w:val="24"/>
              </w:rPr>
              <w:t>97</w:t>
            </w:r>
            <w:r w:rsidRPr="00E20641">
              <w:rPr>
                <w:b/>
                <w:bCs/>
                <w:sz w:val="24"/>
                <w:szCs w:val="24"/>
              </w:rPr>
              <w:t>: Links Per Post - Social Influence</w:t>
            </w:r>
            <w:r>
              <w:fldChar w:fldCharType="end"/>
            </w:r>
          </w:p>
        </w:tc>
        <w:tc>
          <w:tcPr>
            <w:tcW w:w="2394" w:type="dxa"/>
            <w:shd w:val="clear" w:color="auto" w:fill="00B050"/>
          </w:tcPr>
          <w:p w14:paraId="60261B9B" w14:textId="77777777" w:rsidR="00301530" w:rsidRDefault="00301530" w:rsidP="00301530">
            <w:pPr>
              <w:spacing w:after="160"/>
            </w:pPr>
          </w:p>
        </w:tc>
        <w:tc>
          <w:tcPr>
            <w:tcW w:w="2394" w:type="dxa"/>
            <w:shd w:val="clear" w:color="auto" w:fill="FFFF00"/>
          </w:tcPr>
          <w:p w14:paraId="30FDE925" w14:textId="77777777" w:rsidR="00301530" w:rsidRDefault="00301530" w:rsidP="00301530">
            <w:pPr>
              <w:spacing w:after="160"/>
            </w:pPr>
          </w:p>
        </w:tc>
        <w:tc>
          <w:tcPr>
            <w:tcW w:w="2394" w:type="dxa"/>
            <w:shd w:val="clear" w:color="auto" w:fill="FF0000"/>
          </w:tcPr>
          <w:p w14:paraId="17E5F022" w14:textId="77777777" w:rsidR="00301530" w:rsidRDefault="00301530" w:rsidP="00301530">
            <w:pPr>
              <w:spacing w:after="160"/>
            </w:pPr>
          </w:p>
        </w:tc>
      </w:tr>
      <w:tr w:rsidR="00301530" w14:paraId="55C2935F" w14:textId="77777777" w:rsidTr="00760EDA">
        <w:tc>
          <w:tcPr>
            <w:tcW w:w="2394" w:type="dxa"/>
          </w:tcPr>
          <w:p w14:paraId="2CC36B91" w14:textId="2C378B17" w:rsidR="00301530" w:rsidRDefault="00301530" w:rsidP="00301530">
            <w:pPr>
              <w:spacing w:after="160"/>
            </w:pPr>
            <w:r>
              <w:fldChar w:fldCharType="begin"/>
            </w:r>
            <w:r>
              <w:instrText xml:space="preserve"> REF _Ref78593998 \h </w:instrText>
            </w:r>
            <w:r>
              <w:fldChar w:fldCharType="separate"/>
            </w:r>
            <w:r w:rsidRPr="00372DB9">
              <w:rPr>
                <w:b/>
                <w:bCs/>
                <w:sz w:val="24"/>
                <w:szCs w:val="24"/>
              </w:rPr>
              <w:t xml:space="preserve">Εικόνα </w:t>
            </w:r>
            <w:r>
              <w:rPr>
                <w:b/>
                <w:bCs/>
                <w:noProof/>
                <w:sz w:val="24"/>
                <w:szCs w:val="24"/>
              </w:rPr>
              <w:t>98</w:t>
            </w:r>
            <w:r w:rsidRPr="00372DB9">
              <w:rPr>
                <w:b/>
                <w:bCs/>
                <w:sz w:val="24"/>
                <w:szCs w:val="24"/>
              </w:rPr>
              <w:t>: Media Per Post - Social Influence</w:t>
            </w:r>
            <w:r>
              <w:fldChar w:fldCharType="end"/>
            </w:r>
          </w:p>
        </w:tc>
        <w:tc>
          <w:tcPr>
            <w:tcW w:w="2394" w:type="dxa"/>
            <w:shd w:val="clear" w:color="auto" w:fill="00B050"/>
          </w:tcPr>
          <w:p w14:paraId="6002583D" w14:textId="77777777" w:rsidR="00301530" w:rsidRDefault="00301530" w:rsidP="00301530">
            <w:pPr>
              <w:spacing w:after="160"/>
            </w:pPr>
          </w:p>
        </w:tc>
        <w:tc>
          <w:tcPr>
            <w:tcW w:w="2394" w:type="dxa"/>
            <w:shd w:val="clear" w:color="auto" w:fill="FFFF00"/>
          </w:tcPr>
          <w:p w14:paraId="55000FB3" w14:textId="77777777" w:rsidR="00301530" w:rsidRDefault="00301530" w:rsidP="00301530">
            <w:pPr>
              <w:spacing w:after="160"/>
            </w:pPr>
          </w:p>
        </w:tc>
        <w:tc>
          <w:tcPr>
            <w:tcW w:w="2394" w:type="dxa"/>
            <w:shd w:val="clear" w:color="auto" w:fill="FF0000"/>
          </w:tcPr>
          <w:p w14:paraId="7E67234F" w14:textId="77777777" w:rsidR="00301530" w:rsidRDefault="00301530" w:rsidP="00301530">
            <w:pPr>
              <w:spacing w:after="160"/>
            </w:pPr>
          </w:p>
        </w:tc>
      </w:tr>
      <w:tr w:rsidR="00301530" w14:paraId="61DA0C07" w14:textId="77777777" w:rsidTr="00760EDA">
        <w:tc>
          <w:tcPr>
            <w:tcW w:w="2394" w:type="dxa"/>
          </w:tcPr>
          <w:p w14:paraId="249C7F27" w14:textId="686A5B4D" w:rsidR="00301530" w:rsidRDefault="00301530" w:rsidP="00301530">
            <w:pPr>
              <w:spacing w:after="160"/>
            </w:pPr>
            <w:r>
              <w:fldChar w:fldCharType="begin"/>
            </w:r>
            <w:r>
              <w:instrText xml:space="preserve"> REF _Ref78594005 \h </w:instrText>
            </w:r>
            <w:r>
              <w:fldChar w:fldCharType="separate"/>
            </w:r>
            <w:r w:rsidRPr="00372DB9">
              <w:rPr>
                <w:b/>
                <w:bCs/>
                <w:sz w:val="24"/>
                <w:szCs w:val="24"/>
              </w:rPr>
              <w:t xml:space="preserve">Εικόνα </w:t>
            </w:r>
            <w:r>
              <w:rPr>
                <w:b/>
                <w:bCs/>
                <w:noProof/>
                <w:sz w:val="24"/>
                <w:szCs w:val="24"/>
              </w:rPr>
              <w:t>99</w:t>
            </w:r>
            <w:r w:rsidRPr="00372DB9">
              <w:rPr>
                <w:b/>
                <w:bCs/>
                <w:sz w:val="24"/>
                <w:szCs w:val="24"/>
              </w:rPr>
              <w:t>: Likes Per Post - Social Influence</w:t>
            </w:r>
            <w:r>
              <w:fldChar w:fldCharType="end"/>
            </w:r>
          </w:p>
        </w:tc>
        <w:tc>
          <w:tcPr>
            <w:tcW w:w="2394" w:type="dxa"/>
            <w:shd w:val="clear" w:color="auto" w:fill="FF0000"/>
          </w:tcPr>
          <w:p w14:paraId="22C6B444" w14:textId="77777777" w:rsidR="00301530" w:rsidRDefault="00301530" w:rsidP="00301530">
            <w:pPr>
              <w:spacing w:after="160"/>
            </w:pPr>
          </w:p>
        </w:tc>
        <w:tc>
          <w:tcPr>
            <w:tcW w:w="2394" w:type="dxa"/>
            <w:shd w:val="clear" w:color="auto" w:fill="FFFF00"/>
          </w:tcPr>
          <w:p w14:paraId="3BFE57EA" w14:textId="77777777" w:rsidR="00301530" w:rsidRDefault="00301530" w:rsidP="00301530">
            <w:pPr>
              <w:spacing w:after="160"/>
            </w:pPr>
          </w:p>
        </w:tc>
        <w:tc>
          <w:tcPr>
            <w:tcW w:w="2394" w:type="dxa"/>
            <w:shd w:val="clear" w:color="auto" w:fill="00B050"/>
          </w:tcPr>
          <w:p w14:paraId="277F833A" w14:textId="77777777" w:rsidR="00301530" w:rsidRDefault="00301530" w:rsidP="00301530">
            <w:pPr>
              <w:spacing w:after="160"/>
            </w:pPr>
          </w:p>
        </w:tc>
      </w:tr>
      <w:tr w:rsidR="00301530" w14:paraId="45EE2508" w14:textId="77777777" w:rsidTr="00760EDA">
        <w:tc>
          <w:tcPr>
            <w:tcW w:w="2394" w:type="dxa"/>
          </w:tcPr>
          <w:p w14:paraId="050C5F15" w14:textId="2D013F34" w:rsidR="00301530" w:rsidRDefault="00301530" w:rsidP="00301530">
            <w:pPr>
              <w:spacing w:after="160"/>
            </w:pPr>
            <w:r>
              <w:fldChar w:fldCharType="begin"/>
            </w:r>
            <w:r>
              <w:instrText xml:space="preserve"> REF _Ref78594012 \h </w:instrText>
            </w:r>
            <w:r>
              <w:fldChar w:fldCharType="separate"/>
            </w:r>
            <w:r w:rsidRPr="00C9051F">
              <w:rPr>
                <w:b/>
                <w:bCs/>
                <w:sz w:val="24"/>
                <w:szCs w:val="24"/>
              </w:rPr>
              <w:t xml:space="preserve">Εικόνα </w:t>
            </w:r>
            <w:r>
              <w:rPr>
                <w:b/>
                <w:bCs/>
                <w:noProof/>
                <w:sz w:val="24"/>
                <w:szCs w:val="24"/>
              </w:rPr>
              <w:t>102</w:t>
            </w:r>
            <w:r w:rsidRPr="00C9051F">
              <w:rPr>
                <w:b/>
                <w:bCs/>
                <w:sz w:val="24"/>
                <w:szCs w:val="24"/>
              </w:rPr>
              <w:t>: Comments Per Post - Social Influence</w:t>
            </w:r>
            <w:r>
              <w:fldChar w:fldCharType="end"/>
            </w:r>
          </w:p>
        </w:tc>
        <w:tc>
          <w:tcPr>
            <w:tcW w:w="2394" w:type="dxa"/>
            <w:shd w:val="clear" w:color="auto" w:fill="FF0000"/>
          </w:tcPr>
          <w:p w14:paraId="46A869BE" w14:textId="77777777" w:rsidR="00301530" w:rsidRDefault="00301530" w:rsidP="00301530">
            <w:pPr>
              <w:spacing w:after="160"/>
            </w:pPr>
          </w:p>
        </w:tc>
        <w:tc>
          <w:tcPr>
            <w:tcW w:w="2394" w:type="dxa"/>
            <w:shd w:val="clear" w:color="auto" w:fill="FFFF00"/>
          </w:tcPr>
          <w:p w14:paraId="45ED71F1" w14:textId="77777777" w:rsidR="00301530" w:rsidRDefault="00301530" w:rsidP="00301530">
            <w:pPr>
              <w:spacing w:after="160"/>
            </w:pPr>
          </w:p>
        </w:tc>
        <w:tc>
          <w:tcPr>
            <w:tcW w:w="2394" w:type="dxa"/>
            <w:shd w:val="clear" w:color="auto" w:fill="00B050"/>
          </w:tcPr>
          <w:p w14:paraId="4139152D" w14:textId="77777777" w:rsidR="00301530" w:rsidRDefault="00301530" w:rsidP="00301530">
            <w:pPr>
              <w:spacing w:after="160"/>
            </w:pPr>
          </w:p>
        </w:tc>
      </w:tr>
      <w:tr w:rsidR="00301530" w14:paraId="0E273D03" w14:textId="77777777" w:rsidTr="00760EDA">
        <w:tc>
          <w:tcPr>
            <w:tcW w:w="2394" w:type="dxa"/>
          </w:tcPr>
          <w:p w14:paraId="0400BBD9" w14:textId="54E24ACC" w:rsidR="00301530" w:rsidRDefault="00301530" w:rsidP="00301530">
            <w:pPr>
              <w:spacing w:after="160"/>
            </w:pPr>
            <w:r>
              <w:fldChar w:fldCharType="begin"/>
            </w:r>
            <w:r>
              <w:instrText xml:space="preserve"> REF _Ref78594035 \h </w:instrText>
            </w:r>
            <w:r>
              <w:fldChar w:fldCharType="separate"/>
            </w:r>
            <w:r w:rsidRPr="00120781">
              <w:rPr>
                <w:b/>
                <w:bCs/>
                <w:sz w:val="24"/>
                <w:szCs w:val="24"/>
              </w:rPr>
              <w:t xml:space="preserve">Εικόνα </w:t>
            </w:r>
            <w:r>
              <w:rPr>
                <w:b/>
                <w:bCs/>
                <w:noProof/>
                <w:sz w:val="24"/>
                <w:szCs w:val="24"/>
              </w:rPr>
              <w:t>103</w:t>
            </w:r>
            <w:r w:rsidRPr="00120781">
              <w:rPr>
                <w:b/>
                <w:bCs/>
                <w:sz w:val="24"/>
                <w:szCs w:val="24"/>
              </w:rPr>
              <w:t>: Retweets/Shares Per Post - Social Influence</w:t>
            </w:r>
            <w:r>
              <w:fldChar w:fldCharType="end"/>
            </w:r>
          </w:p>
        </w:tc>
        <w:tc>
          <w:tcPr>
            <w:tcW w:w="2394" w:type="dxa"/>
            <w:shd w:val="clear" w:color="auto" w:fill="FF0000"/>
          </w:tcPr>
          <w:p w14:paraId="2B33291C" w14:textId="77777777" w:rsidR="00301530" w:rsidRDefault="00301530" w:rsidP="00301530">
            <w:pPr>
              <w:spacing w:after="160"/>
            </w:pPr>
          </w:p>
        </w:tc>
        <w:tc>
          <w:tcPr>
            <w:tcW w:w="2394" w:type="dxa"/>
            <w:shd w:val="clear" w:color="auto" w:fill="00B050"/>
          </w:tcPr>
          <w:p w14:paraId="64BCD044" w14:textId="77777777" w:rsidR="00301530" w:rsidRDefault="00301530" w:rsidP="00301530">
            <w:pPr>
              <w:spacing w:after="160"/>
            </w:pPr>
          </w:p>
        </w:tc>
        <w:tc>
          <w:tcPr>
            <w:tcW w:w="2394" w:type="dxa"/>
            <w:shd w:val="clear" w:color="auto" w:fill="FFFF00"/>
          </w:tcPr>
          <w:p w14:paraId="3A8EAA47" w14:textId="77777777" w:rsidR="00301530" w:rsidRDefault="00301530" w:rsidP="0005254F">
            <w:pPr>
              <w:keepNext/>
              <w:spacing w:after="160"/>
              <w:pPrChange w:id="4097" w:author="GEORGILAS STYLIANOS" w:date="2021-08-08T14:56:00Z">
                <w:pPr>
                  <w:framePr w:hSpace="180" w:wrap="around" w:vAnchor="text" w:hAnchor="text" w:y="157"/>
                  <w:spacing w:after="160"/>
                </w:pPr>
              </w:pPrChange>
            </w:pPr>
          </w:p>
        </w:tc>
      </w:tr>
    </w:tbl>
    <w:p w14:paraId="5DA76AE0" w14:textId="77777777" w:rsidR="0005254F" w:rsidRDefault="0005254F" w:rsidP="0005254F">
      <w:pPr>
        <w:pStyle w:val="Caption"/>
        <w:framePr w:hSpace="180" w:wrap="around" w:vAnchor="text" w:hAnchor="text" w:y="157"/>
        <w:rPr>
          <w:ins w:id="4098" w:author="GEORGILAS STYLIANOS" w:date="2021-08-08T14:56:00Z"/>
          <w:lang w:val="el-GR"/>
        </w:rPr>
      </w:pPr>
    </w:p>
    <w:p w14:paraId="18B8AF70" w14:textId="77777777" w:rsidR="0005254F" w:rsidRDefault="0005254F" w:rsidP="0005254F">
      <w:pPr>
        <w:pStyle w:val="Caption"/>
        <w:framePr w:hSpace="180" w:wrap="around" w:vAnchor="text" w:hAnchor="text" w:y="157"/>
        <w:rPr>
          <w:ins w:id="4099" w:author="GEORGILAS STYLIANOS" w:date="2021-08-08T14:56:00Z"/>
          <w:lang w:val="el-GR"/>
        </w:rPr>
      </w:pPr>
    </w:p>
    <w:p w14:paraId="28A4CD16" w14:textId="77777777" w:rsidR="0005254F" w:rsidRDefault="0005254F" w:rsidP="0005254F">
      <w:pPr>
        <w:pStyle w:val="Caption"/>
        <w:framePr w:hSpace="180" w:wrap="around" w:vAnchor="text" w:hAnchor="text" w:y="157"/>
        <w:rPr>
          <w:ins w:id="4100" w:author="GEORGILAS STYLIANOS" w:date="2021-08-08T14:56:00Z"/>
          <w:lang w:val="el-GR"/>
        </w:rPr>
      </w:pPr>
    </w:p>
    <w:p w14:paraId="5B1E4A44" w14:textId="77777777" w:rsidR="0005254F" w:rsidRDefault="0005254F" w:rsidP="0005254F">
      <w:pPr>
        <w:pStyle w:val="Caption"/>
        <w:framePr w:hSpace="180" w:wrap="around" w:vAnchor="text" w:hAnchor="text" w:y="157"/>
        <w:rPr>
          <w:ins w:id="4101" w:author="GEORGILAS STYLIANOS" w:date="2021-08-08T14:56:00Z"/>
          <w:lang w:val="el-GR"/>
        </w:rPr>
      </w:pPr>
    </w:p>
    <w:p w14:paraId="7E3501D5" w14:textId="77777777" w:rsidR="0005254F" w:rsidRDefault="0005254F" w:rsidP="0005254F">
      <w:pPr>
        <w:pStyle w:val="Caption"/>
        <w:framePr w:hSpace="180" w:wrap="around" w:vAnchor="text" w:hAnchor="text" w:y="157"/>
        <w:rPr>
          <w:ins w:id="4102" w:author="GEORGILAS STYLIANOS" w:date="2021-08-08T14:56:00Z"/>
          <w:lang w:val="el-GR"/>
        </w:rPr>
      </w:pPr>
    </w:p>
    <w:p w14:paraId="1E74C515" w14:textId="77777777" w:rsidR="0005254F" w:rsidRDefault="0005254F" w:rsidP="0005254F">
      <w:pPr>
        <w:pStyle w:val="Caption"/>
        <w:framePr w:hSpace="180" w:wrap="around" w:vAnchor="text" w:hAnchor="text" w:y="157"/>
        <w:rPr>
          <w:ins w:id="4103" w:author="GEORGILAS STYLIANOS" w:date="2021-08-08T14:56:00Z"/>
          <w:lang w:val="el-GR"/>
        </w:rPr>
      </w:pPr>
    </w:p>
    <w:p w14:paraId="6921C630" w14:textId="77777777" w:rsidR="0005254F" w:rsidRDefault="0005254F" w:rsidP="0005254F">
      <w:pPr>
        <w:pStyle w:val="Caption"/>
        <w:framePr w:hSpace="180" w:wrap="around" w:vAnchor="text" w:hAnchor="text" w:y="157"/>
        <w:rPr>
          <w:ins w:id="4104" w:author="GEORGILAS STYLIANOS" w:date="2021-08-08T14:56:00Z"/>
          <w:lang w:val="el-GR"/>
        </w:rPr>
      </w:pPr>
    </w:p>
    <w:p w14:paraId="22013B6B" w14:textId="77777777" w:rsidR="0005254F" w:rsidRDefault="0005254F" w:rsidP="0005254F">
      <w:pPr>
        <w:pStyle w:val="Caption"/>
        <w:framePr w:hSpace="180" w:wrap="around" w:vAnchor="text" w:hAnchor="text" w:y="157"/>
        <w:rPr>
          <w:ins w:id="4105" w:author="GEORGILAS STYLIANOS" w:date="2021-08-08T14:56:00Z"/>
          <w:lang w:val="el-GR"/>
        </w:rPr>
      </w:pPr>
    </w:p>
    <w:p w14:paraId="5D5414D3" w14:textId="77777777" w:rsidR="0005254F" w:rsidRDefault="0005254F" w:rsidP="0005254F">
      <w:pPr>
        <w:pStyle w:val="Caption"/>
        <w:framePr w:hSpace="180" w:wrap="around" w:vAnchor="text" w:hAnchor="text" w:y="157"/>
        <w:rPr>
          <w:ins w:id="4106" w:author="GEORGILAS STYLIANOS" w:date="2021-08-08T14:56:00Z"/>
          <w:lang w:val="el-GR"/>
        </w:rPr>
      </w:pPr>
    </w:p>
    <w:p w14:paraId="5BA52B03" w14:textId="77777777" w:rsidR="0005254F" w:rsidRDefault="0005254F" w:rsidP="0005254F">
      <w:pPr>
        <w:pStyle w:val="Caption"/>
        <w:framePr w:hSpace="180" w:wrap="around" w:vAnchor="text" w:hAnchor="text" w:y="157"/>
        <w:rPr>
          <w:ins w:id="4107" w:author="GEORGILAS STYLIANOS" w:date="2021-08-08T14:56:00Z"/>
          <w:lang w:val="el-GR"/>
        </w:rPr>
      </w:pPr>
    </w:p>
    <w:p w14:paraId="62D1DA19" w14:textId="77777777" w:rsidR="0005254F" w:rsidRDefault="0005254F" w:rsidP="0005254F">
      <w:pPr>
        <w:pStyle w:val="Caption"/>
        <w:framePr w:hSpace="180" w:wrap="around" w:vAnchor="text" w:hAnchor="text" w:y="157"/>
        <w:rPr>
          <w:ins w:id="4108" w:author="GEORGILAS STYLIANOS" w:date="2021-08-08T14:56:00Z"/>
          <w:lang w:val="el-GR"/>
        </w:rPr>
      </w:pPr>
    </w:p>
    <w:p w14:paraId="123B48E0" w14:textId="77777777" w:rsidR="0005254F" w:rsidRDefault="0005254F" w:rsidP="0005254F">
      <w:pPr>
        <w:pStyle w:val="Caption"/>
        <w:framePr w:hSpace="180" w:wrap="around" w:vAnchor="text" w:hAnchor="text" w:y="157"/>
        <w:rPr>
          <w:ins w:id="4109" w:author="GEORGILAS STYLIANOS" w:date="2021-08-08T14:56:00Z"/>
          <w:lang w:val="el-GR"/>
        </w:rPr>
      </w:pPr>
    </w:p>
    <w:p w14:paraId="25323F98" w14:textId="77777777" w:rsidR="0005254F" w:rsidRDefault="0005254F" w:rsidP="0005254F">
      <w:pPr>
        <w:pStyle w:val="Caption"/>
        <w:framePr w:hSpace="180" w:wrap="around" w:vAnchor="text" w:hAnchor="text" w:y="157"/>
        <w:rPr>
          <w:ins w:id="4110" w:author="GEORGILAS STYLIANOS" w:date="2021-08-08T14:56:00Z"/>
          <w:lang w:val="el-GR"/>
        </w:rPr>
      </w:pPr>
    </w:p>
    <w:p w14:paraId="0C6A6151" w14:textId="77777777" w:rsidR="0005254F" w:rsidRDefault="0005254F" w:rsidP="0005254F">
      <w:pPr>
        <w:pStyle w:val="Caption"/>
        <w:framePr w:hSpace="180" w:wrap="around" w:vAnchor="text" w:hAnchor="text" w:y="157"/>
        <w:rPr>
          <w:ins w:id="4111" w:author="GEORGILAS STYLIANOS" w:date="2021-08-08T14:56:00Z"/>
          <w:lang w:val="el-GR"/>
        </w:rPr>
      </w:pPr>
    </w:p>
    <w:p w14:paraId="4D723BB1" w14:textId="77777777" w:rsidR="0005254F" w:rsidRDefault="0005254F" w:rsidP="0005254F">
      <w:pPr>
        <w:pStyle w:val="Caption"/>
        <w:framePr w:hSpace="180" w:wrap="around" w:vAnchor="text" w:hAnchor="text" w:y="157"/>
        <w:rPr>
          <w:ins w:id="4112" w:author="GEORGILAS STYLIANOS" w:date="2021-08-08T14:56:00Z"/>
          <w:lang w:val="el-GR"/>
        </w:rPr>
      </w:pPr>
    </w:p>
    <w:p w14:paraId="77D44149" w14:textId="77777777" w:rsidR="0005254F" w:rsidRDefault="0005254F" w:rsidP="0005254F">
      <w:pPr>
        <w:pStyle w:val="Caption"/>
        <w:framePr w:hSpace="180" w:wrap="around" w:vAnchor="text" w:hAnchor="text" w:y="157"/>
        <w:rPr>
          <w:ins w:id="4113" w:author="GEORGILAS STYLIANOS" w:date="2021-08-08T14:56:00Z"/>
          <w:lang w:val="el-GR"/>
        </w:rPr>
      </w:pPr>
    </w:p>
    <w:p w14:paraId="4678627A" w14:textId="77777777" w:rsidR="0005254F" w:rsidRDefault="0005254F" w:rsidP="0005254F">
      <w:pPr>
        <w:pStyle w:val="Caption"/>
        <w:framePr w:hSpace="180" w:wrap="around" w:vAnchor="text" w:hAnchor="text" w:y="157"/>
        <w:rPr>
          <w:ins w:id="4114" w:author="GEORGILAS STYLIANOS" w:date="2021-08-08T14:56:00Z"/>
          <w:lang w:val="el-GR"/>
        </w:rPr>
      </w:pPr>
    </w:p>
    <w:p w14:paraId="648D0240" w14:textId="77777777" w:rsidR="0005254F" w:rsidRDefault="0005254F" w:rsidP="0005254F">
      <w:pPr>
        <w:pStyle w:val="Caption"/>
        <w:framePr w:hSpace="180" w:wrap="around" w:vAnchor="text" w:hAnchor="text" w:y="157"/>
        <w:rPr>
          <w:ins w:id="4115" w:author="GEORGILAS STYLIANOS" w:date="2021-08-08T14:56:00Z"/>
          <w:lang w:val="el-GR"/>
        </w:rPr>
      </w:pPr>
    </w:p>
    <w:p w14:paraId="53F12EB9" w14:textId="77777777" w:rsidR="0005254F" w:rsidRDefault="0005254F" w:rsidP="0005254F">
      <w:pPr>
        <w:pStyle w:val="Caption"/>
        <w:framePr w:hSpace="180" w:wrap="around" w:vAnchor="text" w:hAnchor="text" w:y="157"/>
        <w:rPr>
          <w:ins w:id="4116" w:author="GEORGILAS STYLIANOS" w:date="2021-08-08T14:56:00Z"/>
          <w:lang w:val="el-GR"/>
        </w:rPr>
      </w:pPr>
    </w:p>
    <w:p w14:paraId="48A63AE2" w14:textId="77777777" w:rsidR="0005254F" w:rsidRDefault="0005254F" w:rsidP="0005254F">
      <w:pPr>
        <w:pStyle w:val="Caption"/>
        <w:framePr w:hSpace="180" w:wrap="around" w:vAnchor="text" w:hAnchor="text" w:y="157"/>
        <w:rPr>
          <w:ins w:id="4117" w:author="GEORGILAS STYLIANOS" w:date="2021-08-08T14:56:00Z"/>
          <w:lang w:val="el-GR"/>
        </w:rPr>
      </w:pPr>
    </w:p>
    <w:p w14:paraId="74EDC59B" w14:textId="77777777" w:rsidR="0005254F" w:rsidRDefault="0005254F" w:rsidP="0005254F">
      <w:pPr>
        <w:pStyle w:val="Caption"/>
        <w:framePr w:hSpace="180" w:wrap="around" w:vAnchor="text" w:hAnchor="text" w:y="157"/>
        <w:rPr>
          <w:ins w:id="4118" w:author="GEORGILAS STYLIANOS" w:date="2021-08-08T14:56:00Z"/>
          <w:lang w:val="el-GR"/>
        </w:rPr>
      </w:pPr>
    </w:p>
    <w:p w14:paraId="39C47A81" w14:textId="2C2DD269" w:rsidR="0005254F" w:rsidRPr="0005254F" w:rsidRDefault="0005254F" w:rsidP="0005254F">
      <w:pPr>
        <w:pStyle w:val="Caption"/>
        <w:framePr w:hSpace="180" w:wrap="around" w:vAnchor="text" w:hAnchor="text" w:y="157"/>
        <w:rPr>
          <w:ins w:id="4119" w:author="GEORGILAS STYLIANOS" w:date="2021-08-08T14:56:00Z"/>
          <w:b/>
          <w:bCs/>
          <w:color w:val="auto"/>
          <w:sz w:val="24"/>
          <w:szCs w:val="24"/>
          <w:lang w:val="el-GR"/>
          <w:rPrChange w:id="4120" w:author="GEORGILAS STYLIANOS" w:date="2021-08-08T14:56:00Z">
            <w:rPr>
              <w:ins w:id="4121" w:author="GEORGILAS STYLIANOS" w:date="2021-08-08T14:56:00Z"/>
            </w:rPr>
          </w:rPrChange>
        </w:rPr>
        <w:pPrChange w:id="4122" w:author="GEORGILAS STYLIANOS" w:date="2021-08-08T14:56:00Z">
          <w:pPr>
            <w:pStyle w:val="Caption"/>
          </w:pPr>
        </w:pPrChange>
      </w:pPr>
      <w:ins w:id="4123" w:author="GEORGILAS STYLIANOS" w:date="2021-08-08T14:56:00Z">
        <w:r w:rsidRPr="0005254F">
          <w:rPr>
            <w:b/>
            <w:bCs/>
            <w:color w:val="auto"/>
            <w:sz w:val="24"/>
            <w:szCs w:val="24"/>
            <w:lang w:val="el-GR"/>
            <w:rPrChange w:id="4124" w:author="GEORGILAS STYLIANOS" w:date="2021-08-08T14:56:00Z">
              <w:rPr/>
            </w:rPrChange>
          </w:rPr>
          <w:t xml:space="preserve">Πίνακας </w:t>
        </w:r>
        <w:r w:rsidRPr="0005254F">
          <w:rPr>
            <w:b/>
            <w:bCs/>
            <w:color w:val="auto"/>
            <w:sz w:val="24"/>
            <w:szCs w:val="24"/>
            <w:rPrChange w:id="4125" w:author="GEORGILAS STYLIANOS" w:date="2021-08-08T14:56:00Z">
              <w:rPr/>
            </w:rPrChange>
          </w:rPr>
          <w:fldChar w:fldCharType="begin"/>
        </w:r>
        <w:r w:rsidRPr="0005254F">
          <w:rPr>
            <w:b/>
            <w:bCs/>
            <w:color w:val="auto"/>
            <w:sz w:val="24"/>
            <w:szCs w:val="24"/>
            <w:lang w:val="el-GR"/>
            <w:rPrChange w:id="4126" w:author="GEORGILAS STYLIANOS" w:date="2021-08-08T14:56:00Z">
              <w:rPr/>
            </w:rPrChange>
          </w:rPr>
          <w:instrText xml:space="preserve"> </w:instrText>
        </w:r>
        <w:r w:rsidRPr="0005254F">
          <w:rPr>
            <w:b/>
            <w:bCs/>
            <w:color w:val="auto"/>
            <w:sz w:val="24"/>
            <w:szCs w:val="24"/>
            <w:rPrChange w:id="4127" w:author="GEORGILAS STYLIANOS" w:date="2021-08-08T14:56:00Z">
              <w:rPr/>
            </w:rPrChange>
          </w:rPr>
          <w:instrText>SEQ</w:instrText>
        </w:r>
        <w:r w:rsidRPr="0005254F">
          <w:rPr>
            <w:b/>
            <w:bCs/>
            <w:color w:val="auto"/>
            <w:sz w:val="24"/>
            <w:szCs w:val="24"/>
            <w:lang w:val="el-GR"/>
            <w:rPrChange w:id="4128" w:author="GEORGILAS STYLIANOS" w:date="2021-08-08T14:56:00Z">
              <w:rPr/>
            </w:rPrChange>
          </w:rPr>
          <w:instrText xml:space="preserve"> Πίνακας \* </w:instrText>
        </w:r>
        <w:r w:rsidRPr="0005254F">
          <w:rPr>
            <w:b/>
            <w:bCs/>
            <w:color w:val="auto"/>
            <w:sz w:val="24"/>
            <w:szCs w:val="24"/>
            <w:rPrChange w:id="4129" w:author="GEORGILAS STYLIANOS" w:date="2021-08-08T14:56:00Z">
              <w:rPr/>
            </w:rPrChange>
          </w:rPr>
          <w:instrText>ARABIC</w:instrText>
        </w:r>
        <w:r w:rsidRPr="0005254F">
          <w:rPr>
            <w:b/>
            <w:bCs/>
            <w:color w:val="auto"/>
            <w:sz w:val="24"/>
            <w:szCs w:val="24"/>
            <w:lang w:val="el-GR"/>
            <w:rPrChange w:id="4130" w:author="GEORGILAS STYLIANOS" w:date="2021-08-08T14:56:00Z">
              <w:rPr/>
            </w:rPrChange>
          </w:rPr>
          <w:instrText xml:space="preserve"> </w:instrText>
        </w:r>
      </w:ins>
      <w:r w:rsidRPr="0005254F">
        <w:rPr>
          <w:b/>
          <w:bCs/>
          <w:color w:val="auto"/>
          <w:sz w:val="24"/>
          <w:szCs w:val="24"/>
          <w:rPrChange w:id="4131" w:author="GEORGILAS STYLIANOS" w:date="2021-08-08T14:56:00Z">
            <w:rPr/>
          </w:rPrChange>
        </w:rPr>
        <w:fldChar w:fldCharType="separate"/>
      </w:r>
      <w:ins w:id="4132" w:author="GEORGILAS STYLIANOS" w:date="2021-08-08T14:56:00Z">
        <w:r w:rsidRPr="0005254F">
          <w:rPr>
            <w:b/>
            <w:bCs/>
            <w:noProof/>
            <w:color w:val="auto"/>
            <w:sz w:val="24"/>
            <w:szCs w:val="24"/>
            <w:lang w:val="el-GR"/>
            <w:rPrChange w:id="4133" w:author="GEORGILAS STYLIANOS" w:date="2021-08-08T14:56:00Z">
              <w:rPr>
                <w:noProof/>
              </w:rPr>
            </w:rPrChange>
          </w:rPr>
          <w:t>3</w:t>
        </w:r>
        <w:r w:rsidRPr="0005254F">
          <w:rPr>
            <w:b/>
            <w:bCs/>
            <w:color w:val="auto"/>
            <w:sz w:val="24"/>
            <w:szCs w:val="24"/>
            <w:rPrChange w:id="4134" w:author="GEORGILAS STYLIANOS" w:date="2021-08-08T14:56:00Z">
              <w:rPr/>
            </w:rPrChange>
          </w:rPr>
          <w:fldChar w:fldCharType="end"/>
        </w:r>
        <w:r w:rsidRPr="0005254F">
          <w:rPr>
            <w:b/>
            <w:bCs/>
            <w:color w:val="auto"/>
            <w:sz w:val="24"/>
            <w:szCs w:val="24"/>
            <w:lang w:val="el-GR"/>
            <w:rPrChange w:id="4135" w:author="GEORGILAS STYLIANOS" w:date="2021-08-08T14:56:00Z">
              <w:rPr/>
            </w:rPrChange>
          </w:rPr>
          <w:t xml:space="preserve">: Σύγκριση ομάδων Κοινωνικής Επιρροής ως προς τα </w:t>
        </w:r>
        <w:r w:rsidRPr="0005254F">
          <w:rPr>
            <w:b/>
            <w:bCs/>
            <w:color w:val="auto"/>
            <w:sz w:val="24"/>
            <w:szCs w:val="24"/>
            <w:rPrChange w:id="4136" w:author="GEORGILAS STYLIANOS" w:date="2021-08-08T14:56:00Z">
              <w:rPr/>
            </w:rPrChange>
          </w:rPr>
          <w:t>Metadata</w:t>
        </w:r>
        <w:r w:rsidRPr="0005254F">
          <w:rPr>
            <w:b/>
            <w:bCs/>
            <w:color w:val="auto"/>
            <w:sz w:val="24"/>
            <w:szCs w:val="24"/>
            <w:lang w:val="el-GR"/>
            <w:rPrChange w:id="4137" w:author="GEORGILAS STYLIANOS" w:date="2021-08-08T14:56:00Z">
              <w:rPr/>
            </w:rPrChange>
          </w:rPr>
          <w:t xml:space="preserve"> - </w:t>
        </w:r>
        <w:r w:rsidRPr="0005254F">
          <w:rPr>
            <w:b/>
            <w:bCs/>
            <w:color w:val="auto"/>
            <w:sz w:val="24"/>
            <w:szCs w:val="24"/>
            <w:rPrChange w:id="4138" w:author="GEORGILAS STYLIANOS" w:date="2021-08-08T14:56:00Z">
              <w:rPr/>
            </w:rPrChange>
          </w:rPr>
          <w:t>Facebook</w:t>
        </w:r>
      </w:ins>
    </w:p>
    <w:p w14:paraId="6749DE35" w14:textId="17DE88EC" w:rsidR="00301530" w:rsidRPr="0005254F" w:rsidDel="0005254F" w:rsidRDefault="00301530">
      <w:pPr>
        <w:rPr>
          <w:del w:id="4139" w:author="GEORGILAS STYLIANOS" w:date="2021-08-08T14:56:00Z"/>
          <w:lang w:val="el-GR"/>
          <w:rPrChange w:id="4140" w:author="GEORGILAS STYLIANOS" w:date="2021-08-08T14:56:00Z">
            <w:rPr>
              <w:del w:id="4141" w:author="GEORGILAS STYLIANOS" w:date="2021-08-08T14:56:00Z"/>
            </w:rPr>
          </w:rPrChange>
        </w:rPr>
      </w:pPr>
    </w:p>
    <w:p w14:paraId="163205BA" w14:textId="77777777" w:rsidR="004A5970" w:rsidRPr="0005254F" w:rsidDel="0005254F" w:rsidRDefault="004A5970">
      <w:pPr>
        <w:rPr>
          <w:del w:id="4142" w:author="GEORGILAS STYLIANOS" w:date="2021-08-08T14:56:00Z"/>
          <w:lang w:val="el-GR"/>
          <w:rPrChange w:id="4143" w:author="GEORGILAS STYLIANOS" w:date="2021-08-08T14:56:00Z">
            <w:rPr>
              <w:del w:id="4144" w:author="GEORGILAS STYLIANOS" w:date="2021-08-08T14:56:00Z"/>
            </w:rPr>
          </w:rPrChange>
        </w:rPr>
      </w:pPr>
    </w:p>
    <w:p w14:paraId="13EB59AA" w14:textId="77777777" w:rsidR="004A5970" w:rsidRPr="0005254F" w:rsidDel="0005254F" w:rsidRDefault="004A5970">
      <w:pPr>
        <w:rPr>
          <w:del w:id="4145" w:author="GEORGILAS STYLIANOS" w:date="2021-08-08T14:56:00Z"/>
          <w:lang w:val="el-GR"/>
          <w:rPrChange w:id="4146" w:author="GEORGILAS STYLIANOS" w:date="2021-08-08T14:56:00Z">
            <w:rPr>
              <w:del w:id="4147" w:author="GEORGILAS STYLIANOS" w:date="2021-08-08T14:56:00Z"/>
            </w:rPr>
          </w:rPrChange>
        </w:rPr>
      </w:pPr>
    </w:p>
    <w:p w14:paraId="700013DE" w14:textId="77777777" w:rsidR="004A5970" w:rsidRPr="0005254F" w:rsidDel="0005254F" w:rsidRDefault="004A5970">
      <w:pPr>
        <w:rPr>
          <w:del w:id="4148" w:author="GEORGILAS STYLIANOS" w:date="2021-08-08T14:56:00Z"/>
          <w:lang w:val="el-GR"/>
          <w:rPrChange w:id="4149" w:author="GEORGILAS STYLIANOS" w:date="2021-08-08T14:56:00Z">
            <w:rPr>
              <w:del w:id="4150" w:author="GEORGILAS STYLIANOS" w:date="2021-08-08T14:56:00Z"/>
            </w:rPr>
          </w:rPrChange>
        </w:rPr>
      </w:pPr>
    </w:p>
    <w:p w14:paraId="0471F8A3" w14:textId="77777777" w:rsidR="004A5970" w:rsidRPr="0005254F" w:rsidDel="0005254F" w:rsidRDefault="004A5970">
      <w:pPr>
        <w:rPr>
          <w:del w:id="4151" w:author="GEORGILAS STYLIANOS" w:date="2021-08-08T14:56:00Z"/>
          <w:lang w:val="el-GR"/>
          <w:rPrChange w:id="4152" w:author="GEORGILAS STYLIANOS" w:date="2021-08-08T14:56:00Z">
            <w:rPr>
              <w:del w:id="4153" w:author="GEORGILAS STYLIANOS" w:date="2021-08-08T14:56:00Z"/>
            </w:rPr>
          </w:rPrChange>
        </w:rPr>
      </w:pPr>
    </w:p>
    <w:p w14:paraId="25B53BEE" w14:textId="77777777" w:rsidR="004A5970" w:rsidRPr="0005254F" w:rsidDel="0005254F" w:rsidRDefault="004A5970">
      <w:pPr>
        <w:rPr>
          <w:del w:id="4154" w:author="GEORGILAS STYLIANOS" w:date="2021-08-08T14:56:00Z"/>
          <w:lang w:val="el-GR"/>
          <w:rPrChange w:id="4155" w:author="GEORGILAS STYLIANOS" w:date="2021-08-08T14:56:00Z">
            <w:rPr>
              <w:del w:id="4156" w:author="GEORGILAS STYLIANOS" w:date="2021-08-08T14:56:00Z"/>
            </w:rPr>
          </w:rPrChange>
        </w:rPr>
      </w:pPr>
    </w:p>
    <w:p w14:paraId="185C2E7D" w14:textId="77777777" w:rsidR="004A5970" w:rsidRPr="0005254F" w:rsidDel="0005254F" w:rsidRDefault="004A5970">
      <w:pPr>
        <w:rPr>
          <w:del w:id="4157" w:author="GEORGILAS STYLIANOS" w:date="2021-08-08T14:56:00Z"/>
          <w:lang w:val="el-GR"/>
          <w:rPrChange w:id="4158" w:author="GEORGILAS STYLIANOS" w:date="2021-08-08T15:02:00Z">
            <w:rPr>
              <w:del w:id="4159" w:author="GEORGILAS STYLIANOS" w:date="2021-08-08T14:56:00Z"/>
            </w:rPr>
          </w:rPrChange>
        </w:rPr>
      </w:pPr>
    </w:p>
    <w:p w14:paraId="67EF9BC7" w14:textId="4CFD7A66" w:rsidR="00301530" w:rsidRPr="004A5970" w:rsidRDefault="004A5970">
      <w:pPr>
        <w:rPr>
          <w:lang w:val="el-GR"/>
        </w:rPr>
      </w:pPr>
      <w:r>
        <w:rPr>
          <w:lang w:val="el-GR"/>
        </w:rPr>
        <w:t xml:space="preserve">Ο τελευταίος πίνακας αφορά το </w:t>
      </w:r>
      <w:r>
        <w:t>Instagram</w:t>
      </w:r>
      <w:r w:rsidRPr="004A5970">
        <w:rPr>
          <w:lang w:val="el-GR"/>
        </w:rPr>
        <w:t xml:space="preserve">. </w:t>
      </w:r>
      <w:r>
        <w:rPr>
          <w:lang w:val="el-GR"/>
        </w:rPr>
        <w:t xml:space="preserve">Με την ίδια βαθμολόγηση, προκύπτει νικήτρια η ομάδα της πολύ υψηλής επιρροής με 6 βαθμούς, δεύτερη η ομάδα της υψηλής επιρροής με 5 βαθμούς και τελευταία η ομάδα της μέτριας επιρροής με 4 βαθμούς. </w:t>
      </w:r>
    </w:p>
    <w:p w14:paraId="7A6F968C" w14:textId="77777777" w:rsidR="00301530" w:rsidRPr="004A5970" w:rsidRDefault="00301530">
      <w:pPr>
        <w:rPr>
          <w:lang w:val="el-GR"/>
        </w:rPr>
      </w:pPr>
    </w:p>
    <w:tbl>
      <w:tblPr>
        <w:tblStyle w:val="TableGrid"/>
        <w:tblW w:w="0" w:type="auto"/>
        <w:tblLook w:val="04A0" w:firstRow="1" w:lastRow="0" w:firstColumn="1" w:lastColumn="0" w:noHBand="0" w:noVBand="1"/>
      </w:tblPr>
      <w:tblGrid>
        <w:gridCol w:w="2394"/>
        <w:gridCol w:w="2394"/>
        <w:gridCol w:w="2394"/>
        <w:gridCol w:w="2394"/>
      </w:tblGrid>
      <w:tr w:rsidR="00301530" w14:paraId="046186EA" w14:textId="77777777" w:rsidTr="00301530">
        <w:tc>
          <w:tcPr>
            <w:tcW w:w="2394" w:type="dxa"/>
          </w:tcPr>
          <w:p w14:paraId="1D8C791C" w14:textId="7088AC25" w:rsidR="00301530" w:rsidRPr="00301530" w:rsidRDefault="00301530" w:rsidP="00301530">
            <w:pPr>
              <w:spacing w:after="160"/>
              <w:rPr>
                <w:b/>
                <w:bCs/>
                <w:sz w:val="28"/>
                <w:szCs w:val="28"/>
                <w:lang w:val="el-GR"/>
              </w:rPr>
            </w:pPr>
            <w:r>
              <w:rPr>
                <w:b/>
                <w:bCs/>
                <w:sz w:val="28"/>
                <w:szCs w:val="28"/>
              </w:rPr>
              <w:t>INSTAGRAM</w:t>
            </w:r>
          </w:p>
          <w:p w14:paraId="27A00F92" w14:textId="165B389B" w:rsidR="00301530" w:rsidRDefault="00301530" w:rsidP="00301530">
            <w:pPr>
              <w:spacing w:after="160"/>
            </w:pPr>
            <w:r>
              <w:rPr>
                <w:b/>
                <w:bCs/>
                <w:sz w:val="28"/>
                <w:szCs w:val="28"/>
              </w:rPr>
              <w:t xml:space="preserve">Metadata \ </w:t>
            </w:r>
            <w:del w:id="4160" w:author="GEORGILAS STYLIANOS" w:date="2021-08-07T14:20:00Z">
              <w:r w:rsidDel="0092709A">
                <w:rPr>
                  <w:b/>
                  <w:bCs/>
                  <w:sz w:val="28"/>
                  <w:szCs w:val="28"/>
                  <w:lang w:val="el-GR"/>
                </w:rPr>
                <w:delText>Κ.Ε.</w:delText>
              </w:r>
            </w:del>
            <w:ins w:id="4161" w:author="GEORGILAS STYLIANOS" w:date="2021-08-07T14:20:00Z">
              <w:r w:rsidR="0092709A">
                <w:rPr>
                  <w:b/>
                  <w:bCs/>
                  <w:sz w:val="28"/>
                  <w:szCs w:val="28"/>
                  <w:lang w:val="el-GR"/>
                </w:rPr>
                <w:t>ΚΕ</w:t>
              </w:r>
            </w:ins>
          </w:p>
        </w:tc>
        <w:tc>
          <w:tcPr>
            <w:tcW w:w="2394" w:type="dxa"/>
          </w:tcPr>
          <w:p w14:paraId="42821B5F" w14:textId="2608B463" w:rsidR="00301530" w:rsidRDefault="00301530" w:rsidP="00301530">
            <w:pPr>
              <w:spacing w:after="160"/>
            </w:pPr>
            <w:r>
              <w:rPr>
                <w:b/>
                <w:bCs/>
                <w:sz w:val="28"/>
                <w:szCs w:val="28"/>
              </w:rPr>
              <w:t>Medium</w:t>
            </w:r>
          </w:p>
        </w:tc>
        <w:tc>
          <w:tcPr>
            <w:tcW w:w="2394" w:type="dxa"/>
          </w:tcPr>
          <w:p w14:paraId="1460E25B" w14:textId="36FCFEFA" w:rsidR="00301530" w:rsidRDefault="00301530" w:rsidP="00301530">
            <w:pPr>
              <w:spacing w:after="160"/>
            </w:pPr>
            <w:r w:rsidRPr="00095926">
              <w:rPr>
                <w:b/>
                <w:bCs/>
                <w:sz w:val="28"/>
                <w:szCs w:val="28"/>
              </w:rPr>
              <w:t>High</w:t>
            </w:r>
          </w:p>
        </w:tc>
        <w:tc>
          <w:tcPr>
            <w:tcW w:w="2394" w:type="dxa"/>
          </w:tcPr>
          <w:p w14:paraId="63D8848A" w14:textId="22CE7B76" w:rsidR="00301530" w:rsidRDefault="00301530" w:rsidP="00301530">
            <w:pPr>
              <w:spacing w:after="160"/>
            </w:pPr>
            <w:r w:rsidRPr="00301530">
              <w:rPr>
                <w:b/>
                <w:bCs/>
                <w:sz w:val="28"/>
                <w:szCs w:val="28"/>
              </w:rPr>
              <w:t>Very High</w:t>
            </w:r>
          </w:p>
        </w:tc>
      </w:tr>
      <w:tr w:rsidR="00301530" w14:paraId="493C7E9B" w14:textId="77777777" w:rsidTr="00C72872">
        <w:tc>
          <w:tcPr>
            <w:tcW w:w="2394" w:type="dxa"/>
          </w:tcPr>
          <w:p w14:paraId="2C817E40" w14:textId="7D0F48C9" w:rsidR="00301530" w:rsidRDefault="00301530" w:rsidP="00301530">
            <w:pPr>
              <w:spacing w:after="160"/>
            </w:pPr>
            <w:r>
              <w:fldChar w:fldCharType="begin"/>
            </w:r>
            <w:r>
              <w:instrText xml:space="preserve"> REF _Ref78594090 \h </w:instrText>
            </w:r>
            <w:r>
              <w:fldChar w:fldCharType="separate"/>
            </w:r>
            <w:r w:rsidRPr="00EB7454">
              <w:rPr>
                <w:b/>
                <w:bCs/>
                <w:sz w:val="24"/>
                <w:szCs w:val="24"/>
              </w:rPr>
              <w:t xml:space="preserve">Εικόνα </w:t>
            </w:r>
            <w:r>
              <w:rPr>
                <w:b/>
                <w:bCs/>
                <w:noProof/>
                <w:sz w:val="24"/>
                <w:szCs w:val="24"/>
              </w:rPr>
              <w:t>93</w:t>
            </w:r>
            <w:r w:rsidRPr="00EB7454">
              <w:rPr>
                <w:b/>
                <w:bCs/>
                <w:sz w:val="24"/>
                <w:szCs w:val="24"/>
              </w:rPr>
              <w:t>: Hashtags Per Post - Social Influence</w:t>
            </w:r>
            <w:r>
              <w:fldChar w:fldCharType="end"/>
            </w:r>
          </w:p>
        </w:tc>
        <w:tc>
          <w:tcPr>
            <w:tcW w:w="2394" w:type="dxa"/>
            <w:shd w:val="clear" w:color="auto" w:fill="00B050"/>
          </w:tcPr>
          <w:p w14:paraId="7ED51C69" w14:textId="77777777" w:rsidR="00301530" w:rsidRDefault="00301530" w:rsidP="00301530">
            <w:pPr>
              <w:spacing w:after="160"/>
            </w:pPr>
          </w:p>
        </w:tc>
        <w:tc>
          <w:tcPr>
            <w:tcW w:w="2394" w:type="dxa"/>
            <w:shd w:val="clear" w:color="auto" w:fill="FFFF00"/>
          </w:tcPr>
          <w:p w14:paraId="50AFED11" w14:textId="77777777" w:rsidR="00301530" w:rsidRDefault="00301530" w:rsidP="00301530">
            <w:pPr>
              <w:spacing w:after="160"/>
            </w:pPr>
          </w:p>
        </w:tc>
        <w:tc>
          <w:tcPr>
            <w:tcW w:w="2394" w:type="dxa"/>
            <w:shd w:val="clear" w:color="auto" w:fill="FF0000"/>
          </w:tcPr>
          <w:p w14:paraId="08268803" w14:textId="77777777" w:rsidR="00301530" w:rsidRDefault="00301530" w:rsidP="00301530">
            <w:pPr>
              <w:spacing w:after="160"/>
            </w:pPr>
          </w:p>
        </w:tc>
      </w:tr>
      <w:tr w:rsidR="00301530" w14:paraId="1D99A20B" w14:textId="77777777" w:rsidTr="00C72872">
        <w:tc>
          <w:tcPr>
            <w:tcW w:w="2394" w:type="dxa"/>
          </w:tcPr>
          <w:p w14:paraId="30D1DDE5" w14:textId="623B2B85" w:rsidR="00301530" w:rsidRDefault="00301530" w:rsidP="00301530">
            <w:pPr>
              <w:spacing w:after="160"/>
            </w:pPr>
            <w:r>
              <w:fldChar w:fldCharType="begin"/>
            </w:r>
            <w:r>
              <w:instrText xml:space="preserve"> REF _Ref78594098 \h </w:instrText>
            </w:r>
            <w:r>
              <w:fldChar w:fldCharType="separate"/>
            </w:r>
            <w:r w:rsidRPr="00EB7454">
              <w:rPr>
                <w:b/>
                <w:bCs/>
                <w:sz w:val="24"/>
                <w:szCs w:val="24"/>
              </w:rPr>
              <w:t xml:space="preserve">Εικόνα </w:t>
            </w:r>
            <w:r>
              <w:rPr>
                <w:b/>
                <w:bCs/>
                <w:noProof/>
                <w:sz w:val="24"/>
                <w:szCs w:val="24"/>
              </w:rPr>
              <w:t>96</w:t>
            </w:r>
            <w:r w:rsidRPr="00EB7454">
              <w:rPr>
                <w:b/>
                <w:bCs/>
                <w:sz w:val="24"/>
                <w:szCs w:val="24"/>
              </w:rPr>
              <w:t>: Hashtag Per Post - Social Influence - Instagram</w:t>
            </w:r>
            <w:r>
              <w:fldChar w:fldCharType="end"/>
            </w:r>
          </w:p>
        </w:tc>
        <w:tc>
          <w:tcPr>
            <w:tcW w:w="2394" w:type="dxa"/>
            <w:shd w:val="clear" w:color="auto" w:fill="00B050"/>
          </w:tcPr>
          <w:p w14:paraId="7E3A6F02" w14:textId="77777777" w:rsidR="00301530" w:rsidRDefault="00301530" w:rsidP="00301530">
            <w:pPr>
              <w:spacing w:after="160"/>
            </w:pPr>
          </w:p>
        </w:tc>
        <w:tc>
          <w:tcPr>
            <w:tcW w:w="2394" w:type="dxa"/>
            <w:shd w:val="clear" w:color="auto" w:fill="FFFF00"/>
          </w:tcPr>
          <w:p w14:paraId="22C1913F" w14:textId="77777777" w:rsidR="00301530" w:rsidRDefault="00301530" w:rsidP="00301530">
            <w:pPr>
              <w:spacing w:after="160"/>
            </w:pPr>
          </w:p>
        </w:tc>
        <w:tc>
          <w:tcPr>
            <w:tcW w:w="2394" w:type="dxa"/>
            <w:shd w:val="clear" w:color="auto" w:fill="FF0000"/>
          </w:tcPr>
          <w:p w14:paraId="76EDD88D" w14:textId="77777777" w:rsidR="00301530" w:rsidRDefault="00301530" w:rsidP="00301530">
            <w:pPr>
              <w:spacing w:after="160"/>
            </w:pPr>
          </w:p>
        </w:tc>
      </w:tr>
      <w:tr w:rsidR="00301530" w14:paraId="1982C7E5" w14:textId="77777777" w:rsidTr="00C72872">
        <w:tc>
          <w:tcPr>
            <w:tcW w:w="2394" w:type="dxa"/>
          </w:tcPr>
          <w:p w14:paraId="29EA4D8C" w14:textId="3C2E3BAF" w:rsidR="00301530" w:rsidRDefault="00301530" w:rsidP="00301530">
            <w:pPr>
              <w:spacing w:after="160"/>
            </w:pPr>
            <w:r>
              <w:fldChar w:fldCharType="begin"/>
            </w:r>
            <w:r>
              <w:instrText xml:space="preserve"> REF _Ref78594106 \h </w:instrText>
            </w:r>
            <w:r>
              <w:fldChar w:fldCharType="separate"/>
            </w:r>
            <w:r w:rsidRPr="00372DB9">
              <w:rPr>
                <w:b/>
                <w:bCs/>
                <w:sz w:val="24"/>
                <w:szCs w:val="24"/>
              </w:rPr>
              <w:t xml:space="preserve">Εικόνα </w:t>
            </w:r>
            <w:r>
              <w:rPr>
                <w:b/>
                <w:bCs/>
                <w:noProof/>
                <w:sz w:val="24"/>
                <w:szCs w:val="24"/>
              </w:rPr>
              <w:t>98</w:t>
            </w:r>
            <w:r w:rsidRPr="00372DB9">
              <w:rPr>
                <w:b/>
                <w:bCs/>
                <w:sz w:val="24"/>
                <w:szCs w:val="24"/>
              </w:rPr>
              <w:t>: Media Per Post - Social Influence</w:t>
            </w:r>
            <w:r>
              <w:fldChar w:fldCharType="end"/>
            </w:r>
          </w:p>
        </w:tc>
        <w:tc>
          <w:tcPr>
            <w:tcW w:w="2394" w:type="dxa"/>
            <w:shd w:val="clear" w:color="auto" w:fill="FF0000"/>
          </w:tcPr>
          <w:p w14:paraId="1CADCDA0" w14:textId="77777777" w:rsidR="00301530" w:rsidRDefault="00301530" w:rsidP="00301530">
            <w:pPr>
              <w:spacing w:after="160"/>
            </w:pPr>
          </w:p>
        </w:tc>
        <w:tc>
          <w:tcPr>
            <w:tcW w:w="2394" w:type="dxa"/>
            <w:shd w:val="clear" w:color="auto" w:fill="FFFF00"/>
          </w:tcPr>
          <w:p w14:paraId="52B63DD4" w14:textId="77777777" w:rsidR="00301530" w:rsidRDefault="00301530" w:rsidP="00301530">
            <w:pPr>
              <w:spacing w:after="160"/>
            </w:pPr>
          </w:p>
        </w:tc>
        <w:tc>
          <w:tcPr>
            <w:tcW w:w="2394" w:type="dxa"/>
            <w:shd w:val="clear" w:color="auto" w:fill="00B050"/>
          </w:tcPr>
          <w:p w14:paraId="346ECB87" w14:textId="77777777" w:rsidR="00301530" w:rsidRDefault="00301530" w:rsidP="00301530">
            <w:pPr>
              <w:spacing w:after="160"/>
            </w:pPr>
          </w:p>
        </w:tc>
      </w:tr>
      <w:tr w:rsidR="00301530" w14:paraId="34C64434" w14:textId="77777777" w:rsidTr="00C72872">
        <w:tc>
          <w:tcPr>
            <w:tcW w:w="2394" w:type="dxa"/>
          </w:tcPr>
          <w:p w14:paraId="493B6B77" w14:textId="4FB98D04" w:rsidR="00301530" w:rsidRDefault="00301530" w:rsidP="00301530">
            <w:pPr>
              <w:spacing w:after="160"/>
            </w:pPr>
            <w:r>
              <w:fldChar w:fldCharType="begin"/>
            </w:r>
            <w:r>
              <w:instrText xml:space="preserve"> REF _Ref78594112 \h </w:instrText>
            </w:r>
            <w:r>
              <w:fldChar w:fldCharType="separate"/>
            </w:r>
            <w:r w:rsidRPr="00372DB9">
              <w:rPr>
                <w:b/>
                <w:bCs/>
                <w:sz w:val="24"/>
                <w:szCs w:val="24"/>
              </w:rPr>
              <w:t xml:space="preserve">Εικόνα </w:t>
            </w:r>
            <w:r>
              <w:rPr>
                <w:b/>
                <w:bCs/>
                <w:noProof/>
                <w:sz w:val="24"/>
                <w:szCs w:val="24"/>
              </w:rPr>
              <w:t>99</w:t>
            </w:r>
            <w:r w:rsidRPr="00372DB9">
              <w:rPr>
                <w:b/>
                <w:bCs/>
                <w:sz w:val="24"/>
                <w:szCs w:val="24"/>
              </w:rPr>
              <w:t>: Likes Per Post - Social Influence</w:t>
            </w:r>
            <w:r>
              <w:fldChar w:fldCharType="end"/>
            </w:r>
          </w:p>
        </w:tc>
        <w:tc>
          <w:tcPr>
            <w:tcW w:w="2394" w:type="dxa"/>
            <w:shd w:val="clear" w:color="auto" w:fill="FF0000"/>
          </w:tcPr>
          <w:p w14:paraId="079694D1" w14:textId="77777777" w:rsidR="00301530" w:rsidRDefault="00301530" w:rsidP="00301530">
            <w:pPr>
              <w:spacing w:after="160"/>
            </w:pPr>
          </w:p>
        </w:tc>
        <w:tc>
          <w:tcPr>
            <w:tcW w:w="2394" w:type="dxa"/>
            <w:shd w:val="clear" w:color="auto" w:fill="FFFF00"/>
          </w:tcPr>
          <w:p w14:paraId="36D7CE93" w14:textId="77777777" w:rsidR="00301530" w:rsidRDefault="00301530" w:rsidP="00301530">
            <w:pPr>
              <w:spacing w:after="160"/>
            </w:pPr>
          </w:p>
        </w:tc>
        <w:tc>
          <w:tcPr>
            <w:tcW w:w="2394" w:type="dxa"/>
            <w:shd w:val="clear" w:color="auto" w:fill="00B050"/>
          </w:tcPr>
          <w:p w14:paraId="101C9D2B" w14:textId="77777777" w:rsidR="00301530" w:rsidRDefault="00301530" w:rsidP="00301530">
            <w:pPr>
              <w:spacing w:after="160"/>
            </w:pPr>
          </w:p>
        </w:tc>
      </w:tr>
      <w:tr w:rsidR="00301530" w14:paraId="15C23AAE" w14:textId="77777777" w:rsidTr="00C72872">
        <w:tc>
          <w:tcPr>
            <w:tcW w:w="2394" w:type="dxa"/>
          </w:tcPr>
          <w:p w14:paraId="5794010E" w14:textId="1DF5E228" w:rsidR="00301530" w:rsidRDefault="00301530" w:rsidP="00301530">
            <w:pPr>
              <w:spacing w:after="160"/>
            </w:pPr>
            <w:r>
              <w:fldChar w:fldCharType="begin"/>
            </w:r>
            <w:r>
              <w:instrText xml:space="preserve"> REF _Ref78594123 \h </w:instrText>
            </w:r>
            <w:r>
              <w:fldChar w:fldCharType="separate"/>
            </w:r>
            <w:r w:rsidRPr="00C9051F">
              <w:rPr>
                <w:b/>
                <w:bCs/>
                <w:sz w:val="24"/>
                <w:szCs w:val="24"/>
              </w:rPr>
              <w:t xml:space="preserve">Εικόνα </w:t>
            </w:r>
            <w:r>
              <w:rPr>
                <w:b/>
                <w:bCs/>
                <w:noProof/>
                <w:sz w:val="24"/>
                <w:szCs w:val="24"/>
              </w:rPr>
              <w:t>102</w:t>
            </w:r>
            <w:r w:rsidRPr="00C9051F">
              <w:rPr>
                <w:b/>
                <w:bCs/>
                <w:sz w:val="24"/>
                <w:szCs w:val="24"/>
              </w:rPr>
              <w:t>: Comments Per Post - Social Influence</w:t>
            </w:r>
            <w:r>
              <w:fldChar w:fldCharType="end"/>
            </w:r>
          </w:p>
        </w:tc>
        <w:tc>
          <w:tcPr>
            <w:tcW w:w="2394" w:type="dxa"/>
            <w:shd w:val="clear" w:color="auto" w:fill="FF0000"/>
          </w:tcPr>
          <w:p w14:paraId="63F96A4C" w14:textId="77777777" w:rsidR="00301530" w:rsidRDefault="00301530" w:rsidP="00301530">
            <w:pPr>
              <w:spacing w:after="160"/>
            </w:pPr>
          </w:p>
        </w:tc>
        <w:tc>
          <w:tcPr>
            <w:tcW w:w="2394" w:type="dxa"/>
            <w:shd w:val="clear" w:color="auto" w:fill="FFFF00"/>
          </w:tcPr>
          <w:p w14:paraId="726FDB3E" w14:textId="77777777" w:rsidR="00301530" w:rsidRDefault="00301530" w:rsidP="00301530">
            <w:pPr>
              <w:spacing w:after="160"/>
            </w:pPr>
          </w:p>
        </w:tc>
        <w:tc>
          <w:tcPr>
            <w:tcW w:w="2394" w:type="dxa"/>
            <w:shd w:val="clear" w:color="auto" w:fill="00B050"/>
          </w:tcPr>
          <w:p w14:paraId="483AE078" w14:textId="77777777" w:rsidR="00301530" w:rsidRDefault="00301530" w:rsidP="00301530">
            <w:pPr>
              <w:spacing w:after="160"/>
            </w:pPr>
          </w:p>
        </w:tc>
      </w:tr>
    </w:tbl>
    <w:p w14:paraId="15714870" w14:textId="77777777" w:rsidR="004A5970" w:rsidRDefault="004A5970"/>
    <w:p w14:paraId="5E48F72A" w14:textId="0AE9D1C4" w:rsidR="008B6B19" w:rsidRDefault="004A5970">
      <w:pPr>
        <w:rPr>
          <w:lang w:val="el-GR"/>
        </w:rPr>
      </w:pPr>
      <w:r>
        <w:rPr>
          <w:lang w:val="el-GR"/>
        </w:rPr>
        <w:t xml:space="preserve">Μία πρώτη πολύ εύκολη παρατήρηση είναι πως κάθε ομάδα επιρροής επικρατεί σε κάποιο </w:t>
      </w:r>
      <w:del w:id="4162" w:author="GEORGILAS STYLIANOS" w:date="2021-08-07T14:19:00Z">
        <w:r w:rsidDel="0092709A">
          <w:rPr>
            <w:lang w:val="el-GR"/>
          </w:rPr>
          <w:delText>Κ.Δ.</w:delText>
        </w:r>
      </w:del>
      <w:ins w:id="4163" w:author="GEORGILAS STYLIANOS" w:date="2021-08-07T14:19:00Z">
        <w:r w:rsidR="0092709A">
          <w:rPr>
            <w:lang w:val="el-GR"/>
          </w:rPr>
          <w:t>ΚΔ</w:t>
        </w:r>
      </w:ins>
      <w:r>
        <w:rPr>
          <w:lang w:val="el-GR"/>
        </w:rPr>
        <w:t xml:space="preserve"> Ακόμη συνδυάζοντας όλα τα αποτελέσματα, βλέπουμε πως η ομάδα της πολύ υψηλής επιρροής επικρατεί στο </w:t>
      </w:r>
      <w:r w:rsidR="008B6B19">
        <w:t>Instagram</w:t>
      </w:r>
      <w:r w:rsidR="008B6B19" w:rsidRPr="008B6B19">
        <w:rPr>
          <w:lang w:val="el-GR"/>
        </w:rPr>
        <w:t>,</w:t>
      </w:r>
      <w:r>
        <w:rPr>
          <w:lang w:val="el-GR"/>
        </w:rPr>
        <w:t xml:space="preserve"> το οποίο έχει την μεγαλύτερη χρήση μεταδεδομένων , ενώ αντίθετα η ομάδα μέτριας επιρροής επιλέγει το </w:t>
      </w:r>
      <w:r>
        <w:t>Twitter</w:t>
      </w:r>
      <w:r w:rsidR="008B6B19" w:rsidRPr="008B6B19">
        <w:rPr>
          <w:lang w:val="el-GR"/>
        </w:rPr>
        <w:t xml:space="preserve"> </w:t>
      </w:r>
      <w:r w:rsidR="008B6B19">
        <w:rPr>
          <w:lang w:val="el-GR"/>
        </w:rPr>
        <w:t>που έρχεται τελευταίο.</w:t>
      </w:r>
    </w:p>
    <w:p w14:paraId="6DD31995" w14:textId="4BC61162" w:rsidR="00855440" w:rsidRDefault="008B6B19">
      <w:pPr>
        <w:rPr>
          <w:ins w:id="4164" w:author="Razis" w:date="2021-08-01T14:20:00Z"/>
          <w:lang w:val="el-GR"/>
        </w:rPr>
      </w:pPr>
      <w:r>
        <w:rPr>
          <w:lang w:val="el-GR"/>
        </w:rPr>
        <w:t xml:space="preserve">Επίσης παρατηρούμε πως η ομάδα πολύ υψηλής επιρροής επικρατεί στα δεδομένα που αφορούν αλληλεπιδράσεις των άλλων χρηστών στις δημοσιεύσεις τους, ενώ τείνει να αποφεύγει την χρήση </w:t>
      </w:r>
      <w:r>
        <w:t>hashtag</w:t>
      </w:r>
      <w:r w:rsidRPr="008B6B19">
        <w:rPr>
          <w:lang w:val="el-GR"/>
        </w:rPr>
        <w:t xml:space="preserve"> </w:t>
      </w:r>
      <w:r>
        <w:rPr>
          <w:lang w:val="el-GR"/>
        </w:rPr>
        <w:t>συγκριτικά με τις άλλες δύο ομάδες.</w:t>
      </w:r>
    </w:p>
    <w:p w14:paraId="0895A97B" w14:textId="181038F1" w:rsidR="00CF537F" w:rsidRDefault="00CF537F">
      <w:pPr>
        <w:rPr>
          <w:ins w:id="4165" w:author="GEORGILAS STYLIANOS" w:date="2021-08-08T15:02:00Z"/>
          <w:lang w:val="el-GR"/>
        </w:rPr>
      </w:pPr>
      <w:ins w:id="4166" w:author="Razis" w:date="2021-08-01T14:20:00Z">
        <w:del w:id="4167" w:author="GEORGILAS STYLIANOS" w:date="2021-08-08T15:02:00Z">
          <w:r w:rsidDel="00FF2ADA">
            <w:rPr>
              <w:lang w:val="el-GR"/>
            </w:rPr>
            <w:lastRenderedPageBreak/>
            <w:delText>-------------------------------------------</w:delText>
          </w:r>
        </w:del>
      </w:ins>
    </w:p>
    <w:p w14:paraId="41652C8C" w14:textId="0BE45E7C" w:rsidR="00FF2ADA" w:rsidRPr="00FF2ADA" w:rsidRDefault="00FF2ADA" w:rsidP="00FF2ADA">
      <w:pPr>
        <w:pStyle w:val="Heading1"/>
        <w:rPr>
          <w:ins w:id="4168" w:author="Razis" w:date="2021-08-01T14:20:00Z"/>
          <w:rFonts w:asciiTheme="minorHAnsi" w:hAnsiTheme="minorHAnsi" w:cstheme="minorHAnsi"/>
          <w:b/>
          <w:bCs/>
          <w:color w:val="auto"/>
          <w:sz w:val="36"/>
          <w:szCs w:val="36"/>
          <w:lang w:val="el-GR"/>
          <w:rPrChange w:id="4169" w:author="GEORGILAS STYLIANOS" w:date="2021-08-08T15:03:00Z">
            <w:rPr>
              <w:ins w:id="4170" w:author="Razis" w:date="2021-08-01T14:20:00Z"/>
              <w:lang w:val="el-GR"/>
            </w:rPr>
          </w:rPrChange>
        </w:rPr>
        <w:pPrChange w:id="4171" w:author="GEORGILAS STYLIANOS" w:date="2021-08-08T15:03:00Z">
          <w:pPr/>
        </w:pPrChange>
      </w:pPr>
      <w:ins w:id="4172" w:author="GEORGILAS STYLIANOS" w:date="2021-08-08T15:02:00Z">
        <w:r w:rsidRPr="00FF2ADA">
          <w:rPr>
            <w:rFonts w:asciiTheme="minorHAnsi" w:hAnsiTheme="minorHAnsi" w:cstheme="minorHAnsi"/>
            <w:b/>
            <w:bCs/>
            <w:color w:val="auto"/>
            <w:sz w:val="36"/>
            <w:szCs w:val="36"/>
            <w:lang w:val="el-GR"/>
            <w:rPrChange w:id="4173" w:author="GEORGILAS STYLIANOS" w:date="2021-08-08T15:03:00Z">
              <w:rPr>
                <w:lang w:val="el-GR"/>
              </w:rPr>
            </w:rPrChange>
          </w:rPr>
          <w:t>Ενότητα 6. Συμπεράσματα και μελλοντικές επεκτάσεις</w:t>
        </w:r>
      </w:ins>
    </w:p>
    <w:p w14:paraId="0F29038F" w14:textId="0A444A1D" w:rsidR="00CF537F" w:rsidRDefault="00CF537F">
      <w:pPr>
        <w:rPr>
          <w:lang w:val="el-GR"/>
        </w:rPr>
      </w:pPr>
      <w:ins w:id="4174" w:author="Razis" w:date="2021-08-01T14:20:00Z">
        <w:r>
          <w:rPr>
            <w:lang w:val="el-GR"/>
          </w:rPr>
          <w:t xml:space="preserve">+ </w:t>
        </w:r>
      </w:ins>
      <w:ins w:id="4175" w:author="Razis" w:date="2021-08-01T14:21:00Z">
        <w:r>
          <w:rPr>
            <w:lang w:val="el-GR"/>
          </w:rPr>
          <w:t>Περιγραφή του τι κάναμε, + βασικά συμπεράσματα (ό,τι θέλεις), + συνεισφορές εργασίας</w:t>
        </w:r>
      </w:ins>
    </w:p>
    <w:p w14:paraId="1C1022E3" w14:textId="5884A1CE" w:rsidR="00542DC2" w:rsidRPr="004A5970" w:rsidRDefault="00855440">
      <w:pPr>
        <w:rPr>
          <w:lang w:val="el-GR"/>
        </w:rPr>
      </w:pPr>
      <w:r>
        <w:rPr>
          <w:lang w:val="el-GR"/>
        </w:rPr>
        <w:t xml:space="preserve">Σε </w:t>
      </w:r>
      <w:r w:rsidR="00355A64">
        <w:rPr>
          <w:lang w:val="el-GR"/>
        </w:rPr>
        <w:t xml:space="preserve">μελλοντική επέκταση της έρευνας αυτής, θα αυξηθούν και θα εξισωθούν οι όγκοι των δεδομένων των τριών </w:t>
      </w:r>
      <w:del w:id="4176" w:author="GEORGILAS STYLIANOS" w:date="2021-08-07T14:19:00Z">
        <w:r w:rsidR="00355A64" w:rsidDel="0092709A">
          <w:rPr>
            <w:lang w:val="el-GR"/>
          </w:rPr>
          <w:delText>Κ.Δ.</w:delText>
        </w:r>
      </w:del>
      <w:ins w:id="4177" w:author="GEORGILAS STYLIANOS" w:date="2021-08-07T14:19:00Z">
        <w:r w:rsidR="0092709A">
          <w:rPr>
            <w:lang w:val="el-GR"/>
          </w:rPr>
          <w:t>ΚΔ</w:t>
        </w:r>
      </w:ins>
      <w:r w:rsidR="0095260E">
        <w:rPr>
          <w:lang w:val="el-GR"/>
        </w:rPr>
        <w:t xml:space="preserve"> Επίσης θα</w:t>
      </w:r>
      <w:r w:rsidR="00355A64">
        <w:rPr>
          <w:lang w:val="el-GR"/>
        </w:rPr>
        <w:t xml:space="preserve"> μελετηθεί το περιεχόμενο των δημοσιεύσεων </w:t>
      </w:r>
      <w:r w:rsidR="0095260E">
        <w:rPr>
          <w:lang w:val="el-GR"/>
        </w:rPr>
        <w:t xml:space="preserve">ως προς την σημασιολογία τους και θα αναζητηθούν μοτίβα συμπεριφορών των χρηστών που τα δημιουργούν στα τρία διαφορετικά </w:t>
      </w:r>
      <w:del w:id="4178" w:author="GEORGILAS STYLIANOS" w:date="2021-08-07T14:19:00Z">
        <w:r w:rsidR="0095260E" w:rsidDel="0092709A">
          <w:rPr>
            <w:lang w:val="el-GR"/>
          </w:rPr>
          <w:delText>Κ.Δ.</w:delText>
        </w:r>
      </w:del>
      <w:ins w:id="4179" w:author="GEORGILAS STYLIANOS" w:date="2021-08-07T14:19:00Z">
        <w:r w:rsidR="0092709A">
          <w:rPr>
            <w:lang w:val="el-GR"/>
          </w:rPr>
          <w:t>ΚΔ</w:t>
        </w:r>
      </w:ins>
      <w:r w:rsidR="0095260E">
        <w:rPr>
          <w:lang w:val="el-GR"/>
        </w:rPr>
        <w:t xml:space="preserve"> </w:t>
      </w:r>
      <w:r w:rsidR="00011D3A" w:rsidRPr="004A5970">
        <w:rPr>
          <w:lang w:val="el-GR"/>
        </w:rPr>
        <w:br w:type="page"/>
      </w:r>
    </w:p>
    <w:p w14:paraId="1246CE31" w14:textId="1FD27806" w:rsidR="00A64E90" w:rsidRPr="004A5970" w:rsidRDefault="0055231C">
      <w:pPr>
        <w:rPr>
          <w:lang w:val="el-GR"/>
        </w:rPr>
      </w:pPr>
      <w:r>
        <w:rPr>
          <w:noProof/>
        </w:rPr>
        <w:lastRenderedPageBreak/>
        <w:pict w14:anchorId="235CBF46">
          <v:rect id="_x0000_s1088" style="position:absolute;margin-left:462pt;margin-top:-71.25pt;width:89.25pt;height:902.25pt;z-index:251673600" fillcolor="#eece0c"/>
        </w:pict>
      </w:r>
      <w:r>
        <w:rPr>
          <w:noProof/>
        </w:rPr>
        <w:pict w14:anchorId="38229734">
          <v:rect id="_x0000_s1087" style="position:absolute;margin-left:-87pt;margin-top:-71.25pt;width:549pt;height:902.25pt;z-index:-251643904" fillcolor="#63a5b9" stroked="f" strokecolor="#2b8156"/>
        </w:pict>
      </w:r>
    </w:p>
    <w:p w14:paraId="0F9A2A1C" w14:textId="68534AC1" w:rsidR="00011D3A" w:rsidRPr="00011D3A" w:rsidRDefault="0055231C" w:rsidP="00A64E90">
      <w:pPr>
        <w:rPr>
          <w:lang w:val="el-GR"/>
        </w:rPr>
      </w:pPr>
      <w:r>
        <w:rPr>
          <w:rFonts w:ascii="Times New Roman" w:eastAsia="Times New Roman" w:hAnsi="Times New Roman" w:cs="Times New Roman"/>
          <w:noProof/>
          <w:sz w:val="24"/>
          <w:szCs w:val="24"/>
          <w:lang w:val="el-GR" w:eastAsia="el-GR"/>
        </w:rPr>
        <w:pict w14:anchorId="38229734">
          <v:rect id="_x0000_s1076" style="position:absolute;margin-left:-99pt;margin-top:-72.75pt;width:549pt;height:869.25pt;z-index:-251644928" fillcolor="#63a5b9" stroked="f" strokecolor="#2b8156"/>
        </w:pict>
      </w:r>
    </w:p>
    <w:sectPr w:rsidR="00011D3A" w:rsidRPr="00011D3A" w:rsidSect="00A64E9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Razis" w:date="2021-08-01T11:40:00Z" w:initials="G.R.">
    <w:p w14:paraId="050CCD30" w14:textId="696CAB0C" w:rsidR="00572B31" w:rsidRPr="00441CB5" w:rsidRDefault="00572B31">
      <w:pPr>
        <w:pStyle w:val="CommentText"/>
      </w:pPr>
      <w:r>
        <w:rPr>
          <w:rStyle w:val="CommentReference"/>
        </w:rPr>
        <w:annotationRef/>
      </w:r>
      <w:r>
        <w:rPr>
          <w:lang w:val="el-GR"/>
        </w:rPr>
        <w:t>Έχεις κάποια παραπομπή για αυτό; Αν όχι, τότε πες κάτι όπως «τρία πολύ δημοφιλή».</w:t>
      </w:r>
    </w:p>
  </w:comment>
  <w:comment w:id="44" w:author="GEORGILAS STYLIANOS" w:date="2021-08-06T18:58:00Z" w:initials="GS">
    <w:p w14:paraId="56D9E8F6" w14:textId="77777777" w:rsidR="00441CB5" w:rsidRDefault="00441CB5" w:rsidP="00C44C44">
      <w:pPr>
        <w:pStyle w:val="CommentText"/>
      </w:pPr>
      <w:r>
        <w:rPr>
          <w:rStyle w:val="CommentReference"/>
        </w:rPr>
        <w:annotationRef/>
      </w:r>
      <w:r>
        <w:t>Done</w:t>
      </w:r>
    </w:p>
  </w:comment>
  <w:comment w:id="48" w:author="Razis" w:date="2021-08-01T11:41:00Z" w:initials="G.R.">
    <w:p w14:paraId="08EAD443" w14:textId="00CB1B15" w:rsidR="00572B31" w:rsidRPr="00572B31" w:rsidRDefault="00572B31" w:rsidP="00441CB5">
      <w:pPr>
        <w:pStyle w:val="CommentText"/>
        <w:rPr>
          <w:lang w:val="el-GR"/>
        </w:rPr>
      </w:pPr>
      <w:r>
        <w:rPr>
          <w:rStyle w:val="CommentReference"/>
        </w:rPr>
        <w:annotationRef/>
      </w:r>
      <w:r>
        <w:rPr>
          <w:lang w:val="el-GR"/>
        </w:rPr>
        <w:t>Έχεις κάποια παραπομπή για αυτό; Αν όχι, τότε πες το κάπως διαφορετικά.</w:t>
      </w:r>
    </w:p>
  </w:comment>
  <w:comment w:id="49" w:author="GEORGILAS STYLIANOS" w:date="2021-08-06T19:14:00Z" w:initials="GS">
    <w:p w14:paraId="33F15A12" w14:textId="77777777" w:rsidR="005C7E78" w:rsidRDefault="005C7E78" w:rsidP="00880C03">
      <w:pPr>
        <w:pStyle w:val="CommentText"/>
      </w:pPr>
      <w:r>
        <w:rPr>
          <w:rStyle w:val="CommentReference"/>
        </w:rPr>
        <w:annotationRef/>
      </w:r>
      <w:r>
        <w:t>Done</w:t>
      </w:r>
    </w:p>
  </w:comment>
  <w:comment w:id="66" w:author="Razis" w:date="2021-08-01T11:45:00Z" w:initials="G.R.">
    <w:p w14:paraId="3CA3ACE7" w14:textId="4D192799" w:rsidR="00572B31" w:rsidRPr="005C7E78" w:rsidRDefault="00572B31" w:rsidP="005C7E78">
      <w:pPr>
        <w:pStyle w:val="CommentText"/>
      </w:pPr>
      <w:r>
        <w:rPr>
          <w:rStyle w:val="CommentReference"/>
        </w:rPr>
        <w:annotationRef/>
      </w:r>
      <w:r>
        <w:rPr>
          <w:lang w:val="el-GR"/>
        </w:rPr>
        <w:t>Κάτι δεν μου «κολλάει» και δεν καταλαβαίνω καλά τι θέλεις να πεις…</w:t>
      </w:r>
    </w:p>
  </w:comment>
  <w:comment w:id="67" w:author="GEORGILAS STYLIANOS" w:date="2021-08-06T19:16:00Z" w:initials="GS">
    <w:p w14:paraId="1DDF17C2" w14:textId="77777777" w:rsidR="005C7E78" w:rsidRDefault="005C7E78" w:rsidP="00D81036">
      <w:pPr>
        <w:pStyle w:val="CommentText"/>
      </w:pPr>
      <w:r>
        <w:rPr>
          <w:rStyle w:val="CommentReference"/>
        </w:rPr>
        <w:annotationRef/>
      </w:r>
      <w:r>
        <w:t>Done</w:t>
      </w:r>
    </w:p>
  </w:comment>
  <w:comment w:id="90" w:author="Razis" w:date="2021-08-01T11:45:00Z" w:initials="G.R.">
    <w:p w14:paraId="45D3B205" w14:textId="129F32B7" w:rsidR="00572B31" w:rsidRPr="00656B8A" w:rsidRDefault="00572B31" w:rsidP="005C7E78">
      <w:pPr>
        <w:pStyle w:val="CommentText"/>
      </w:pPr>
      <w:r>
        <w:rPr>
          <w:rStyle w:val="CommentReference"/>
        </w:rPr>
        <w:annotationRef/>
      </w:r>
      <w:r>
        <w:rPr>
          <w:lang w:val="el-GR"/>
        </w:rPr>
        <w:t xml:space="preserve">Πριν πεις για τα δεδομένα, πες για τους χρήστες που έχεις και πως έχουν λογαριασμό σε όλα τα ΚΔ, γιατί αυτός </w:t>
      </w:r>
      <w:r w:rsidR="00BB5E08">
        <w:rPr>
          <w:lang w:val="el-GR"/>
        </w:rPr>
        <w:t>είναι</w:t>
      </w:r>
      <w:r>
        <w:rPr>
          <w:lang w:val="el-GR"/>
        </w:rPr>
        <w:t xml:space="preserve"> ο σκοπός </w:t>
      </w:r>
      <w:r w:rsidR="00BB5E08">
        <w:rPr>
          <w:lang w:val="el-GR"/>
        </w:rPr>
        <w:t>της εργασίας. Ανέλυσέ το λίγο.</w:t>
      </w:r>
    </w:p>
  </w:comment>
  <w:comment w:id="91" w:author="GEORGILAS STYLIANOS" w:date="2021-08-06T19:24:00Z" w:initials="GS">
    <w:p w14:paraId="2ECB7C04" w14:textId="77777777" w:rsidR="00656B8A" w:rsidRDefault="00656B8A" w:rsidP="004E3158">
      <w:pPr>
        <w:pStyle w:val="CommentText"/>
      </w:pPr>
      <w:r>
        <w:rPr>
          <w:rStyle w:val="CommentReference"/>
        </w:rPr>
        <w:annotationRef/>
      </w:r>
      <w:r>
        <w:t>Done</w:t>
      </w:r>
    </w:p>
  </w:comment>
  <w:comment w:id="157" w:author="Razis" w:date="2021-08-01T11:51:00Z" w:initials="G.R.">
    <w:p w14:paraId="7D834A41" w14:textId="4F61795F" w:rsidR="00BB5E08" w:rsidRPr="00BB5E08" w:rsidRDefault="00BB5E08" w:rsidP="00656B8A">
      <w:pPr>
        <w:pStyle w:val="CommentText"/>
        <w:rPr>
          <w:lang w:val="el-GR"/>
        </w:rPr>
      </w:pPr>
      <w:r>
        <w:rPr>
          <w:rStyle w:val="CommentReference"/>
        </w:rPr>
        <w:annotationRef/>
      </w:r>
      <w:r>
        <w:rPr>
          <w:rFonts w:eastAsia="Calibri"/>
          <w:lang w:val="el-GR"/>
        </w:rPr>
        <w:t>Βάλε κάτι ακόμα, φαίνεται λίγο «φτωχό»</w:t>
      </w:r>
    </w:p>
  </w:comment>
  <w:comment w:id="158" w:author="GEORGILAS STYLIANOS" w:date="2021-08-06T19:37:00Z" w:initials="GS">
    <w:p w14:paraId="5B99E316" w14:textId="77777777" w:rsidR="004508FB" w:rsidRDefault="004508FB" w:rsidP="004A1999">
      <w:pPr>
        <w:pStyle w:val="CommentText"/>
      </w:pPr>
      <w:r>
        <w:rPr>
          <w:rStyle w:val="CommentReference"/>
        </w:rPr>
        <w:annotationRef/>
      </w:r>
      <w:r>
        <w:t>Done</w:t>
      </w:r>
    </w:p>
  </w:comment>
  <w:comment w:id="174" w:author="Razis" w:date="2021-08-01T11:52:00Z" w:initials="G.R.">
    <w:p w14:paraId="6755C9D5" w14:textId="39A99CD5" w:rsidR="00BB5E08" w:rsidRPr="00BB5E08" w:rsidRDefault="00BB5E08" w:rsidP="004508FB">
      <w:pPr>
        <w:pStyle w:val="CommentText"/>
        <w:rPr>
          <w:lang w:val="el-GR"/>
        </w:rPr>
      </w:pPr>
      <w:r>
        <w:rPr>
          <w:rStyle w:val="CommentReference"/>
        </w:rPr>
        <w:annotationRef/>
      </w:r>
      <w:r>
        <w:rPr>
          <w:lang w:val="el-GR"/>
        </w:rPr>
        <w:t>Ενημέρωσε το κείμενο με βάση τις αλλαγές…</w:t>
      </w:r>
    </w:p>
  </w:comment>
  <w:comment w:id="175" w:author="GEORGILAS STYLIANOS" w:date="2021-08-06T20:38:00Z" w:initials="GS">
    <w:p w14:paraId="7CE7AC19" w14:textId="77777777" w:rsidR="00B31DDA" w:rsidRDefault="00B31DDA" w:rsidP="0099313D">
      <w:pPr>
        <w:pStyle w:val="CommentText"/>
      </w:pPr>
      <w:r>
        <w:rPr>
          <w:rStyle w:val="CommentReference"/>
        </w:rPr>
        <w:annotationRef/>
      </w:r>
      <w:r>
        <w:t>Done</w:t>
      </w:r>
    </w:p>
  </w:comment>
  <w:comment w:id="176" w:author="Razis" w:date="2021-08-01T11:53:00Z" w:initials="G.R.">
    <w:p w14:paraId="1FA11929" w14:textId="5EC2458C" w:rsidR="00BB5E08" w:rsidRPr="00BB5E08" w:rsidRDefault="00BB5E08" w:rsidP="00B31DDA">
      <w:pPr>
        <w:pStyle w:val="CommentText"/>
        <w:rPr>
          <w:lang w:val="el-GR"/>
        </w:rPr>
      </w:pPr>
      <w:r>
        <w:rPr>
          <w:rStyle w:val="CommentReference"/>
        </w:rPr>
        <w:annotationRef/>
      </w:r>
      <w:r>
        <w:rPr>
          <w:lang w:val="el-GR"/>
        </w:rPr>
        <w:t>Διόρθωση του κενού (ψάξε μήπως υπάρχει και αλλού).</w:t>
      </w:r>
    </w:p>
  </w:comment>
  <w:comment w:id="177" w:author="GEORGILAS STYLIANOS" w:date="2021-08-06T19:42:00Z" w:initials="GS">
    <w:p w14:paraId="1E79A768" w14:textId="77777777" w:rsidR="00CD30F9" w:rsidRDefault="00CD30F9" w:rsidP="00407292">
      <w:pPr>
        <w:pStyle w:val="CommentText"/>
      </w:pPr>
      <w:r>
        <w:rPr>
          <w:rStyle w:val="CommentReference"/>
        </w:rPr>
        <w:annotationRef/>
      </w:r>
      <w:r>
        <w:t>Done</w:t>
      </w:r>
    </w:p>
  </w:comment>
  <w:comment w:id="300" w:author="Razis" w:date="2021-08-01T11:54:00Z" w:initials="G.R.">
    <w:p w14:paraId="69D64096" w14:textId="3C180557" w:rsidR="00BB5E08" w:rsidRPr="009373BF" w:rsidRDefault="00BB5E08" w:rsidP="00CD30F9">
      <w:pPr>
        <w:pStyle w:val="CommentText"/>
      </w:pPr>
      <w:r>
        <w:rPr>
          <w:rStyle w:val="CommentReference"/>
        </w:rPr>
        <w:annotationRef/>
      </w:r>
      <w:r>
        <w:rPr>
          <w:lang w:val="el-GR"/>
        </w:rPr>
        <w:t>Άλλαξέ το όπου αλλού έχει νόημα.</w:t>
      </w:r>
    </w:p>
  </w:comment>
  <w:comment w:id="301" w:author="GEORGILAS STYLIANOS" w:date="2021-08-06T19:49:00Z" w:initials="GS">
    <w:p w14:paraId="60001029" w14:textId="77777777" w:rsidR="009373BF" w:rsidRDefault="009373BF" w:rsidP="00825DF1">
      <w:pPr>
        <w:pStyle w:val="CommentText"/>
      </w:pPr>
      <w:r>
        <w:rPr>
          <w:rStyle w:val="CommentReference"/>
        </w:rPr>
        <w:annotationRef/>
      </w:r>
      <w:r>
        <w:t>Done</w:t>
      </w:r>
    </w:p>
  </w:comment>
  <w:comment w:id="309" w:author="Razis" w:date="2021-08-01T12:26:00Z" w:initials="G.R.">
    <w:p w14:paraId="0D2B0800" w14:textId="7D78E848" w:rsidR="00556D8B" w:rsidRPr="00556D8B" w:rsidRDefault="00556D8B" w:rsidP="009373BF">
      <w:pPr>
        <w:pStyle w:val="CommentText"/>
        <w:rPr>
          <w:lang w:val="el-GR"/>
        </w:rPr>
      </w:pPr>
      <w:r>
        <w:rPr>
          <w:rStyle w:val="CommentReference"/>
        </w:rPr>
        <w:annotationRef/>
      </w:r>
      <w:r>
        <w:rPr>
          <w:lang w:val="el-GR"/>
        </w:rPr>
        <w:t>ΚΔ, άλλαξέ το παντού!</w:t>
      </w:r>
    </w:p>
  </w:comment>
  <w:comment w:id="310" w:author="GEORGILAS STYLIANOS" w:date="2021-08-06T19:49:00Z" w:initials="GS">
    <w:p w14:paraId="750C5B66" w14:textId="77777777" w:rsidR="009373BF" w:rsidRDefault="009373BF" w:rsidP="004F4588">
      <w:pPr>
        <w:pStyle w:val="CommentText"/>
      </w:pPr>
      <w:r>
        <w:rPr>
          <w:rStyle w:val="CommentReference"/>
        </w:rPr>
        <w:annotationRef/>
      </w:r>
      <w:r>
        <w:t>Done</w:t>
      </w:r>
    </w:p>
  </w:comment>
  <w:comment w:id="322" w:author="Razis" w:date="2021-08-01T11:55:00Z" w:initials="G.R.">
    <w:p w14:paraId="42A53E97" w14:textId="761B4F0A" w:rsidR="00BB5E08" w:rsidRPr="00BB5E08" w:rsidRDefault="00BB5E08" w:rsidP="009373BF">
      <w:pPr>
        <w:pStyle w:val="CommentText"/>
        <w:rPr>
          <w:lang w:val="el-GR"/>
        </w:rPr>
      </w:pPr>
      <w:r>
        <w:rPr>
          <w:rStyle w:val="CommentReference"/>
        </w:rPr>
        <w:annotationRef/>
      </w:r>
      <w:r>
        <w:rPr>
          <w:lang w:val="el-GR"/>
        </w:rPr>
        <w:t>Παραπομπή; Πού το βρήκες αυτό δλδ;</w:t>
      </w:r>
    </w:p>
  </w:comment>
  <w:comment w:id="323" w:author="GEORGILAS STYLIANOS" w:date="2021-08-06T20:09:00Z" w:initials="GS">
    <w:p w14:paraId="2C6DB37A" w14:textId="77777777" w:rsidR="00824226" w:rsidRDefault="00824226" w:rsidP="00193E3A">
      <w:pPr>
        <w:pStyle w:val="CommentText"/>
      </w:pPr>
      <w:r>
        <w:rPr>
          <w:rStyle w:val="CommentReference"/>
        </w:rPr>
        <w:annotationRef/>
      </w:r>
      <w:r>
        <w:t>Done</w:t>
      </w:r>
    </w:p>
  </w:comment>
  <w:comment w:id="327" w:author="Razis" w:date="2021-08-01T11:55:00Z" w:initials="G.R.">
    <w:p w14:paraId="396DF300" w14:textId="078B1C33" w:rsidR="00BB5E08" w:rsidRPr="00BB5E08" w:rsidRDefault="00BB5E08" w:rsidP="00824226">
      <w:pPr>
        <w:pStyle w:val="CommentText"/>
        <w:rPr>
          <w:lang w:val="el-GR"/>
        </w:rPr>
      </w:pPr>
      <w:r>
        <w:rPr>
          <w:rStyle w:val="CommentReference"/>
        </w:rPr>
        <w:annotationRef/>
      </w:r>
      <w:r>
        <w:rPr>
          <w:rStyle w:val="CommentReference"/>
        </w:rPr>
        <w:annotationRef/>
      </w:r>
      <w:r>
        <w:rPr>
          <w:lang w:val="el-GR"/>
        </w:rPr>
        <w:t>Παραπομπή; Πού το βρήκες αυτό δλδ;</w:t>
      </w:r>
    </w:p>
  </w:comment>
  <w:comment w:id="328" w:author="GEORGILAS STYLIANOS" w:date="2021-08-06T20:09:00Z" w:initials="GS">
    <w:p w14:paraId="3197FB18" w14:textId="77777777" w:rsidR="00824226" w:rsidRDefault="00824226" w:rsidP="00685941">
      <w:pPr>
        <w:pStyle w:val="CommentText"/>
      </w:pPr>
      <w:r>
        <w:rPr>
          <w:rStyle w:val="CommentReference"/>
        </w:rPr>
        <w:annotationRef/>
      </w:r>
      <w:r>
        <w:t>Done</w:t>
      </w:r>
    </w:p>
  </w:comment>
  <w:comment w:id="339" w:author="Razis" w:date="2021-08-01T11:58:00Z" w:initials="G.R.">
    <w:p w14:paraId="2835ED26" w14:textId="2E888935" w:rsidR="003F533F" w:rsidRDefault="003F533F" w:rsidP="00824226">
      <w:pPr>
        <w:pStyle w:val="CommentText"/>
        <w:rPr>
          <w:lang w:val="el-GR"/>
        </w:rPr>
      </w:pPr>
      <w:r>
        <w:rPr>
          <w:rStyle w:val="CommentReference"/>
        </w:rPr>
        <w:annotationRef/>
      </w:r>
      <w:r>
        <w:rPr>
          <w:lang w:val="el-GR"/>
        </w:rPr>
        <w:t xml:space="preserve">Μην το έχεις </w:t>
      </w:r>
      <w:r>
        <w:rPr>
          <w:lang w:val="en-GB"/>
        </w:rPr>
        <w:t>Bold</w:t>
      </w:r>
      <w:r w:rsidRPr="003F533F">
        <w:rPr>
          <w:lang w:val="el-GR"/>
        </w:rPr>
        <w:t xml:space="preserve">. </w:t>
      </w:r>
      <w:r>
        <w:rPr>
          <w:lang w:val="el-GR"/>
        </w:rPr>
        <w:t xml:space="preserve">Καταλαβαίνω γιατί το έκανες, αλλά δεν χρειάζεται. Προτίμησε το </w:t>
      </w:r>
      <w:r>
        <w:rPr>
          <w:lang w:val="en-GB"/>
        </w:rPr>
        <w:t xml:space="preserve">Italics </w:t>
      </w:r>
      <w:r>
        <w:rPr>
          <w:lang w:val="el-GR"/>
        </w:rPr>
        <w:t xml:space="preserve">αν θέλεις να δώσεις έμφαση. </w:t>
      </w:r>
    </w:p>
    <w:p w14:paraId="61EBF820" w14:textId="77777777" w:rsidR="00D20839" w:rsidRDefault="00D20839">
      <w:pPr>
        <w:pStyle w:val="CommentText"/>
        <w:rPr>
          <w:lang w:val="el-GR"/>
        </w:rPr>
      </w:pPr>
    </w:p>
    <w:p w14:paraId="6D525390" w14:textId="6A2C13F8" w:rsidR="00D20839" w:rsidRPr="003F533F" w:rsidRDefault="00D20839">
      <w:pPr>
        <w:pStyle w:val="CommentText"/>
        <w:rPr>
          <w:lang w:val="el-GR"/>
        </w:rPr>
      </w:pPr>
      <w:r>
        <w:rPr>
          <w:lang w:val="el-GR"/>
        </w:rPr>
        <w:t>Άλλαξέ το παντού!</w:t>
      </w:r>
    </w:p>
  </w:comment>
  <w:comment w:id="340" w:author="GEORGILAS STYLIANOS" w:date="2021-08-06T20:10:00Z" w:initials="GS">
    <w:p w14:paraId="741C88FD" w14:textId="77777777" w:rsidR="00824226" w:rsidRDefault="00824226" w:rsidP="00DC5C61">
      <w:pPr>
        <w:pStyle w:val="CommentText"/>
      </w:pPr>
      <w:r>
        <w:rPr>
          <w:rStyle w:val="CommentReference"/>
        </w:rPr>
        <w:annotationRef/>
      </w:r>
      <w:r>
        <w:t>Done</w:t>
      </w:r>
    </w:p>
  </w:comment>
  <w:comment w:id="343" w:author="Razis" w:date="2021-08-01T11:59:00Z" w:initials="G.R.">
    <w:p w14:paraId="371D8AA6" w14:textId="05C04C7F" w:rsidR="003F533F" w:rsidRPr="00824226" w:rsidRDefault="003F533F" w:rsidP="00824226">
      <w:pPr>
        <w:pStyle w:val="CommentText"/>
      </w:pPr>
      <w:r>
        <w:rPr>
          <w:rStyle w:val="CommentReference"/>
        </w:rPr>
        <w:annotationRef/>
      </w:r>
      <w:r>
        <w:rPr>
          <w:lang w:val="el-GR"/>
        </w:rPr>
        <w:t>Δεν καταλαβαίνω τι θέλεις να πεις.</w:t>
      </w:r>
    </w:p>
  </w:comment>
  <w:comment w:id="344" w:author="GEORGILAS STYLIANOS" w:date="2021-08-06T20:12:00Z" w:initials="GS">
    <w:p w14:paraId="3956E04C" w14:textId="77777777" w:rsidR="00824226" w:rsidRDefault="00824226" w:rsidP="0010377A">
      <w:pPr>
        <w:pStyle w:val="CommentText"/>
      </w:pPr>
      <w:r>
        <w:rPr>
          <w:rStyle w:val="CommentReference"/>
        </w:rPr>
        <w:annotationRef/>
      </w:r>
      <w:r>
        <w:t>Done</w:t>
      </w:r>
    </w:p>
  </w:comment>
  <w:comment w:id="346" w:author="Razis" w:date="2021-08-01T12:01:00Z" w:initials="G.R.">
    <w:p w14:paraId="43311C3A" w14:textId="54E784CC" w:rsidR="003F533F" w:rsidRPr="00824226" w:rsidRDefault="003F533F" w:rsidP="00824226">
      <w:pPr>
        <w:pStyle w:val="CommentText"/>
      </w:pPr>
      <w:r>
        <w:rPr>
          <w:rStyle w:val="CommentReference"/>
        </w:rPr>
        <w:annotationRef/>
      </w:r>
      <w:r>
        <w:rPr>
          <w:lang w:val="el-GR"/>
        </w:rPr>
        <w:t>Εδώ ανέφερε την ύπαρξη της ΚΕ, καθώς και πως μπορεί να επηρεάσει τη συμπεριφορά των χρηστών ή ό,τι άλλο θέλεις.</w:t>
      </w:r>
    </w:p>
  </w:comment>
  <w:comment w:id="347" w:author="GEORGILAS STYLIANOS" w:date="2021-08-06T20:14:00Z" w:initials="GS">
    <w:p w14:paraId="4F039E5C" w14:textId="77777777" w:rsidR="00824226" w:rsidRDefault="00824226" w:rsidP="00727C36">
      <w:pPr>
        <w:pStyle w:val="CommentText"/>
      </w:pPr>
      <w:r>
        <w:rPr>
          <w:rStyle w:val="CommentReference"/>
        </w:rPr>
        <w:annotationRef/>
      </w:r>
      <w:r>
        <w:t>Done</w:t>
      </w:r>
    </w:p>
  </w:comment>
  <w:comment w:id="364" w:author="Razis" w:date="2021-08-01T12:02:00Z" w:initials="G.R.">
    <w:p w14:paraId="18888410" w14:textId="58DF08E3" w:rsidR="003F533F" w:rsidRPr="003F533F" w:rsidRDefault="003F533F" w:rsidP="00824226">
      <w:pPr>
        <w:pStyle w:val="CommentText"/>
        <w:rPr>
          <w:lang w:val="el-GR"/>
        </w:rPr>
      </w:pPr>
      <w:r>
        <w:rPr>
          <w:rStyle w:val="CommentReference"/>
        </w:rPr>
        <w:annotationRef/>
      </w:r>
      <w:r>
        <w:rPr>
          <w:lang w:val="el-GR"/>
        </w:rPr>
        <w:t>Παράφρασέ το λίγο, δίνει σε λάθος σημείο την έμφαση!</w:t>
      </w:r>
    </w:p>
  </w:comment>
  <w:comment w:id="365" w:author="GEORGILAS STYLIANOS" w:date="2021-08-06T20:25:00Z" w:initials="GS">
    <w:p w14:paraId="505611E1" w14:textId="77777777" w:rsidR="000B4FCD" w:rsidRDefault="000B4FCD" w:rsidP="00AB4BA7">
      <w:pPr>
        <w:pStyle w:val="CommentText"/>
      </w:pPr>
      <w:r>
        <w:rPr>
          <w:rStyle w:val="CommentReference"/>
        </w:rPr>
        <w:annotationRef/>
      </w:r>
      <w:r>
        <w:t>Done</w:t>
      </w:r>
    </w:p>
  </w:comment>
  <w:comment w:id="438" w:author="Razis" w:date="2021-08-01T12:09:00Z" w:initials="G.R.">
    <w:p w14:paraId="6152CBA2" w14:textId="10F8C52D" w:rsidR="00797334" w:rsidRPr="00B31DDA" w:rsidRDefault="00797334" w:rsidP="000B4FCD">
      <w:pPr>
        <w:pStyle w:val="CommentText"/>
      </w:pPr>
      <w:r>
        <w:rPr>
          <w:rStyle w:val="CommentReference"/>
        </w:rPr>
        <w:annotationRef/>
      </w:r>
      <w:r>
        <w:rPr>
          <w:lang w:val="el-GR"/>
        </w:rPr>
        <w:t>Ξεκινάς απότομα, βάλε μία παράγραφο (ή μία δύο προτάσεις) εισαγωγική του τι θα πεις τώρα.</w:t>
      </w:r>
    </w:p>
  </w:comment>
  <w:comment w:id="439" w:author="GEORGILAS STYLIANOS" w:date="2021-08-06T20:38:00Z" w:initials="GS">
    <w:p w14:paraId="6ED69C3A" w14:textId="77777777" w:rsidR="00B31DDA" w:rsidRDefault="00B31DDA" w:rsidP="00343741">
      <w:pPr>
        <w:pStyle w:val="CommentText"/>
      </w:pPr>
      <w:r>
        <w:rPr>
          <w:rStyle w:val="CommentReference"/>
        </w:rPr>
        <w:annotationRef/>
      </w:r>
      <w:r>
        <w:t>Done</w:t>
      </w:r>
    </w:p>
  </w:comment>
  <w:comment w:id="440" w:author="Razis" w:date="2021-08-01T12:11:00Z" w:initials="G.R.">
    <w:p w14:paraId="54C17732" w14:textId="3A3454CE" w:rsidR="00797334" w:rsidRPr="00797334" w:rsidRDefault="00797334" w:rsidP="00B31DDA">
      <w:pPr>
        <w:pStyle w:val="CommentText"/>
        <w:rPr>
          <w:lang w:val="el-GR"/>
        </w:rPr>
      </w:pPr>
      <w:r>
        <w:rPr>
          <w:rStyle w:val="CommentReference"/>
        </w:rPr>
        <w:annotationRef/>
      </w:r>
      <w:r>
        <w:rPr>
          <w:lang w:val="el-GR"/>
        </w:rPr>
        <w:t>Ξεχωριστή ενότητα ως Βιβλιογραφία, όχι ως υποσημείωση.</w:t>
      </w:r>
    </w:p>
  </w:comment>
  <w:comment w:id="441" w:author="GEORGILAS STYLIANOS" w:date="2021-08-06T20:39:00Z" w:initials="GS">
    <w:p w14:paraId="0964137D" w14:textId="77777777" w:rsidR="00B31DDA" w:rsidRDefault="00B31DDA" w:rsidP="008808CE">
      <w:pPr>
        <w:pStyle w:val="CommentText"/>
      </w:pPr>
      <w:r>
        <w:rPr>
          <w:rStyle w:val="CommentReference"/>
        </w:rPr>
        <w:annotationRef/>
      </w:r>
      <w:r>
        <w:t>Done</w:t>
      </w:r>
    </w:p>
  </w:comment>
  <w:comment w:id="449" w:author="Razis" w:date="2021-08-01T12:13:00Z" w:initials="G.R.">
    <w:p w14:paraId="0AE41A21" w14:textId="5F4C6758" w:rsidR="00797334" w:rsidRPr="00797334" w:rsidRDefault="00797334" w:rsidP="00B31DDA">
      <w:pPr>
        <w:pStyle w:val="CommentText"/>
        <w:rPr>
          <w:lang w:val="el-GR"/>
        </w:rPr>
      </w:pPr>
      <w:r>
        <w:rPr>
          <w:rStyle w:val="CommentReference"/>
        </w:rPr>
        <w:annotationRef/>
      </w:r>
      <w:r>
        <w:rPr>
          <w:lang w:val="el-GR"/>
        </w:rPr>
        <w:t>Αυτό πώς σχετίζεται με τη δική μας εργασία;</w:t>
      </w:r>
    </w:p>
  </w:comment>
  <w:comment w:id="471" w:author="Razis" w:date="2021-08-01T12:12:00Z" w:initials="G.R.">
    <w:p w14:paraId="2EB69E5B" w14:textId="61C62E1E" w:rsidR="00797334" w:rsidRPr="00B31DDA" w:rsidRDefault="00797334">
      <w:pPr>
        <w:pStyle w:val="CommentText"/>
      </w:pPr>
      <w:r>
        <w:rPr>
          <w:rStyle w:val="CommentReference"/>
        </w:rPr>
        <w:annotationRef/>
      </w:r>
      <w:r>
        <w:rPr>
          <w:lang w:val="el-GR"/>
        </w:rPr>
        <w:t>Για ποιον; Είναι σημαντικό να το αναφέρεις;</w:t>
      </w:r>
    </w:p>
  </w:comment>
  <w:comment w:id="472" w:author="GEORGILAS STYLIANOS" w:date="2021-08-06T20:42:00Z" w:initials="GS">
    <w:p w14:paraId="0A8D4C0B" w14:textId="77777777" w:rsidR="00B31DDA" w:rsidRDefault="00B31DDA" w:rsidP="0093626C">
      <w:pPr>
        <w:pStyle w:val="CommentText"/>
      </w:pPr>
      <w:r>
        <w:rPr>
          <w:rStyle w:val="CommentReference"/>
        </w:rPr>
        <w:annotationRef/>
      </w:r>
      <w:r>
        <w:t>Done</w:t>
      </w:r>
    </w:p>
  </w:comment>
  <w:comment w:id="477" w:author="Razis" w:date="2021-08-01T12:13:00Z" w:initials="G.R.">
    <w:p w14:paraId="3C26E16E" w14:textId="69AAFA31" w:rsidR="00797334" w:rsidRDefault="00797334" w:rsidP="00B31DDA">
      <w:pPr>
        <w:pStyle w:val="CommentText"/>
        <w:rPr>
          <w:lang w:val="el-GR"/>
        </w:rPr>
      </w:pPr>
      <w:r>
        <w:rPr>
          <w:rStyle w:val="CommentReference"/>
        </w:rPr>
        <w:annotationRef/>
      </w:r>
      <w:r>
        <w:rPr>
          <w:lang w:val="el-GR"/>
        </w:rPr>
        <w:t>Πολύ μεγάλη πρόταση.</w:t>
      </w:r>
    </w:p>
    <w:p w14:paraId="716CDF8B" w14:textId="3AA31187" w:rsidR="00797334" w:rsidRPr="00797334" w:rsidRDefault="00797334" w:rsidP="00797334">
      <w:pPr>
        <w:pStyle w:val="CommentText"/>
        <w:numPr>
          <w:ilvl w:val="0"/>
          <w:numId w:val="33"/>
        </w:numPr>
        <w:rPr>
          <w:lang w:val="el-GR"/>
        </w:rPr>
      </w:pPr>
      <w:r>
        <w:rPr>
          <w:lang w:val="el-GR"/>
        </w:rPr>
        <w:t>Αυτό πώς σχετίζεται με τη δική μας εργασία;</w:t>
      </w:r>
    </w:p>
  </w:comment>
  <w:comment w:id="478" w:author="GEORGILAS STYLIANOS" w:date="2021-08-06T20:47:00Z" w:initials="GS">
    <w:p w14:paraId="509A56E4" w14:textId="77777777" w:rsidR="00B31DDA" w:rsidRDefault="00B31DDA" w:rsidP="00214603">
      <w:pPr>
        <w:pStyle w:val="CommentText"/>
      </w:pPr>
      <w:r>
        <w:rPr>
          <w:rStyle w:val="CommentReference"/>
        </w:rPr>
        <w:annotationRef/>
      </w:r>
      <w:r>
        <w:t>Done</w:t>
      </w:r>
    </w:p>
  </w:comment>
  <w:comment w:id="503" w:author="Razis" w:date="2021-08-01T12:14:00Z" w:initials="G.R.">
    <w:p w14:paraId="37DBBCDC" w14:textId="4C044A16" w:rsidR="00797334" w:rsidRPr="00567A7C" w:rsidRDefault="00797334" w:rsidP="00B31DDA">
      <w:pPr>
        <w:pStyle w:val="CommentText"/>
      </w:pPr>
      <w:r>
        <w:rPr>
          <w:rStyle w:val="CommentReference"/>
        </w:rPr>
        <w:annotationRef/>
      </w:r>
      <w:r>
        <w:rPr>
          <w:lang w:val="el-GR"/>
        </w:rPr>
        <w:t>Για λόγους συνέπειας είτε πάντα παρελθοντικός είτε ενεστωτικός χρόνος (όπου αυτό είναι εφικτό ασφαλώς!).</w:t>
      </w:r>
    </w:p>
  </w:comment>
  <w:comment w:id="504" w:author="GEORGILAS STYLIANOS" w:date="2021-08-06T20:48:00Z" w:initials="GS">
    <w:p w14:paraId="10A84A5B" w14:textId="77777777" w:rsidR="00567A7C" w:rsidRDefault="00567A7C" w:rsidP="001B60CB">
      <w:pPr>
        <w:pStyle w:val="CommentText"/>
      </w:pPr>
      <w:r>
        <w:rPr>
          <w:rStyle w:val="CommentReference"/>
        </w:rPr>
        <w:annotationRef/>
      </w:r>
      <w:r>
        <w:t>Done</w:t>
      </w:r>
    </w:p>
  </w:comment>
  <w:comment w:id="506" w:author="Razis" w:date="2021-08-01T12:15:00Z" w:initials="G.R.">
    <w:p w14:paraId="3B890F06" w14:textId="23394EB7" w:rsidR="00797334" w:rsidRDefault="00797334" w:rsidP="00567A7C">
      <w:pPr>
        <w:pStyle w:val="CommentText"/>
        <w:rPr>
          <w:lang w:val="el-GR"/>
        </w:rPr>
      </w:pPr>
      <w:r>
        <w:rPr>
          <w:rStyle w:val="CommentReference"/>
        </w:rPr>
        <w:annotationRef/>
      </w:r>
      <w:r>
        <w:rPr>
          <w:lang w:val="el-GR"/>
        </w:rPr>
        <w:t>Έχουν σχέση με τις δικές μας;</w:t>
      </w:r>
    </w:p>
    <w:p w14:paraId="0764F319" w14:textId="1412381E" w:rsidR="00797334" w:rsidRPr="00567A7C" w:rsidRDefault="00797334">
      <w:pPr>
        <w:pStyle w:val="CommentText"/>
      </w:pPr>
      <w:r>
        <w:rPr>
          <w:lang w:val="el-GR"/>
        </w:rPr>
        <w:t>Αυτό πώς σχετίζεται με τη δική μας εργασία;</w:t>
      </w:r>
    </w:p>
  </w:comment>
  <w:comment w:id="507" w:author="GEORGILAS STYLIANOS" w:date="2021-08-06T20:49:00Z" w:initials="GS">
    <w:p w14:paraId="5EA7797F" w14:textId="77777777" w:rsidR="00567A7C" w:rsidRDefault="00567A7C" w:rsidP="00A35468">
      <w:pPr>
        <w:pStyle w:val="CommentText"/>
      </w:pPr>
      <w:r>
        <w:rPr>
          <w:rStyle w:val="CommentReference"/>
        </w:rPr>
        <w:annotationRef/>
      </w:r>
      <w:r>
        <w:t>Done</w:t>
      </w:r>
    </w:p>
  </w:comment>
  <w:comment w:id="521" w:author="Razis" w:date="2021-08-01T12:16:00Z" w:initials="G.R.">
    <w:p w14:paraId="19FF8FB2" w14:textId="59ECE463" w:rsidR="00797334" w:rsidRPr="00567A7C" w:rsidRDefault="00797334" w:rsidP="00567A7C">
      <w:pPr>
        <w:pStyle w:val="CommentText"/>
      </w:pPr>
      <w:r>
        <w:rPr>
          <w:rStyle w:val="CommentReference"/>
        </w:rPr>
        <w:annotationRef/>
      </w:r>
      <w:r>
        <w:rPr>
          <w:lang w:val="el-GR"/>
        </w:rPr>
        <w:t>Αυτό πώς σχετίζεται με τη δική μας εργασία;</w:t>
      </w:r>
    </w:p>
  </w:comment>
  <w:comment w:id="522" w:author="GEORGILAS STYLIANOS" w:date="2021-08-06T20:53:00Z" w:initials="GS">
    <w:p w14:paraId="67BF6A5F" w14:textId="77777777" w:rsidR="00567A7C" w:rsidRDefault="00567A7C" w:rsidP="0043204B">
      <w:pPr>
        <w:pStyle w:val="CommentText"/>
      </w:pPr>
      <w:r>
        <w:rPr>
          <w:rStyle w:val="CommentReference"/>
        </w:rPr>
        <w:annotationRef/>
      </w:r>
      <w:r>
        <w:t>Done</w:t>
      </w:r>
    </w:p>
  </w:comment>
  <w:comment w:id="537" w:author="Razis" w:date="2021-08-01T12:16:00Z" w:initials="G.R.">
    <w:p w14:paraId="3CBF5511" w14:textId="35609D26" w:rsidR="00556D8B" w:rsidRPr="00567A7C" w:rsidRDefault="00556D8B" w:rsidP="00567A7C">
      <w:pPr>
        <w:pStyle w:val="CommentText"/>
      </w:pPr>
      <w:r>
        <w:rPr>
          <w:rStyle w:val="CommentReference"/>
        </w:rPr>
        <w:annotationRef/>
      </w:r>
      <w:r>
        <w:rPr>
          <w:lang w:val="el-GR"/>
        </w:rPr>
        <w:t>Αυτό πώς σχετίζεται με τη δική μας εργασία;</w:t>
      </w:r>
    </w:p>
  </w:comment>
  <w:comment w:id="538" w:author="GEORGILAS STYLIANOS" w:date="2021-08-06T20:55:00Z" w:initials="GS">
    <w:p w14:paraId="1A130EA5" w14:textId="77777777" w:rsidR="00567A7C" w:rsidRDefault="00567A7C" w:rsidP="007659D7">
      <w:pPr>
        <w:pStyle w:val="CommentText"/>
      </w:pPr>
      <w:r>
        <w:rPr>
          <w:rStyle w:val="CommentReference"/>
        </w:rPr>
        <w:annotationRef/>
      </w:r>
      <w:r>
        <w:t>Done</w:t>
      </w:r>
    </w:p>
  </w:comment>
  <w:comment w:id="542" w:author="Razis" w:date="2021-08-01T12:16:00Z" w:initials="G.R.">
    <w:p w14:paraId="73902DDE" w14:textId="682584B0" w:rsidR="00797334" w:rsidRPr="00797334" w:rsidRDefault="00797334" w:rsidP="00567A7C">
      <w:pPr>
        <w:pStyle w:val="CommentText"/>
        <w:rPr>
          <w:lang w:val="el-GR"/>
        </w:rPr>
      </w:pPr>
      <w:r>
        <w:rPr>
          <w:rStyle w:val="CommentReference"/>
        </w:rPr>
        <w:annotationRef/>
      </w:r>
      <w:r>
        <w:rPr>
          <w:lang w:val="el-GR"/>
        </w:rPr>
        <w:t>Χρόνος, δες πάνω.</w:t>
      </w:r>
    </w:p>
  </w:comment>
  <w:comment w:id="543" w:author="GEORGILAS STYLIANOS" w:date="2021-08-06T20:55:00Z" w:initials="GS">
    <w:p w14:paraId="0B8AD849" w14:textId="77777777" w:rsidR="00567A7C" w:rsidRDefault="00567A7C" w:rsidP="008F47AB">
      <w:pPr>
        <w:pStyle w:val="CommentText"/>
      </w:pPr>
      <w:r>
        <w:rPr>
          <w:rStyle w:val="CommentReference"/>
        </w:rPr>
        <w:annotationRef/>
      </w:r>
      <w:r>
        <w:t>Done</w:t>
      </w:r>
    </w:p>
  </w:comment>
  <w:comment w:id="555" w:author="Razis" w:date="2021-08-01T12:17:00Z" w:initials="G.R.">
    <w:p w14:paraId="3CF5EC50" w14:textId="68981B3E" w:rsidR="00556D8B" w:rsidRPr="00556D8B" w:rsidRDefault="00556D8B" w:rsidP="00567A7C">
      <w:pPr>
        <w:pStyle w:val="CommentText"/>
        <w:rPr>
          <w:lang w:val="el-GR"/>
        </w:rPr>
      </w:pPr>
      <w:r>
        <w:rPr>
          <w:rStyle w:val="CommentReference"/>
        </w:rPr>
        <w:annotationRef/>
      </w:r>
      <w:r>
        <w:rPr>
          <w:lang w:val="el-GR"/>
        </w:rPr>
        <w:t>Αυτό πώς σχετίζεται με τη δική μας εργασία;</w:t>
      </w:r>
    </w:p>
  </w:comment>
  <w:comment w:id="556" w:author="GEORGILAS STYLIANOS" w:date="2021-08-06T20:59:00Z" w:initials="GS">
    <w:p w14:paraId="08F8E20C" w14:textId="77777777" w:rsidR="00B95212" w:rsidRDefault="00B95212" w:rsidP="00142FD7">
      <w:pPr>
        <w:pStyle w:val="CommentText"/>
      </w:pPr>
      <w:r>
        <w:rPr>
          <w:rStyle w:val="CommentReference"/>
        </w:rPr>
        <w:annotationRef/>
      </w:r>
      <w:r>
        <w:t>Done</w:t>
      </w:r>
    </w:p>
  </w:comment>
  <w:comment w:id="572" w:author="Razis" w:date="2021-08-01T12:18:00Z" w:initials="G.R.">
    <w:p w14:paraId="5C74E93D" w14:textId="4F049C3B" w:rsidR="00556D8B" w:rsidRPr="00556D8B" w:rsidRDefault="00556D8B" w:rsidP="00B95212">
      <w:pPr>
        <w:pStyle w:val="CommentText"/>
        <w:rPr>
          <w:lang w:val="el-GR"/>
        </w:rPr>
      </w:pPr>
      <w:r>
        <w:rPr>
          <w:rStyle w:val="CommentReference"/>
        </w:rPr>
        <w:annotationRef/>
      </w:r>
      <w:r>
        <w:rPr>
          <w:lang w:val="el-GR"/>
        </w:rPr>
        <w:t>;;</w:t>
      </w:r>
    </w:p>
  </w:comment>
  <w:comment w:id="573" w:author="GEORGILAS STYLIANOS" w:date="2021-08-06T21:10:00Z" w:initials="GS">
    <w:p w14:paraId="2DA45A24" w14:textId="77777777" w:rsidR="00F46CCC" w:rsidRDefault="00F46CCC" w:rsidP="00B1590A">
      <w:pPr>
        <w:pStyle w:val="CommentText"/>
      </w:pPr>
      <w:r>
        <w:rPr>
          <w:rStyle w:val="CommentReference"/>
        </w:rPr>
        <w:annotationRef/>
      </w:r>
      <w:r>
        <w:t>Done</w:t>
      </w:r>
    </w:p>
  </w:comment>
  <w:comment w:id="583" w:author="Razis" w:date="2021-08-01T12:18:00Z" w:initials="G.R.">
    <w:p w14:paraId="4C673E15" w14:textId="1522E070" w:rsidR="00556D8B" w:rsidRPr="00556D8B" w:rsidRDefault="00556D8B" w:rsidP="00F46CCC">
      <w:pPr>
        <w:pStyle w:val="CommentText"/>
        <w:rPr>
          <w:lang w:val="el-GR"/>
        </w:rPr>
      </w:pPr>
      <w:r>
        <w:rPr>
          <w:rStyle w:val="CommentReference"/>
        </w:rPr>
        <w:annotationRef/>
      </w:r>
      <w:r>
        <w:rPr>
          <w:lang w:val="el-GR"/>
        </w:rPr>
        <w:t>;;</w:t>
      </w:r>
    </w:p>
  </w:comment>
  <w:comment w:id="584" w:author="GEORGILAS STYLIANOS" w:date="2021-08-06T21:18:00Z" w:initials="GS">
    <w:p w14:paraId="322F5975" w14:textId="77777777" w:rsidR="00774784" w:rsidRDefault="00774784" w:rsidP="00B41F2D">
      <w:pPr>
        <w:pStyle w:val="CommentText"/>
      </w:pPr>
      <w:r>
        <w:rPr>
          <w:rStyle w:val="CommentReference"/>
        </w:rPr>
        <w:annotationRef/>
      </w:r>
      <w:r>
        <w:t>Done</w:t>
      </w:r>
    </w:p>
  </w:comment>
  <w:comment w:id="589" w:author="Razis" w:date="2021-08-01T12:18:00Z" w:initials="G.R.">
    <w:p w14:paraId="210D92D2" w14:textId="5D87AD87" w:rsidR="00556D8B" w:rsidRPr="00556D8B" w:rsidRDefault="00556D8B" w:rsidP="00774784">
      <w:pPr>
        <w:pStyle w:val="CommentText"/>
        <w:rPr>
          <w:lang w:val="el-GR"/>
        </w:rPr>
      </w:pPr>
      <w:r>
        <w:rPr>
          <w:rStyle w:val="CommentReference"/>
        </w:rPr>
        <w:annotationRef/>
      </w:r>
      <w:r>
        <w:rPr>
          <w:lang w:val="el-GR"/>
        </w:rPr>
        <w:t>Ψάξε για διπλά κενά και άλλαξέ τα.</w:t>
      </w:r>
    </w:p>
  </w:comment>
  <w:comment w:id="590" w:author="GEORGILAS STYLIANOS" w:date="2021-08-06T21:00:00Z" w:initials="GS">
    <w:p w14:paraId="17F7B169" w14:textId="77777777" w:rsidR="00B95212" w:rsidRDefault="00B95212" w:rsidP="00197A55">
      <w:pPr>
        <w:pStyle w:val="CommentText"/>
      </w:pPr>
      <w:r>
        <w:rPr>
          <w:rStyle w:val="CommentReference"/>
        </w:rPr>
        <w:annotationRef/>
      </w:r>
      <w:r>
        <w:t>Done</w:t>
      </w:r>
    </w:p>
  </w:comment>
  <w:comment w:id="598" w:author="Razis" w:date="2021-08-01T12:19:00Z" w:initials="G.R.">
    <w:p w14:paraId="108A8177" w14:textId="145DBCA0" w:rsidR="00556D8B" w:rsidRPr="00556D8B" w:rsidRDefault="00556D8B" w:rsidP="00B95212">
      <w:pPr>
        <w:pStyle w:val="CommentText"/>
        <w:rPr>
          <w:lang w:val="el-GR"/>
        </w:rPr>
      </w:pPr>
      <w:r>
        <w:rPr>
          <w:rStyle w:val="CommentReference"/>
        </w:rPr>
        <w:annotationRef/>
      </w:r>
      <w:r>
        <w:rPr>
          <w:lang w:val="el-GR"/>
        </w:rPr>
        <w:t xml:space="preserve">Ποια λέξη χρησιμοποιούν </w:t>
      </w:r>
      <w:r>
        <w:rPr>
          <w:lang w:val="en-GB"/>
        </w:rPr>
        <w:t>Inference</w:t>
      </w:r>
      <w:r w:rsidRPr="00556D8B">
        <w:rPr>
          <w:lang w:val="el-GR"/>
        </w:rPr>
        <w:t xml:space="preserve"> </w:t>
      </w:r>
      <w:r>
        <w:rPr>
          <w:lang w:val="el-GR"/>
        </w:rPr>
        <w:t xml:space="preserve">ή </w:t>
      </w:r>
      <w:r>
        <w:rPr>
          <w:lang w:val="en-GB"/>
        </w:rPr>
        <w:t>reasoning</w:t>
      </w:r>
      <w:r>
        <w:rPr>
          <w:lang w:val="el-GR"/>
        </w:rPr>
        <w:t>; Βάλε την σε παρένθεση.</w:t>
      </w:r>
    </w:p>
  </w:comment>
  <w:comment w:id="599" w:author="GEORGILAS STYLIANOS" w:date="2021-08-06T21:01:00Z" w:initials="GS">
    <w:p w14:paraId="087C5529" w14:textId="77777777" w:rsidR="00B95212" w:rsidRDefault="00B95212" w:rsidP="007935A6">
      <w:pPr>
        <w:pStyle w:val="CommentText"/>
      </w:pPr>
      <w:r>
        <w:rPr>
          <w:rStyle w:val="CommentReference"/>
        </w:rPr>
        <w:annotationRef/>
      </w:r>
      <w:r>
        <w:t>Done</w:t>
      </w:r>
    </w:p>
  </w:comment>
  <w:comment w:id="603" w:author="Razis" w:date="2021-08-01T12:20:00Z" w:initials="G.R.">
    <w:p w14:paraId="2AE7FF7E" w14:textId="24DBBAB9" w:rsidR="00556D8B" w:rsidRPr="00F46CCC" w:rsidRDefault="00556D8B" w:rsidP="00B95212">
      <w:pPr>
        <w:pStyle w:val="CommentText"/>
      </w:pPr>
      <w:r>
        <w:rPr>
          <w:rStyle w:val="CommentReference"/>
        </w:rPr>
        <w:annotationRef/>
      </w:r>
      <w:r>
        <w:rPr>
          <w:lang w:val="el-GR"/>
        </w:rPr>
        <w:t>;;</w:t>
      </w:r>
    </w:p>
  </w:comment>
  <w:comment w:id="604" w:author="GEORGILAS STYLIANOS" w:date="2021-08-06T21:16:00Z" w:initials="GS">
    <w:p w14:paraId="522B340D" w14:textId="77777777" w:rsidR="00F46CCC" w:rsidRDefault="00F46CCC" w:rsidP="000B4386">
      <w:pPr>
        <w:pStyle w:val="CommentText"/>
      </w:pPr>
      <w:r>
        <w:rPr>
          <w:rStyle w:val="CommentReference"/>
        </w:rPr>
        <w:annotationRef/>
      </w:r>
      <w:r>
        <w:t>Done</w:t>
      </w:r>
    </w:p>
  </w:comment>
  <w:comment w:id="650" w:author="Razis" w:date="2021-08-01T12:35:00Z" w:initials="G.R.">
    <w:p w14:paraId="38623D70" w14:textId="5E78B3EF" w:rsidR="00D20839" w:rsidRPr="00B471AD" w:rsidRDefault="00D20839" w:rsidP="00F46CCC">
      <w:pPr>
        <w:pStyle w:val="CommentText"/>
      </w:pPr>
      <w:r>
        <w:rPr>
          <w:rStyle w:val="CommentReference"/>
        </w:rPr>
        <w:annotationRef/>
      </w:r>
      <w:r>
        <w:rPr>
          <w:lang w:val="el-GR"/>
        </w:rPr>
        <w:t>Αλλού βάζεις εισαγωγικά, αλλού όχι. Προτίμησε έναν τρόπο γραφής!</w:t>
      </w:r>
    </w:p>
  </w:comment>
  <w:comment w:id="651" w:author="GEORGILAS STYLIANOS" w:date="2021-08-06T21:31:00Z" w:initials="GS">
    <w:p w14:paraId="4D868160" w14:textId="77777777" w:rsidR="00B471AD" w:rsidRDefault="00B471AD" w:rsidP="00DE3502">
      <w:pPr>
        <w:pStyle w:val="CommentText"/>
      </w:pPr>
      <w:r>
        <w:rPr>
          <w:rStyle w:val="CommentReference"/>
        </w:rPr>
        <w:annotationRef/>
      </w:r>
      <w:r>
        <w:t>Done</w:t>
      </w:r>
    </w:p>
  </w:comment>
  <w:comment w:id="656" w:author="Razis" w:date="2021-08-01T12:27:00Z" w:initials="G.R.">
    <w:p w14:paraId="00EEB4FF" w14:textId="3C1E2208" w:rsidR="00D20839" w:rsidRPr="00D20839" w:rsidRDefault="00D20839" w:rsidP="00B471AD">
      <w:pPr>
        <w:pStyle w:val="CommentText"/>
        <w:rPr>
          <w:lang w:val="el-GR"/>
        </w:rPr>
      </w:pPr>
      <w:r>
        <w:rPr>
          <w:rStyle w:val="CommentReference"/>
        </w:rPr>
        <w:annotationRef/>
      </w:r>
      <w:r>
        <w:rPr>
          <w:lang w:val="el-GR"/>
        </w:rPr>
        <w:t xml:space="preserve">Στα </w:t>
      </w:r>
      <w:r>
        <w:rPr>
          <w:lang w:val="en-GB"/>
        </w:rPr>
        <w:t>bullets</w:t>
      </w:r>
      <w:r w:rsidRPr="00D20839">
        <w:rPr>
          <w:lang w:val="el-GR"/>
        </w:rPr>
        <w:t xml:space="preserve"> </w:t>
      </w:r>
      <w:r>
        <w:rPr>
          <w:lang w:val="el-GR"/>
        </w:rPr>
        <w:t xml:space="preserve">όρισε το </w:t>
      </w:r>
      <w:r>
        <w:rPr>
          <w:lang w:val="en-GB"/>
        </w:rPr>
        <w:t>line</w:t>
      </w:r>
      <w:r w:rsidRPr="00D20839">
        <w:rPr>
          <w:lang w:val="el-GR"/>
        </w:rPr>
        <w:t xml:space="preserve"> </w:t>
      </w:r>
      <w:r>
        <w:rPr>
          <w:lang w:val="en-GB"/>
        </w:rPr>
        <w:t>spacing</w:t>
      </w:r>
      <w:r w:rsidRPr="00D20839">
        <w:rPr>
          <w:lang w:val="el-GR"/>
        </w:rPr>
        <w:t xml:space="preserve"> </w:t>
      </w:r>
      <w:r>
        <w:rPr>
          <w:lang w:val="el-GR"/>
        </w:rPr>
        <w:t xml:space="preserve">στην τιμή </w:t>
      </w:r>
      <w:r w:rsidRPr="00D20839">
        <w:rPr>
          <w:lang w:val="el-GR"/>
        </w:rPr>
        <w:t>6</w:t>
      </w:r>
      <w:r>
        <w:rPr>
          <w:lang w:val="el-GR"/>
        </w:rPr>
        <w:t xml:space="preserve"> από 10.</w:t>
      </w:r>
    </w:p>
  </w:comment>
  <w:comment w:id="657" w:author="GEORGILAS STYLIANOS" w:date="2021-08-06T21:37:00Z" w:initials="GS">
    <w:p w14:paraId="0CCD819F" w14:textId="77777777" w:rsidR="006F1239" w:rsidRDefault="006F1239" w:rsidP="00B067BE">
      <w:pPr>
        <w:pStyle w:val="CommentText"/>
      </w:pPr>
      <w:r>
        <w:rPr>
          <w:rStyle w:val="CommentReference"/>
        </w:rPr>
        <w:annotationRef/>
      </w:r>
      <w:r>
        <w:t>Done</w:t>
      </w:r>
    </w:p>
  </w:comment>
  <w:comment w:id="661" w:author="Razis" w:date="2021-08-01T12:39:00Z" w:initials="G.R.">
    <w:p w14:paraId="0181AFCF" w14:textId="42F2667C" w:rsidR="004E0DF9" w:rsidRPr="004E0DF9" w:rsidRDefault="004E0DF9" w:rsidP="006F1239">
      <w:pPr>
        <w:pStyle w:val="CommentText"/>
        <w:rPr>
          <w:lang w:val="el-GR"/>
        </w:rPr>
      </w:pPr>
      <w:r>
        <w:rPr>
          <w:rStyle w:val="CommentReference"/>
        </w:rPr>
        <w:annotationRef/>
      </w:r>
      <w:r>
        <w:rPr>
          <w:rStyle w:val="CommentReference"/>
          <w:lang w:val="el-GR"/>
        </w:rPr>
        <w:t>Άλλαξέ το παντού</w:t>
      </w:r>
    </w:p>
  </w:comment>
  <w:comment w:id="662" w:author="GEORGILAS STYLIANOS" w:date="2021-08-06T21:32:00Z" w:initials="GS">
    <w:p w14:paraId="0912EDE6" w14:textId="77777777" w:rsidR="00B471AD" w:rsidRDefault="00B471AD" w:rsidP="00D40DBA">
      <w:pPr>
        <w:pStyle w:val="CommentText"/>
      </w:pPr>
      <w:r>
        <w:rPr>
          <w:rStyle w:val="CommentReference"/>
        </w:rPr>
        <w:annotationRef/>
      </w:r>
      <w:r>
        <w:t>Done</w:t>
      </w:r>
    </w:p>
  </w:comment>
  <w:comment w:id="668" w:author="Razis" w:date="2021-08-01T12:28:00Z" w:initials="G.R.">
    <w:p w14:paraId="25465C5A" w14:textId="363D4B26" w:rsidR="00D20839" w:rsidRPr="00D20839" w:rsidRDefault="00D20839" w:rsidP="00B471AD">
      <w:pPr>
        <w:pStyle w:val="CommentText"/>
        <w:rPr>
          <w:lang w:val="el-GR"/>
        </w:rPr>
      </w:pPr>
      <w:r>
        <w:rPr>
          <w:rStyle w:val="CommentReference"/>
        </w:rPr>
        <w:annotationRef/>
      </w:r>
      <w:r>
        <w:rPr>
          <w:lang w:val="el-GR"/>
        </w:rPr>
        <w:t>Τα ονόματα των στηλών όπως εμφανίζονται στην εικόνα, δλδ με πεζά τα πρώτα γράμματα.</w:t>
      </w:r>
    </w:p>
  </w:comment>
  <w:comment w:id="669" w:author="GEORGILAS STYLIANOS" w:date="2021-08-06T21:37:00Z" w:initials="GS">
    <w:p w14:paraId="63D7C601" w14:textId="77777777" w:rsidR="006F1239" w:rsidRDefault="006F1239" w:rsidP="00EB7D9B">
      <w:pPr>
        <w:pStyle w:val="CommentText"/>
      </w:pPr>
      <w:r>
        <w:rPr>
          <w:rStyle w:val="CommentReference"/>
        </w:rPr>
        <w:annotationRef/>
      </w:r>
      <w:r>
        <w:t>Done</w:t>
      </w:r>
    </w:p>
  </w:comment>
  <w:comment w:id="718" w:author="Razis" w:date="2021-08-01T12:31:00Z" w:initials="G.R.">
    <w:p w14:paraId="05B78D45" w14:textId="67D40594" w:rsidR="00D20839" w:rsidRPr="00D20839" w:rsidRDefault="00D20839" w:rsidP="006F1239">
      <w:pPr>
        <w:pStyle w:val="CommentText"/>
        <w:rPr>
          <w:lang w:val="el-GR"/>
        </w:rPr>
      </w:pPr>
      <w:r>
        <w:rPr>
          <w:rStyle w:val="CommentReference"/>
        </w:rPr>
        <w:annotationRef/>
      </w:r>
      <w:r>
        <w:rPr>
          <w:lang w:val="el-GR"/>
        </w:rPr>
        <w:t>Σβήσε τα κενά πριν τις εικόνες/πίνακες παντού!</w:t>
      </w:r>
    </w:p>
  </w:comment>
  <w:comment w:id="759" w:author="Razis" w:date="2021-08-01T12:32:00Z" w:initials="G.R.">
    <w:p w14:paraId="5634D9D5" w14:textId="1482FE4E" w:rsidR="00D20839" w:rsidRPr="00D20839" w:rsidRDefault="00D20839">
      <w:pPr>
        <w:pStyle w:val="CommentText"/>
        <w:rPr>
          <w:lang w:val="el-GR"/>
        </w:rPr>
      </w:pPr>
      <w:r>
        <w:rPr>
          <w:rStyle w:val="CommentReference"/>
        </w:rPr>
        <w:annotationRef/>
      </w:r>
      <w:r>
        <w:rPr>
          <w:lang w:val="el-GR"/>
        </w:rPr>
        <w:t>++</w:t>
      </w:r>
    </w:p>
  </w:comment>
  <w:comment w:id="760" w:author="GEORGILAS STYLIANOS" w:date="2021-08-06T21:42:00Z" w:initials="GS">
    <w:p w14:paraId="3F16618A" w14:textId="77777777" w:rsidR="006F1239" w:rsidRDefault="006F1239" w:rsidP="00615477">
      <w:pPr>
        <w:pStyle w:val="CommentText"/>
      </w:pPr>
      <w:r>
        <w:rPr>
          <w:rStyle w:val="CommentReference"/>
        </w:rPr>
        <w:annotationRef/>
      </w:r>
      <w:r>
        <w:t>Done</w:t>
      </w:r>
    </w:p>
  </w:comment>
  <w:comment w:id="765" w:author="Razis" w:date="2021-08-01T12:32:00Z" w:initials="G.R.">
    <w:p w14:paraId="0062A9AB" w14:textId="58A8C0C6" w:rsidR="00D20839" w:rsidRPr="005D7370" w:rsidRDefault="00D20839" w:rsidP="006F1239">
      <w:pPr>
        <w:pStyle w:val="CommentText"/>
      </w:pPr>
      <w:r>
        <w:rPr>
          <w:rStyle w:val="CommentReference"/>
        </w:rPr>
        <w:annotationRef/>
      </w:r>
      <w:r>
        <w:rPr>
          <w:lang w:val="el-GR"/>
        </w:rPr>
        <w:t>Γιατί;;</w:t>
      </w:r>
    </w:p>
  </w:comment>
  <w:comment w:id="766" w:author="GEORGILAS STYLIANOS" w:date="2021-08-06T21:54:00Z" w:initials="GS">
    <w:p w14:paraId="0060F411" w14:textId="77777777" w:rsidR="005D7370" w:rsidRDefault="005D7370" w:rsidP="00D25B0E">
      <w:pPr>
        <w:pStyle w:val="CommentText"/>
      </w:pPr>
      <w:r>
        <w:rPr>
          <w:rStyle w:val="CommentReference"/>
        </w:rPr>
        <w:annotationRef/>
      </w:r>
      <w:r>
        <w:t>Done</w:t>
      </w:r>
    </w:p>
  </w:comment>
  <w:comment w:id="778" w:author="Razis" w:date="2021-08-01T12:34:00Z" w:initials="G.R.">
    <w:p w14:paraId="53F6BABE" w14:textId="227FD664" w:rsidR="00D20839" w:rsidRPr="00D20839" w:rsidRDefault="00D20839" w:rsidP="005D7370">
      <w:pPr>
        <w:pStyle w:val="CommentText"/>
        <w:rPr>
          <w:lang w:val="el-GR"/>
        </w:rPr>
      </w:pPr>
      <w:r>
        <w:rPr>
          <w:rStyle w:val="CommentReference"/>
        </w:rPr>
        <w:annotationRef/>
      </w:r>
      <w:r>
        <w:rPr>
          <w:lang w:val="el-GR"/>
        </w:rPr>
        <w:t>Βάλε συσχετίσεις με Ξένα Κλειδιά όπου υπάρχουν όπως έκανα εδώ.</w:t>
      </w:r>
    </w:p>
  </w:comment>
  <w:comment w:id="779" w:author="GEORGILAS STYLIANOS" w:date="2021-08-06T21:42:00Z" w:initials="GS">
    <w:p w14:paraId="6877AA49" w14:textId="77777777" w:rsidR="006F1239" w:rsidRDefault="006F1239" w:rsidP="008B615E">
      <w:pPr>
        <w:pStyle w:val="CommentText"/>
      </w:pPr>
      <w:r>
        <w:rPr>
          <w:rStyle w:val="CommentReference"/>
        </w:rPr>
        <w:annotationRef/>
      </w:r>
      <w:r>
        <w:t>Done</w:t>
      </w:r>
    </w:p>
  </w:comment>
  <w:comment w:id="821" w:author="Razis" w:date="2021-08-01T12:37:00Z" w:initials="G.R.">
    <w:p w14:paraId="3FBEA1C3" w14:textId="51CC931A" w:rsidR="004E0DF9" w:rsidRPr="004E0DF9" w:rsidRDefault="004E0DF9" w:rsidP="006F1239">
      <w:pPr>
        <w:pStyle w:val="CommentText"/>
        <w:rPr>
          <w:lang w:val="el-GR"/>
        </w:rPr>
      </w:pPr>
      <w:r>
        <w:rPr>
          <w:rStyle w:val="CommentReference"/>
        </w:rPr>
        <w:annotationRef/>
      </w:r>
      <w:r>
        <w:rPr>
          <w:lang w:val="el-GR"/>
        </w:rPr>
        <w:t>Όπου μπορείς απέφυγε τα αγγλικά</w:t>
      </w:r>
    </w:p>
  </w:comment>
  <w:comment w:id="822" w:author="GEORGILAS STYLIANOS" w:date="2021-08-06T21:50:00Z" w:initials="GS">
    <w:p w14:paraId="3BA50E90" w14:textId="77777777" w:rsidR="005D7370" w:rsidRDefault="005D7370" w:rsidP="0091237B">
      <w:pPr>
        <w:pStyle w:val="CommentText"/>
      </w:pPr>
      <w:r>
        <w:rPr>
          <w:rStyle w:val="CommentReference"/>
        </w:rPr>
        <w:annotationRef/>
      </w:r>
      <w:r>
        <w:t>Done</w:t>
      </w:r>
    </w:p>
  </w:comment>
  <w:comment w:id="840" w:author="Razis" w:date="2021-08-01T12:37:00Z" w:initials="G.R.">
    <w:p w14:paraId="21AA74B2" w14:textId="462C825A" w:rsidR="004E0DF9" w:rsidRPr="004E0DF9" w:rsidRDefault="004E0DF9" w:rsidP="005D7370">
      <w:pPr>
        <w:pStyle w:val="CommentText"/>
        <w:rPr>
          <w:lang w:val="el-GR"/>
        </w:rPr>
      </w:pPr>
      <w:r>
        <w:rPr>
          <w:rStyle w:val="CommentReference"/>
        </w:rPr>
        <w:annotationRef/>
      </w:r>
      <w:r>
        <w:rPr>
          <w:lang w:val="el-GR"/>
        </w:rPr>
        <w:t>;;</w:t>
      </w:r>
    </w:p>
  </w:comment>
  <w:comment w:id="841" w:author="GEORGILAS STYLIANOS" w:date="2021-08-06T21:50:00Z" w:initials="GS">
    <w:p w14:paraId="7D00BB1C" w14:textId="77777777" w:rsidR="005D7370" w:rsidRDefault="005D7370" w:rsidP="00F35875">
      <w:pPr>
        <w:pStyle w:val="CommentText"/>
      </w:pPr>
      <w:r>
        <w:rPr>
          <w:rStyle w:val="CommentReference"/>
        </w:rPr>
        <w:annotationRef/>
      </w:r>
      <w:r>
        <w:t>Done</w:t>
      </w:r>
    </w:p>
  </w:comment>
  <w:comment w:id="1026" w:author="Razis" w:date="2021-08-01T12:42:00Z" w:initials="G.R.">
    <w:p w14:paraId="639C1896" w14:textId="20170FD8" w:rsidR="004E0DF9" w:rsidRPr="004E0DF9" w:rsidRDefault="004E0DF9" w:rsidP="005D7370">
      <w:pPr>
        <w:pStyle w:val="CommentText"/>
        <w:rPr>
          <w:lang w:val="el-GR"/>
        </w:rPr>
      </w:pPr>
      <w:r>
        <w:rPr>
          <w:rStyle w:val="CommentReference"/>
        </w:rPr>
        <w:annotationRef/>
      </w:r>
      <w:r>
        <w:rPr>
          <w:lang w:val="el-GR"/>
        </w:rPr>
        <w:t>Βάλε το νούμερο της εικόνας (παντού)!</w:t>
      </w:r>
    </w:p>
  </w:comment>
  <w:comment w:id="1027" w:author="GEORGILAS STYLIANOS" w:date="2021-08-06T21:56:00Z" w:initials="GS">
    <w:p w14:paraId="274BBAC8" w14:textId="77777777" w:rsidR="005D7370" w:rsidRDefault="005D7370" w:rsidP="00EA1F12">
      <w:pPr>
        <w:pStyle w:val="CommentText"/>
      </w:pPr>
      <w:r>
        <w:rPr>
          <w:rStyle w:val="CommentReference"/>
        </w:rPr>
        <w:annotationRef/>
      </w:r>
      <w:r>
        <w:t>Done</w:t>
      </w:r>
    </w:p>
  </w:comment>
  <w:comment w:id="1793" w:author="Razis" w:date="2021-08-01T12:53:00Z" w:initials="G.R.">
    <w:p w14:paraId="2AC592AA" w14:textId="1F495B22" w:rsidR="001E5519" w:rsidRPr="00A37D81" w:rsidRDefault="001E5519" w:rsidP="005D7370">
      <w:pPr>
        <w:pStyle w:val="CommentText"/>
      </w:pPr>
      <w:r>
        <w:rPr>
          <w:rStyle w:val="CommentReference"/>
        </w:rPr>
        <w:annotationRef/>
      </w:r>
      <w:r>
        <w:rPr>
          <w:lang w:val="el-GR"/>
        </w:rPr>
        <w:t>Εισαγωγική ενότητα</w:t>
      </w:r>
    </w:p>
  </w:comment>
  <w:comment w:id="1794" w:author="GEORGILAS STYLIANOS" w:date="2021-08-06T22:16:00Z" w:initials="GS">
    <w:p w14:paraId="0F04BA3E" w14:textId="77777777" w:rsidR="00A37D81" w:rsidRDefault="00A37D81" w:rsidP="00E341CD">
      <w:pPr>
        <w:pStyle w:val="CommentText"/>
      </w:pPr>
      <w:r>
        <w:rPr>
          <w:rStyle w:val="CommentReference"/>
        </w:rPr>
        <w:annotationRef/>
      </w:r>
      <w:r>
        <w:t>Done</w:t>
      </w:r>
    </w:p>
  </w:comment>
  <w:comment w:id="1815" w:author="GEORGILAS STYLIANOS" w:date="2021-08-07T18:56:00Z" w:initials="GS">
    <w:p w14:paraId="5BC03A47" w14:textId="77777777" w:rsidR="0036191B" w:rsidRDefault="0036191B" w:rsidP="001E3EE1">
      <w:pPr>
        <w:pStyle w:val="CommentText"/>
      </w:pPr>
      <w:r>
        <w:rPr>
          <w:rStyle w:val="CommentReference"/>
        </w:rPr>
        <w:annotationRef/>
      </w:r>
      <w:r>
        <w:t>N</w:t>
      </w:r>
      <w:r>
        <w:rPr>
          <w:lang w:val="el-GR"/>
        </w:rPr>
        <w:t xml:space="preserve">α βαλω το </w:t>
      </w:r>
      <w:r>
        <w:t xml:space="preserve">link </w:t>
      </w:r>
      <w:r>
        <w:rPr>
          <w:lang w:val="el-GR"/>
        </w:rPr>
        <w:t xml:space="preserve">του </w:t>
      </w:r>
      <w:r>
        <w:t>github</w:t>
      </w:r>
    </w:p>
  </w:comment>
  <w:comment w:id="1819" w:author="GEORGILAS STYLIANOS" w:date="2021-08-06T22:16:00Z" w:initials="GS">
    <w:p w14:paraId="63A38912" w14:textId="7888AD9A" w:rsidR="00A37D81" w:rsidRDefault="00A37D81" w:rsidP="0036191B">
      <w:pPr>
        <w:pStyle w:val="CommentText"/>
      </w:pPr>
      <w:r>
        <w:rPr>
          <w:rStyle w:val="CommentReference"/>
        </w:rPr>
        <w:annotationRef/>
      </w:r>
      <w:r>
        <w:rPr>
          <w:lang w:val="el-GR"/>
        </w:rPr>
        <w:t>Δεν κατάλαβα γιατί βάλατε το 1.1. όπως και παρακάτω.</w:t>
      </w:r>
    </w:p>
  </w:comment>
  <w:comment w:id="1870" w:author="Razis" w:date="2021-08-01T12:54:00Z" w:initials="G.R.">
    <w:p w14:paraId="4DDF23E3" w14:textId="13CE5AAC" w:rsidR="00A72C76" w:rsidRDefault="00A72C76" w:rsidP="00A37D81">
      <w:pPr>
        <w:pStyle w:val="CommentText"/>
        <w:rPr>
          <w:lang w:val="el-GR"/>
        </w:rPr>
      </w:pPr>
      <w:r>
        <w:rPr>
          <w:rStyle w:val="CommentReference"/>
        </w:rPr>
        <w:annotationRef/>
      </w:r>
      <w:r>
        <w:rPr>
          <w:lang w:val="el-GR"/>
        </w:rPr>
        <w:t>Το ΑΡΙ με κεφαλαία!</w:t>
      </w:r>
    </w:p>
    <w:p w14:paraId="0D14D723" w14:textId="06F63C6C" w:rsidR="00A72C76" w:rsidRPr="00A72C76" w:rsidRDefault="00A72C76">
      <w:pPr>
        <w:pStyle w:val="CommentText"/>
        <w:rPr>
          <w:lang w:val="el-GR"/>
        </w:rPr>
      </w:pPr>
      <w:r>
        <w:rPr>
          <w:lang w:val="el-GR"/>
        </w:rPr>
        <w:t>Βήμα 3: «Αποθήκευση στη Βάση Δεδομένων»</w:t>
      </w:r>
    </w:p>
  </w:comment>
  <w:comment w:id="1871" w:author="GEORGILAS STYLIANOS" w:date="2021-08-06T22:17:00Z" w:initials="GS">
    <w:p w14:paraId="721A2BC5" w14:textId="77777777" w:rsidR="00A37D81" w:rsidRDefault="00A37D81" w:rsidP="009A3DC0">
      <w:pPr>
        <w:pStyle w:val="CommentText"/>
      </w:pPr>
      <w:r>
        <w:rPr>
          <w:rStyle w:val="CommentReference"/>
        </w:rPr>
        <w:annotationRef/>
      </w:r>
      <w:r>
        <w:t>Done</w:t>
      </w:r>
    </w:p>
  </w:comment>
  <w:comment w:id="1877" w:author="Razis" w:date="2021-08-01T12:55:00Z" w:initials="G.R.">
    <w:p w14:paraId="4B3F18CA" w14:textId="710E2C2F" w:rsidR="00A72C76" w:rsidRPr="00A37D81" w:rsidRDefault="00A72C76" w:rsidP="00A37D81">
      <w:pPr>
        <w:pStyle w:val="CommentText"/>
      </w:pPr>
      <w:r>
        <w:rPr>
          <w:rStyle w:val="CommentReference"/>
        </w:rPr>
        <w:annotationRef/>
      </w:r>
      <w:r>
        <w:rPr>
          <w:lang w:val="el-GR"/>
        </w:rPr>
        <w:t>Σε ποιο σημείο;</w:t>
      </w:r>
    </w:p>
  </w:comment>
  <w:comment w:id="1878" w:author="GEORGILAS STYLIANOS" w:date="2021-08-06T22:18:00Z" w:initials="GS">
    <w:p w14:paraId="51CAEC1F" w14:textId="77777777" w:rsidR="00A37D81" w:rsidRDefault="00A37D81" w:rsidP="00FD64C7">
      <w:pPr>
        <w:pStyle w:val="CommentText"/>
      </w:pPr>
      <w:r>
        <w:rPr>
          <w:rStyle w:val="CommentReference"/>
        </w:rPr>
        <w:annotationRef/>
      </w:r>
      <w:r>
        <w:t>Done</w:t>
      </w:r>
    </w:p>
  </w:comment>
  <w:comment w:id="2052" w:author="Razis" w:date="2021-08-01T13:03:00Z" w:initials="G.R.">
    <w:p w14:paraId="7166CFA7" w14:textId="70D14849" w:rsidR="00D270A3" w:rsidRPr="00CE16B4" w:rsidRDefault="00D270A3" w:rsidP="00A37D81">
      <w:pPr>
        <w:pStyle w:val="CommentText"/>
      </w:pPr>
      <w:r>
        <w:rPr>
          <w:rStyle w:val="CommentReference"/>
        </w:rPr>
        <w:annotationRef/>
      </w:r>
      <w:r>
        <w:rPr>
          <w:lang w:val="el-GR"/>
        </w:rPr>
        <w:t>Τι σημαίνει το 1;</w:t>
      </w:r>
    </w:p>
  </w:comment>
  <w:comment w:id="2053" w:author="GEORGILAS STYLIANOS" w:date="2021-08-06T22:28:00Z" w:initials="GS">
    <w:p w14:paraId="1CDF276A" w14:textId="77777777" w:rsidR="00CE16B4" w:rsidRDefault="00CE16B4" w:rsidP="005055C8">
      <w:pPr>
        <w:pStyle w:val="CommentText"/>
      </w:pPr>
      <w:r>
        <w:rPr>
          <w:rStyle w:val="CommentReference"/>
        </w:rPr>
        <w:annotationRef/>
      </w:r>
      <w:r>
        <w:t>Done</w:t>
      </w:r>
    </w:p>
  </w:comment>
  <w:comment w:id="2057" w:author="GEORGILAS STYLIANOS" w:date="2021-08-05T12:24:00Z" w:initials="GS">
    <w:p w14:paraId="3F3E8DE5" w14:textId="37F7DA63" w:rsidR="00AC729D" w:rsidRDefault="00AC729D" w:rsidP="00CE16B4">
      <w:pPr>
        <w:pStyle w:val="CommentText"/>
      </w:pPr>
      <w:r>
        <w:rPr>
          <w:rStyle w:val="CommentReference"/>
        </w:rPr>
        <w:annotationRef/>
      </w:r>
      <w:r>
        <w:rPr>
          <w:lang w:val="el-GR"/>
        </w:rPr>
        <w:t>Ελεγχος χαμενης εικονας</w:t>
      </w:r>
    </w:p>
  </w:comment>
  <w:comment w:id="2072" w:author="Razis" w:date="2021-08-01T13:04:00Z" w:initials="G.R.">
    <w:p w14:paraId="5380AD99" w14:textId="5DD66E25" w:rsidR="00D270A3" w:rsidRPr="00D270A3" w:rsidRDefault="00D270A3" w:rsidP="00AC729D">
      <w:pPr>
        <w:pStyle w:val="CommentText"/>
        <w:rPr>
          <w:lang w:val="el-GR"/>
        </w:rPr>
      </w:pPr>
      <w:r>
        <w:rPr>
          <w:rStyle w:val="CommentReference"/>
        </w:rPr>
        <w:annotationRef/>
      </w:r>
      <w:r>
        <w:rPr>
          <w:lang w:val="el-GR"/>
        </w:rPr>
        <w:t>Ως υπενθύμιση: με ή χωρίς εισαγωγικά;</w:t>
      </w:r>
    </w:p>
  </w:comment>
  <w:comment w:id="2172" w:author="Razis" w:date="2021-08-01T13:06:00Z" w:initials="G.R.">
    <w:p w14:paraId="74592685" w14:textId="43190AB3" w:rsidR="00D270A3" w:rsidRPr="00D270A3" w:rsidRDefault="00D270A3">
      <w:pPr>
        <w:pStyle w:val="CommentText"/>
        <w:rPr>
          <w:lang w:val="el-GR"/>
        </w:rPr>
      </w:pPr>
      <w:r>
        <w:rPr>
          <w:rStyle w:val="CommentReference"/>
        </w:rPr>
        <w:annotationRef/>
      </w:r>
      <w:r>
        <w:rPr>
          <w:lang w:val="el-GR"/>
        </w:rPr>
        <w:t>Εννοείς «ενημερώσουμε» έτσι; Άλλαξέ το και αλλού.</w:t>
      </w:r>
    </w:p>
  </w:comment>
  <w:comment w:id="2227" w:author="Razis" w:date="2021-08-01T13:14:00Z" w:initials="G.R.">
    <w:p w14:paraId="61E8EF07" w14:textId="77777777" w:rsidR="001317A3" w:rsidRDefault="001317A3">
      <w:pPr>
        <w:pStyle w:val="CommentText"/>
        <w:rPr>
          <w:lang w:val="el-GR"/>
        </w:rPr>
      </w:pPr>
      <w:r>
        <w:rPr>
          <w:rStyle w:val="CommentReference"/>
        </w:rPr>
        <w:annotationRef/>
      </w:r>
      <w:r>
        <w:rPr>
          <w:lang w:val="el-GR"/>
        </w:rPr>
        <w:t>Βήμα 2: Αποστολή δεομένων</w:t>
      </w:r>
    </w:p>
    <w:p w14:paraId="79052A50" w14:textId="77777777" w:rsidR="001317A3" w:rsidRDefault="001317A3">
      <w:pPr>
        <w:pStyle w:val="CommentText"/>
        <w:rPr>
          <w:lang w:val="el-GR"/>
        </w:rPr>
      </w:pPr>
      <w:r>
        <w:rPr>
          <w:lang w:val="el-GR"/>
        </w:rPr>
        <w:t>Βήμα 4: Αποθήκευση στη Βάση Δεδομένων</w:t>
      </w:r>
    </w:p>
    <w:p w14:paraId="7BD14E2D" w14:textId="77777777" w:rsidR="001317A3" w:rsidRDefault="001317A3">
      <w:pPr>
        <w:pStyle w:val="CommentText"/>
        <w:rPr>
          <w:lang w:val="el-GR"/>
        </w:rPr>
      </w:pPr>
    </w:p>
    <w:p w14:paraId="52E41AF3" w14:textId="4C010ADB" w:rsidR="001317A3" w:rsidRPr="00CE16B4" w:rsidRDefault="001317A3">
      <w:pPr>
        <w:pStyle w:val="CommentText"/>
        <w:rPr>
          <w:lang w:val="el-GR"/>
        </w:rPr>
      </w:pPr>
      <w:r>
        <w:rPr>
          <w:lang w:val="el-GR"/>
        </w:rPr>
        <w:t>Ξαναφτιάξε την εικόνα γιατί κάτι είναι «σπασμένο»</w:t>
      </w:r>
    </w:p>
  </w:comment>
  <w:comment w:id="2228" w:author="GEORGILAS STYLIANOS" w:date="2021-08-06T22:32:00Z" w:initials="GS">
    <w:p w14:paraId="32408A52" w14:textId="77777777" w:rsidR="00CE16B4" w:rsidRDefault="00CE16B4" w:rsidP="004A29CF">
      <w:pPr>
        <w:pStyle w:val="CommentText"/>
      </w:pPr>
      <w:r>
        <w:rPr>
          <w:rStyle w:val="CommentReference"/>
        </w:rPr>
        <w:annotationRef/>
      </w:r>
      <w:r>
        <w:t>Done</w:t>
      </w:r>
    </w:p>
  </w:comment>
  <w:comment w:id="2247" w:author="Razis" w:date="2021-08-01T13:09:00Z" w:initials="G.R.">
    <w:p w14:paraId="68514DA7" w14:textId="7107451A" w:rsidR="001317A3" w:rsidRPr="00CE16B4" w:rsidRDefault="001317A3" w:rsidP="00CE16B4">
      <w:pPr>
        <w:pStyle w:val="CommentText"/>
      </w:pPr>
      <w:r>
        <w:rPr>
          <w:rStyle w:val="CommentReference"/>
        </w:rPr>
        <w:annotationRef/>
      </w:r>
      <w:r>
        <w:rPr>
          <w:lang w:val="el-GR"/>
        </w:rPr>
        <w:t>Κάνε το υπερσύνδεσμο</w:t>
      </w:r>
    </w:p>
  </w:comment>
  <w:comment w:id="2248" w:author="GEORGILAS STYLIANOS" w:date="2021-08-06T22:35:00Z" w:initials="GS">
    <w:p w14:paraId="1862F2AA" w14:textId="77777777" w:rsidR="00CE16B4" w:rsidRDefault="00CE16B4" w:rsidP="000325D9">
      <w:pPr>
        <w:pStyle w:val="CommentText"/>
      </w:pPr>
      <w:r>
        <w:rPr>
          <w:rStyle w:val="CommentReference"/>
        </w:rPr>
        <w:annotationRef/>
      </w:r>
      <w:r>
        <w:t>Done</w:t>
      </w:r>
    </w:p>
  </w:comment>
  <w:comment w:id="2539" w:author="Razis" w:date="2021-08-01T13:15:00Z" w:initials="G.R.">
    <w:p w14:paraId="598EF5D0" w14:textId="27041A75" w:rsidR="001317A3" w:rsidRPr="001317A3" w:rsidRDefault="001317A3" w:rsidP="00CE16B4">
      <w:pPr>
        <w:pStyle w:val="CommentText"/>
        <w:rPr>
          <w:lang w:val="el-GR"/>
        </w:rPr>
      </w:pPr>
      <w:r>
        <w:rPr>
          <w:rStyle w:val="CommentReference"/>
        </w:rPr>
        <w:annotationRef/>
      </w:r>
      <w:r>
        <w:rPr>
          <w:lang w:val="el-GR"/>
        </w:rPr>
        <w:t>Ομοίως με προηγούμενο διάγραμμα ροής</w:t>
      </w:r>
    </w:p>
  </w:comment>
  <w:comment w:id="2537" w:author="GEORGILAS STYLIANOS" w:date="2021-08-06T22:53:00Z" w:initials="GS">
    <w:p w14:paraId="6CC035C9" w14:textId="77777777" w:rsidR="00C727E7" w:rsidRDefault="00C727E7" w:rsidP="00AA647C">
      <w:pPr>
        <w:pStyle w:val="CommentText"/>
      </w:pPr>
      <w:r>
        <w:rPr>
          <w:rStyle w:val="CommentReference"/>
        </w:rPr>
        <w:annotationRef/>
      </w:r>
      <w:r>
        <w:t>Done</w:t>
      </w:r>
    </w:p>
  </w:comment>
  <w:comment w:id="2552" w:author="Razis" w:date="2021-08-01T13:15:00Z" w:initials="G.R.">
    <w:p w14:paraId="6C321AD6" w14:textId="24DC4420" w:rsidR="001317A3" w:rsidRPr="001317A3" w:rsidRDefault="001317A3" w:rsidP="00C727E7">
      <w:pPr>
        <w:pStyle w:val="CommentText"/>
        <w:rPr>
          <w:lang w:val="el-GR"/>
        </w:rPr>
      </w:pPr>
      <w:r>
        <w:rPr>
          <w:rStyle w:val="CommentReference"/>
        </w:rPr>
        <w:annotationRef/>
      </w:r>
      <w:r>
        <w:rPr>
          <w:lang w:val="el-GR"/>
        </w:rPr>
        <w:t>Βάλε υπερσύνδεσμο για τη σελίδα του ή το αποθετήριο</w:t>
      </w:r>
    </w:p>
  </w:comment>
  <w:comment w:id="2553" w:author="GEORGILAS STYLIANOS" w:date="2021-08-06T22:55:00Z" w:initials="GS">
    <w:p w14:paraId="19290F68" w14:textId="77777777" w:rsidR="00C727E7" w:rsidRDefault="00C727E7" w:rsidP="00A37CB7">
      <w:pPr>
        <w:pStyle w:val="CommentText"/>
      </w:pPr>
      <w:r>
        <w:rPr>
          <w:rStyle w:val="CommentReference"/>
        </w:rPr>
        <w:annotationRef/>
      </w:r>
      <w:r>
        <w:t>Done</w:t>
      </w:r>
    </w:p>
  </w:comment>
  <w:comment w:id="2822" w:author="Razis" w:date="2021-08-01T13:26:00Z" w:initials="G.R.">
    <w:p w14:paraId="63F46B6E" w14:textId="5740BB35" w:rsidR="007A2DB0" w:rsidRPr="007A2DB0" w:rsidRDefault="007A2DB0" w:rsidP="00C727E7">
      <w:pPr>
        <w:pStyle w:val="CommentText"/>
        <w:rPr>
          <w:lang w:val="el-GR"/>
        </w:rPr>
      </w:pPr>
      <w:r>
        <w:rPr>
          <w:rStyle w:val="CommentReference"/>
        </w:rPr>
        <w:annotationRef/>
      </w:r>
      <w:r>
        <w:rPr>
          <w:lang w:val="el-GR"/>
        </w:rPr>
        <w:t>Περιγραφή οριζόντιων/κάθετων αξόνων, μπλε/μαύρης γραμμής.</w:t>
      </w:r>
      <w:r>
        <w:rPr>
          <w:lang w:val="el-GR"/>
        </w:rPr>
        <w:br/>
        <w:t>Σε ΚΑΘΕ διάγραμμα!</w:t>
      </w:r>
    </w:p>
  </w:comment>
  <w:comment w:id="2823" w:author="GEORGILAS STYLIANOS" w:date="2021-08-07T19:57:00Z" w:initials="GS">
    <w:p w14:paraId="57BA8F78" w14:textId="77777777" w:rsidR="00185E0B" w:rsidRDefault="00185E0B" w:rsidP="00A5563E">
      <w:pPr>
        <w:pStyle w:val="CommentText"/>
      </w:pPr>
      <w:r>
        <w:rPr>
          <w:rStyle w:val="CommentReference"/>
        </w:rPr>
        <w:annotationRef/>
      </w:r>
      <w:r>
        <w:t>Done</w:t>
      </w:r>
    </w:p>
  </w:comment>
  <w:comment w:id="2835" w:author="Razis" w:date="2021-08-01T13:26:00Z" w:initials="G.R.">
    <w:p w14:paraId="30C3C793" w14:textId="2B1ED7DF" w:rsidR="00185E0B" w:rsidRDefault="00185E0B" w:rsidP="00185E0B">
      <w:pPr>
        <w:pStyle w:val="CommentText"/>
        <w:rPr>
          <w:lang w:val="el-GR"/>
        </w:rPr>
      </w:pPr>
      <w:r>
        <w:rPr>
          <w:rStyle w:val="CommentReference"/>
        </w:rPr>
        <w:annotationRef/>
      </w:r>
      <w:r>
        <w:rPr>
          <w:lang w:val="el-GR"/>
        </w:rPr>
        <w:t>Μετά την εικόνα 68.</w:t>
      </w:r>
    </w:p>
    <w:p w14:paraId="61CC311D" w14:textId="77777777" w:rsidR="00185E0B" w:rsidRDefault="00185E0B" w:rsidP="00185E0B">
      <w:pPr>
        <w:pStyle w:val="CommentText"/>
        <w:rPr>
          <w:lang w:val="el-GR"/>
        </w:rPr>
      </w:pPr>
    </w:p>
    <w:p w14:paraId="7184FD6C" w14:textId="77777777" w:rsidR="00185E0B" w:rsidRPr="00185E0B" w:rsidRDefault="00185E0B" w:rsidP="00185E0B">
      <w:pPr>
        <w:pStyle w:val="CommentText"/>
      </w:pPr>
      <w:r>
        <w:rPr>
          <w:lang w:val="el-GR"/>
        </w:rPr>
        <w:t>Γενικά τα σχόλια είτε πριν την ομάδα εικόνων είτε μετά. Όχι ανάμεσα! Δες το αυτό παντού!</w:t>
      </w:r>
    </w:p>
  </w:comment>
  <w:comment w:id="2836" w:author="GEORGILAS STYLIANOS" w:date="2021-08-07T19:57:00Z" w:initials="GS">
    <w:p w14:paraId="508301EE" w14:textId="77777777" w:rsidR="00185E0B" w:rsidRDefault="00185E0B" w:rsidP="00E37E11">
      <w:pPr>
        <w:pStyle w:val="CommentText"/>
      </w:pPr>
      <w:r>
        <w:rPr>
          <w:rStyle w:val="CommentReference"/>
        </w:rPr>
        <w:annotationRef/>
      </w:r>
      <w:r>
        <w:t>Done</w:t>
      </w:r>
    </w:p>
  </w:comment>
  <w:comment w:id="2847" w:author="Razis" w:date="2021-08-01T13:26:00Z" w:initials="G.R.">
    <w:p w14:paraId="3933FC29" w14:textId="4CEDF2FC" w:rsidR="007A2DB0" w:rsidRDefault="007A2DB0" w:rsidP="00185E0B">
      <w:pPr>
        <w:pStyle w:val="CommentText"/>
        <w:rPr>
          <w:lang w:val="el-GR"/>
        </w:rPr>
      </w:pPr>
      <w:r>
        <w:rPr>
          <w:rStyle w:val="CommentReference"/>
        </w:rPr>
        <w:annotationRef/>
      </w:r>
      <w:r>
        <w:rPr>
          <w:lang w:val="el-GR"/>
        </w:rPr>
        <w:t>Μετά την εικόνα 68.</w:t>
      </w:r>
    </w:p>
    <w:p w14:paraId="337C7237" w14:textId="77777777" w:rsidR="0010689E" w:rsidRDefault="0010689E">
      <w:pPr>
        <w:pStyle w:val="CommentText"/>
        <w:rPr>
          <w:lang w:val="el-GR"/>
        </w:rPr>
      </w:pPr>
    </w:p>
    <w:p w14:paraId="073A580B" w14:textId="548EA411" w:rsidR="0010689E" w:rsidRPr="007A2DB0" w:rsidRDefault="0010689E">
      <w:pPr>
        <w:pStyle w:val="CommentText"/>
        <w:rPr>
          <w:lang w:val="el-GR"/>
        </w:rPr>
      </w:pPr>
      <w:r>
        <w:rPr>
          <w:lang w:val="el-GR"/>
        </w:rPr>
        <w:t>Γενικά τα σχόλια είτε πριν την ομάδα εικόνων είτε μετά. Όχι ανάμεσα! Δες το αυτό παντού!</w:t>
      </w:r>
    </w:p>
  </w:comment>
  <w:comment w:id="2894" w:author="Razis" w:date="2021-08-01T13:29:00Z" w:initials="G.R.">
    <w:p w14:paraId="60D83B83" w14:textId="36DCEF09" w:rsidR="0012398D" w:rsidRPr="0012398D" w:rsidRDefault="0012398D">
      <w:pPr>
        <w:pStyle w:val="CommentText"/>
        <w:rPr>
          <w:lang w:val="el-GR"/>
        </w:rPr>
      </w:pPr>
      <w:r>
        <w:rPr>
          <w:rStyle w:val="CommentReference"/>
        </w:rPr>
        <w:annotationRef/>
      </w:r>
      <w:r>
        <w:rPr>
          <w:lang w:val="el-GR"/>
        </w:rPr>
        <w:t xml:space="preserve">Όρισε ως </w:t>
      </w:r>
      <w:r>
        <w:rPr>
          <w:lang w:val="en-GB"/>
        </w:rPr>
        <w:t>MAX</w:t>
      </w:r>
      <w:r w:rsidRPr="0012398D">
        <w:rPr>
          <w:lang w:val="el-GR"/>
        </w:rPr>
        <w:t xml:space="preserve"> </w:t>
      </w:r>
      <w:r>
        <w:rPr>
          <w:lang w:val="el-GR"/>
        </w:rPr>
        <w:t>τιμή το 20000, θα φαίνεται πιο καλά</w:t>
      </w:r>
    </w:p>
  </w:comment>
  <w:comment w:id="2895" w:author="GEORGILAS STYLIANOS" w:date="2021-08-07T20:36:00Z" w:initials="GS">
    <w:p w14:paraId="39460437" w14:textId="77777777" w:rsidR="00145C75" w:rsidRDefault="00145C75" w:rsidP="00E23975">
      <w:pPr>
        <w:pStyle w:val="CommentText"/>
      </w:pPr>
      <w:r>
        <w:rPr>
          <w:rStyle w:val="CommentReference"/>
        </w:rPr>
        <w:annotationRef/>
      </w:r>
      <w:r>
        <w:t>Done</w:t>
      </w:r>
    </w:p>
  </w:comment>
  <w:comment w:id="2924" w:author="Razis" w:date="2021-08-01T13:30:00Z" w:initials="G.R.">
    <w:p w14:paraId="303FF49A" w14:textId="4E1C93B0" w:rsidR="0012398D" w:rsidRPr="0012398D" w:rsidRDefault="0012398D" w:rsidP="00145C75">
      <w:pPr>
        <w:pStyle w:val="CommentText"/>
        <w:rPr>
          <w:lang w:val="el-GR"/>
        </w:rPr>
      </w:pPr>
      <w:r>
        <w:rPr>
          <w:rStyle w:val="CommentReference"/>
        </w:rPr>
        <w:annotationRef/>
      </w:r>
      <w:r>
        <w:rPr>
          <w:lang w:val="el-GR"/>
        </w:rPr>
        <w:t xml:space="preserve">Όρισε ως </w:t>
      </w:r>
      <w:r>
        <w:rPr>
          <w:lang w:val="en-GB"/>
        </w:rPr>
        <w:t>MAX</w:t>
      </w:r>
      <w:r w:rsidRPr="0012398D">
        <w:rPr>
          <w:lang w:val="el-GR"/>
        </w:rPr>
        <w:t xml:space="preserve"> </w:t>
      </w:r>
      <w:r>
        <w:rPr>
          <w:lang w:val="el-GR"/>
        </w:rPr>
        <w:t>τιμή το 600, θα φαίνεται πιο καλά</w:t>
      </w:r>
    </w:p>
  </w:comment>
  <w:comment w:id="2925" w:author="GEORGILAS STYLIANOS" w:date="2021-08-07T20:36:00Z" w:initials="GS">
    <w:p w14:paraId="1EB51F7D" w14:textId="77777777" w:rsidR="00145C75" w:rsidRDefault="00145C75" w:rsidP="00AB0238">
      <w:pPr>
        <w:pStyle w:val="CommentText"/>
      </w:pPr>
      <w:r>
        <w:rPr>
          <w:rStyle w:val="CommentReference"/>
        </w:rPr>
        <w:annotationRef/>
      </w:r>
      <w:r>
        <w:t>Done</w:t>
      </w:r>
    </w:p>
  </w:comment>
  <w:comment w:id="2956" w:author="Razis" w:date="2021-08-01T13:30:00Z" w:initials="G.R.">
    <w:p w14:paraId="1A66A0F0" w14:textId="2585C85E" w:rsidR="0012398D" w:rsidRPr="0012398D" w:rsidRDefault="0012398D" w:rsidP="00145C75">
      <w:pPr>
        <w:pStyle w:val="CommentText"/>
        <w:rPr>
          <w:lang w:val="el-GR"/>
        </w:rPr>
      </w:pPr>
      <w:r>
        <w:rPr>
          <w:rStyle w:val="CommentReference"/>
        </w:rPr>
        <w:annotationRef/>
      </w:r>
      <w:r>
        <w:rPr>
          <w:lang w:val="el-GR"/>
        </w:rPr>
        <w:t xml:space="preserve">Όρισε ως </w:t>
      </w:r>
      <w:r>
        <w:rPr>
          <w:lang w:val="en-GB"/>
        </w:rPr>
        <w:t>MAX</w:t>
      </w:r>
      <w:r w:rsidRPr="0012398D">
        <w:rPr>
          <w:lang w:val="el-GR"/>
        </w:rPr>
        <w:t xml:space="preserve"> </w:t>
      </w:r>
      <w:r>
        <w:rPr>
          <w:lang w:val="el-GR"/>
        </w:rPr>
        <w:t>τιμή το 800, θα φαίνεται πιο καλά</w:t>
      </w:r>
    </w:p>
  </w:comment>
  <w:comment w:id="2957" w:author="GEORGILAS STYLIANOS" w:date="2021-08-07T20:37:00Z" w:initials="GS">
    <w:p w14:paraId="1CD374E2" w14:textId="77777777" w:rsidR="00145C75" w:rsidRDefault="00145C75" w:rsidP="0006099A">
      <w:pPr>
        <w:pStyle w:val="CommentText"/>
      </w:pPr>
      <w:r>
        <w:rPr>
          <w:rStyle w:val="CommentReference"/>
        </w:rPr>
        <w:annotationRef/>
      </w:r>
      <w:r>
        <w:t>Done</w:t>
      </w:r>
    </w:p>
  </w:comment>
  <w:comment w:id="2971" w:author="Razis" w:date="2021-08-01T13:32:00Z" w:initials="G.R.">
    <w:p w14:paraId="22CE1028" w14:textId="7737BD5E" w:rsidR="0010689E" w:rsidRPr="00145C75" w:rsidRDefault="0010689E" w:rsidP="00145C75">
      <w:pPr>
        <w:pStyle w:val="CommentText"/>
      </w:pPr>
      <w:r>
        <w:rPr>
          <w:rStyle w:val="CommentReference"/>
        </w:rPr>
        <w:annotationRef/>
      </w:r>
      <w:r>
        <w:rPr>
          <w:lang w:val="el-GR"/>
        </w:rPr>
        <w:t>;;</w:t>
      </w:r>
    </w:p>
  </w:comment>
  <w:comment w:id="2972" w:author="GEORGILAS STYLIANOS" w:date="2021-08-07T20:39:00Z" w:initials="GS">
    <w:p w14:paraId="15A01FE7" w14:textId="77777777" w:rsidR="00145C75" w:rsidRDefault="00145C75" w:rsidP="0042249D">
      <w:pPr>
        <w:pStyle w:val="CommentText"/>
      </w:pPr>
      <w:r>
        <w:rPr>
          <w:rStyle w:val="CommentReference"/>
        </w:rPr>
        <w:annotationRef/>
      </w:r>
      <w:r>
        <w:t>Done</w:t>
      </w:r>
    </w:p>
  </w:comment>
  <w:comment w:id="2987" w:author="Razis" w:date="2021-08-01T13:37:00Z" w:initials="G.R.">
    <w:p w14:paraId="3FB18271" w14:textId="3AF497FE" w:rsidR="0010689E" w:rsidRPr="0010689E" w:rsidRDefault="0010689E" w:rsidP="00145C75">
      <w:pPr>
        <w:pStyle w:val="CommentText"/>
        <w:rPr>
          <w:lang w:val="el-GR"/>
        </w:rPr>
      </w:pPr>
      <w:r>
        <w:rPr>
          <w:rStyle w:val="CommentReference"/>
        </w:rPr>
        <w:annotationRef/>
      </w:r>
      <w:r>
        <w:rPr>
          <w:lang w:val="el-GR"/>
        </w:rPr>
        <w:t>Κάπως έτσι πες και για τα άλλα</w:t>
      </w:r>
    </w:p>
  </w:comment>
  <w:comment w:id="2988" w:author="GEORGILAS STYLIANOS" w:date="2021-08-07T20:39:00Z" w:initials="GS">
    <w:p w14:paraId="1FA2D3DA" w14:textId="77777777" w:rsidR="00145C75" w:rsidRDefault="00145C75" w:rsidP="00F3075D">
      <w:pPr>
        <w:pStyle w:val="CommentText"/>
      </w:pPr>
      <w:r>
        <w:rPr>
          <w:rStyle w:val="CommentReference"/>
        </w:rPr>
        <w:annotationRef/>
      </w:r>
      <w:r>
        <w:t>Done</w:t>
      </w:r>
    </w:p>
  </w:comment>
  <w:comment w:id="2990" w:author="Razis" w:date="2021-08-01T13:37:00Z" w:initials="G.R.">
    <w:p w14:paraId="6EEAA070" w14:textId="44A60B4A" w:rsidR="00DD31C7" w:rsidRPr="00337290" w:rsidRDefault="00DD31C7" w:rsidP="00145C75">
      <w:pPr>
        <w:pStyle w:val="CommentText"/>
      </w:pPr>
      <w:r>
        <w:rPr>
          <w:rStyle w:val="CommentReference"/>
        </w:rPr>
        <w:annotationRef/>
      </w:r>
      <w:r>
        <w:rPr>
          <w:lang w:val="el-GR"/>
        </w:rPr>
        <w:t>;;</w:t>
      </w:r>
    </w:p>
  </w:comment>
  <w:comment w:id="2991" w:author="GEORGILAS STYLIANOS" w:date="2021-08-07T20:49:00Z" w:initials="GS">
    <w:p w14:paraId="7756B2EB" w14:textId="77777777" w:rsidR="00337290" w:rsidRDefault="00337290" w:rsidP="008A31D6">
      <w:pPr>
        <w:pStyle w:val="CommentText"/>
      </w:pPr>
      <w:r>
        <w:rPr>
          <w:rStyle w:val="CommentReference"/>
        </w:rPr>
        <w:annotationRef/>
      </w:r>
      <w:r>
        <w:t>Done</w:t>
      </w:r>
    </w:p>
  </w:comment>
  <w:comment w:id="3022" w:author="Razis" w:date="2021-08-01T13:40:00Z" w:initials="G.R.">
    <w:p w14:paraId="23CA3098" w14:textId="77777777" w:rsidR="00337290" w:rsidRPr="00DD31C7" w:rsidRDefault="00337290" w:rsidP="00337290">
      <w:pPr>
        <w:pStyle w:val="CommentText"/>
        <w:rPr>
          <w:lang w:val="el-GR"/>
        </w:rPr>
      </w:pPr>
      <w:r>
        <w:rPr>
          <w:rStyle w:val="CommentReference"/>
        </w:rPr>
        <w:annotationRef/>
      </w:r>
      <w:r>
        <w:rPr>
          <w:lang w:val="el-GR"/>
        </w:rPr>
        <w:t>Υπάρχουν κοινοί χρήστες; Πόσοι είναι ανά ΚΔ συνολικά και οι κοινοί; Ανέλυσέ το λίγο. Εσύ πρέπει αν πεις τι βλέπουμε, όχι οι αναγνώστε να ψάξουν να βρουν αποτελέσματα!</w:t>
      </w:r>
    </w:p>
  </w:comment>
  <w:comment w:id="3023" w:author="GEORGILAS STYLIANOS" w:date="2021-08-07T21:04:00Z" w:initials="GS">
    <w:p w14:paraId="1D24DB9E" w14:textId="77777777" w:rsidR="007323A1" w:rsidRDefault="007323A1" w:rsidP="007D2137">
      <w:pPr>
        <w:pStyle w:val="CommentText"/>
      </w:pPr>
      <w:r>
        <w:rPr>
          <w:rStyle w:val="CommentReference"/>
        </w:rPr>
        <w:annotationRef/>
      </w:r>
      <w:r>
        <w:t>Done</w:t>
      </w:r>
    </w:p>
  </w:comment>
  <w:comment w:id="3051" w:author="Razis" w:date="2021-08-01T13:40:00Z" w:initials="G.R.">
    <w:p w14:paraId="61A2489D" w14:textId="2A09F280" w:rsidR="00DD31C7" w:rsidRPr="00DD31C7" w:rsidRDefault="00DD31C7" w:rsidP="007323A1">
      <w:pPr>
        <w:pStyle w:val="CommentText"/>
        <w:rPr>
          <w:lang w:val="el-GR"/>
        </w:rPr>
      </w:pPr>
      <w:r>
        <w:rPr>
          <w:rStyle w:val="CommentReference"/>
        </w:rPr>
        <w:annotationRef/>
      </w:r>
      <w:r>
        <w:rPr>
          <w:lang w:val="el-GR"/>
        </w:rPr>
        <w:t>Υπάρχουν κοινοί χρήστες; Πόσοι είναι ανά ΚΔ συνολικά και οι κοινοί; Ανέλυσέ το λίγο. Εσύ πρέπει αν πεις τι βλέπουμε, όχι οι αναγνώστε να ψάξουν να βρουν αποτελέσματα!</w:t>
      </w:r>
    </w:p>
  </w:comment>
  <w:comment w:id="3052" w:author="GEORGILAS STYLIANOS" w:date="2021-08-07T21:04:00Z" w:initials="GS">
    <w:p w14:paraId="68699BE2" w14:textId="77777777" w:rsidR="007323A1" w:rsidRDefault="007323A1" w:rsidP="00062D4F">
      <w:pPr>
        <w:pStyle w:val="CommentText"/>
      </w:pPr>
      <w:r>
        <w:rPr>
          <w:rStyle w:val="CommentReference"/>
        </w:rPr>
        <w:annotationRef/>
      </w:r>
      <w:r>
        <w:t>Done</w:t>
      </w:r>
    </w:p>
  </w:comment>
  <w:comment w:id="3099" w:author="Razis" w:date="2021-08-01T13:43:00Z" w:initials="G.R.">
    <w:p w14:paraId="44899A2E" w14:textId="368E0B23" w:rsidR="00DD31C7" w:rsidRPr="00DD31C7" w:rsidRDefault="00DD31C7" w:rsidP="007323A1">
      <w:pPr>
        <w:pStyle w:val="CommentText"/>
        <w:rPr>
          <w:lang w:val="el-GR"/>
        </w:rPr>
      </w:pPr>
      <w:r>
        <w:rPr>
          <w:rStyle w:val="CommentReference"/>
        </w:rPr>
        <w:annotationRef/>
      </w:r>
      <w:r>
        <w:rPr>
          <w:lang w:val="el-GR"/>
        </w:rPr>
        <w:t>Σε ποιο γράφημα;</w:t>
      </w:r>
    </w:p>
  </w:comment>
  <w:comment w:id="3116" w:author="Razis" w:date="2021-08-01T13:46:00Z" w:initials="G.R.">
    <w:p w14:paraId="21F01752" w14:textId="3F93ACE1" w:rsidR="00DD31C7" w:rsidRPr="00F81E83" w:rsidRDefault="00DD31C7">
      <w:pPr>
        <w:pStyle w:val="CommentText"/>
      </w:pPr>
      <w:r>
        <w:rPr>
          <w:rStyle w:val="CommentReference"/>
        </w:rPr>
        <w:annotationRef/>
      </w:r>
      <w:r>
        <w:rPr>
          <w:lang w:val="el-GR"/>
        </w:rPr>
        <w:t>Να το δούμε λίγο μαζί, κάτι χάνω!!</w:t>
      </w:r>
    </w:p>
  </w:comment>
  <w:comment w:id="3117" w:author="GEORGILAS STYLIANOS" w:date="2021-08-07T21:12:00Z" w:initials="GS">
    <w:p w14:paraId="34DFDFD9" w14:textId="77777777" w:rsidR="00F81E83" w:rsidRDefault="00F81E83" w:rsidP="006C143E">
      <w:pPr>
        <w:pStyle w:val="CommentText"/>
      </w:pPr>
      <w:r>
        <w:rPr>
          <w:rStyle w:val="CommentReference"/>
        </w:rPr>
        <w:annotationRef/>
      </w:r>
      <w:r>
        <w:t>Done</w:t>
      </w:r>
    </w:p>
  </w:comment>
  <w:comment w:id="3124" w:author="Razis" w:date="2021-08-01T13:44:00Z" w:initials="G.R.">
    <w:p w14:paraId="0BE92C4B" w14:textId="0B9B4DBE" w:rsidR="00DD31C7" w:rsidRDefault="00DD31C7" w:rsidP="00F81E83">
      <w:pPr>
        <w:pStyle w:val="CommentText"/>
      </w:pPr>
      <w:r>
        <w:rPr>
          <w:rStyle w:val="CommentReference"/>
        </w:rPr>
        <w:annotationRef/>
      </w:r>
      <w:r w:rsidRPr="00DD31C7">
        <w:t>κατανομή νόμου δύναμης</w:t>
      </w:r>
    </w:p>
    <w:p w14:paraId="2CE979C5" w14:textId="77777777" w:rsidR="00DD31C7" w:rsidRDefault="00DD31C7">
      <w:pPr>
        <w:pStyle w:val="CommentText"/>
      </w:pPr>
    </w:p>
    <w:p w14:paraId="77ACF2F3" w14:textId="08CCC2BE" w:rsidR="00DD31C7" w:rsidRPr="00F81E83" w:rsidRDefault="00DD31C7">
      <w:pPr>
        <w:pStyle w:val="CommentText"/>
      </w:pPr>
      <w:r>
        <w:rPr>
          <w:lang w:val="el-GR"/>
        </w:rPr>
        <w:t>Άλλαξέ το παντού!</w:t>
      </w:r>
    </w:p>
  </w:comment>
  <w:comment w:id="3125" w:author="GEORGILAS STYLIANOS" w:date="2021-08-07T21:16:00Z" w:initials="GS">
    <w:p w14:paraId="420304D4" w14:textId="77777777" w:rsidR="00F81E83" w:rsidRDefault="00F81E83" w:rsidP="00367BEA">
      <w:pPr>
        <w:pStyle w:val="CommentText"/>
      </w:pPr>
      <w:r>
        <w:rPr>
          <w:rStyle w:val="CommentReference"/>
        </w:rPr>
        <w:annotationRef/>
      </w:r>
      <w:r>
        <w:t>Done</w:t>
      </w:r>
    </w:p>
  </w:comment>
  <w:comment w:id="3185" w:author="Razis" w:date="2021-08-01T13:47:00Z" w:initials="G.R.">
    <w:p w14:paraId="09DE8EA8" w14:textId="08DD23CB" w:rsidR="00DD31C7" w:rsidRPr="00D77F83" w:rsidRDefault="00DD31C7" w:rsidP="00F81E83">
      <w:pPr>
        <w:pStyle w:val="CommentText"/>
      </w:pPr>
      <w:r>
        <w:rPr>
          <w:rStyle w:val="CommentReference"/>
        </w:rPr>
        <w:annotationRef/>
      </w:r>
      <w:r>
        <w:rPr>
          <w:lang w:val="el-GR"/>
        </w:rPr>
        <w:t>;;</w:t>
      </w:r>
    </w:p>
  </w:comment>
  <w:comment w:id="3186" w:author="GEORGILAS STYLIANOS" w:date="2021-08-07T21:41:00Z" w:initials="GS">
    <w:p w14:paraId="38C5E192" w14:textId="77777777" w:rsidR="00D77F83" w:rsidRDefault="00D77F83" w:rsidP="009D5CA9">
      <w:pPr>
        <w:pStyle w:val="CommentText"/>
      </w:pPr>
      <w:r>
        <w:rPr>
          <w:rStyle w:val="CommentReference"/>
        </w:rPr>
        <w:annotationRef/>
      </w:r>
      <w:r>
        <w:t>Done</w:t>
      </w:r>
    </w:p>
  </w:comment>
  <w:comment w:id="3304" w:author="Razis" w:date="2021-08-01T13:53:00Z" w:initials="G.R.">
    <w:p w14:paraId="746BF937" w14:textId="1A6B752F" w:rsidR="00FC52CE" w:rsidRPr="0010008D" w:rsidRDefault="00FC52CE" w:rsidP="00D77F83">
      <w:pPr>
        <w:pStyle w:val="CommentText"/>
      </w:pPr>
      <w:r>
        <w:rPr>
          <w:rStyle w:val="CommentReference"/>
        </w:rPr>
        <w:annotationRef/>
      </w:r>
      <w:r>
        <w:rPr>
          <w:lang w:val="el-GR"/>
        </w:rPr>
        <w:t>Γράψε το λίγο καλύτερα όπως κάναμε πριν</w:t>
      </w:r>
    </w:p>
  </w:comment>
  <w:comment w:id="3305" w:author="GEORGILAS STYLIANOS" w:date="2021-08-07T22:03:00Z" w:initials="GS">
    <w:p w14:paraId="280AE6E7" w14:textId="77777777" w:rsidR="0010008D" w:rsidRDefault="0010008D" w:rsidP="003C74B8">
      <w:pPr>
        <w:pStyle w:val="CommentText"/>
      </w:pPr>
      <w:r>
        <w:rPr>
          <w:rStyle w:val="CommentReference"/>
        </w:rPr>
        <w:annotationRef/>
      </w:r>
      <w:r>
        <w:t>Done</w:t>
      </w:r>
    </w:p>
  </w:comment>
  <w:comment w:id="3329" w:author="Razis" w:date="2021-08-01T13:53:00Z" w:initials="G.R.">
    <w:p w14:paraId="6517A315" w14:textId="4548F054" w:rsidR="00FC52CE" w:rsidRPr="000A1E3C" w:rsidRDefault="00FC52CE" w:rsidP="0010008D">
      <w:pPr>
        <w:pStyle w:val="CommentText"/>
      </w:pPr>
      <w:r>
        <w:rPr>
          <w:rStyle w:val="CommentReference"/>
        </w:rPr>
        <w:annotationRef/>
      </w:r>
      <w:r>
        <w:rPr>
          <w:lang w:val="el-GR"/>
        </w:rPr>
        <w:t>Βάλε και κάποιες τιμές όπως έκανα εγώ πριν</w:t>
      </w:r>
    </w:p>
  </w:comment>
  <w:comment w:id="3330" w:author="GEORGILAS STYLIANOS" w:date="2021-08-07T22:15:00Z" w:initials="GS">
    <w:p w14:paraId="557F2740" w14:textId="77777777" w:rsidR="000A1E3C" w:rsidRDefault="000A1E3C" w:rsidP="00477780">
      <w:pPr>
        <w:pStyle w:val="CommentText"/>
      </w:pPr>
      <w:r>
        <w:rPr>
          <w:rStyle w:val="CommentReference"/>
        </w:rPr>
        <w:annotationRef/>
      </w:r>
      <w:r>
        <w:t>Done</w:t>
      </w:r>
    </w:p>
  </w:comment>
  <w:comment w:id="3504" w:author="Razis" w:date="2021-08-01T14:03:00Z" w:initials="G.R.">
    <w:p w14:paraId="0E18A230" w14:textId="0A119DBE" w:rsidR="00CB377A" w:rsidRPr="00FF120F" w:rsidRDefault="00CB377A" w:rsidP="000A1E3C">
      <w:pPr>
        <w:pStyle w:val="CommentText"/>
      </w:pPr>
      <w:r>
        <w:rPr>
          <w:rStyle w:val="CommentReference"/>
        </w:rPr>
        <w:annotationRef/>
      </w:r>
      <w:r>
        <w:rPr>
          <w:lang w:val="el-GR"/>
        </w:rPr>
        <w:t>Μίλα λίγο για τα νούμερα!</w:t>
      </w:r>
    </w:p>
  </w:comment>
  <w:comment w:id="3505" w:author="GEORGILAS STYLIANOS" w:date="2021-08-07T22:36:00Z" w:initials="GS">
    <w:p w14:paraId="450722AC" w14:textId="77777777" w:rsidR="00FF120F" w:rsidRDefault="00FF120F" w:rsidP="006B53D7">
      <w:pPr>
        <w:pStyle w:val="CommentText"/>
      </w:pPr>
      <w:r>
        <w:rPr>
          <w:rStyle w:val="CommentReference"/>
        </w:rPr>
        <w:annotationRef/>
      </w:r>
      <w:r>
        <w:t>Done</w:t>
      </w:r>
    </w:p>
  </w:comment>
  <w:comment w:id="3574" w:author="Razis" w:date="2021-08-01T14:10:00Z" w:initials="G.R.">
    <w:p w14:paraId="44C956F9" w14:textId="3DCA0736" w:rsidR="00E00FA7" w:rsidRPr="00372CEE" w:rsidRDefault="00E00FA7" w:rsidP="00FF120F">
      <w:pPr>
        <w:pStyle w:val="CommentText"/>
      </w:pPr>
      <w:r>
        <w:rPr>
          <w:rStyle w:val="CommentReference"/>
        </w:rPr>
        <w:annotationRef/>
      </w:r>
      <w:r>
        <w:rPr>
          <w:rStyle w:val="CommentReference"/>
        </w:rPr>
        <w:annotationRef/>
      </w:r>
      <w:r>
        <w:rPr>
          <w:lang w:val="el-GR"/>
        </w:rPr>
        <w:t>Πες το λίγο με νούμερα!</w:t>
      </w:r>
    </w:p>
  </w:comment>
  <w:comment w:id="3575" w:author="GEORGILAS STYLIANOS" w:date="2021-08-07T22:52:00Z" w:initials="GS">
    <w:p w14:paraId="4602BEEA" w14:textId="77777777" w:rsidR="00372CEE" w:rsidRDefault="00372CEE" w:rsidP="00006585">
      <w:pPr>
        <w:pStyle w:val="CommentText"/>
      </w:pPr>
      <w:r>
        <w:rPr>
          <w:rStyle w:val="CommentReference"/>
        </w:rPr>
        <w:annotationRef/>
      </w:r>
      <w:r>
        <w:t>Done</w:t>
      </w:r>
    </w:p>
  </w:comment>
  <w:comment w:id="3610" w:author="Razis" w:date="2021-08-01T14:10:00Z" w:initials="G.R.">
    <w:p w14:paraId="374EE056" w14:textId="7262F591" w:rsidR="00E00FA7" w:rsidRPr="008E5BD9" w:rsidRDefault="00E00FA7" w:rsidP="00372CEE">
      <w:pPr>
        <w:pStyle w:val="CommentText"/>
      </w:pPr>
      <w:r>
        <w:rPr>
          <w:rStyle w:val="CommentReference"/>
        </w:rPr>
        <w:annotationRef/>
      </w:r>
      <w:r>
        <w:rPr>
          <w:lang w:val="el-GR"/>
        </w:rPr>
        <w:t xml:space="preserve">Πόσο πιο πιθανό;; </w:t>
      </w:r>
      <w:r>
        <w:rPr>
          <w:rStyle w:val="CommentReference"/>
        </w:rPr>
        <w:annotationRef/>
      </w:r>
      <w:r>
        <w:rPr>
          <w:lang w:val="el-GR"/>
        </w:rPr>
        <w:t>Πες το λίγο με νούμερα!</w:t>
      </w:r>
    </w:p>
  </w:comment>
  <w:comment w:id="3611" w:author="GEORGILAS STYLIANOS" w:date="2021-08-07T22:55:00Z" w:initials="GS">
    <w:p w14:paraId="137218E8" w14:textId="77777777" w:rsidR="008E5BD9" w:rsidRDefault="008E5BD9" w:rsidP="009F2029">
      <w:pPr>
        <w:pStyle w:val="CommentText"/>
      </w:pPr>
      <w:r>
        <w:rPr>
          <w:rStyle w:val="CommentReference"/>
        </w:rPr>
        <w:annotationRef/>
      </w:r>
      <w:r>
        <w:t>Done</w:t>
      </w:r>
    </w:p>
  </w:comment>
  <w:comment w:id="3641" w:author="Razis" w:date="2021-08-01T14:09:00Z" w:initials="G.R.">
    <w:p w14:paraId="4B734364" w14:textId="1B322964" w:rsidR="00E00FA7" w:rsidRPr="00E00FA7" w:rsidRDefault="00E00FA7" w:rsidP="008E5BD9">
      <w:pPr>
        <w:pStyle w:val="CommentText"/>
        <w:rPr>
          <w:lang w:val="el-GR"/>
        </w:rPr>
      </w:pPr>
      <w:r>
        <w:rPr>
          <w:rStyle w:val="CommentReference"/>
        </w:rPr>
        <w:annotationRef/>
      </w:r>
      <w:r>
        <w:rPr>
          <w:rStyle w:val="CommentReference"/>
        </w:rPr>
        <w:annotationRef/>
      </w:r>
      <w:r>
        <w:rPr>
          <w:lang w:val="el-GR"/>
        </w:rPr>
        <w:t>Πες το λίγο με νούμερα!</w:t>
      </w:r>
    </w:p>
  </w:comment>
  <w:comment w:id="3686" w:author="Razis" w:date="2021-08-01T14:09:00Z" w:initials="G.R.">
    <w:p w14:paraId="4C9D4AFF" w14:textId="3C6453D6" w:rsidR="00E00FA7" w:rsidRPr="00E00FA7" w:rsidRDefault="00E00FA7">
      <w:pPr>
        <w:pStyle w:val="CommentText"/>
        <w:rPr>
          <w:lang w:val="el-GR"/>
        </w:rPr>
      </w:pPr>
      <w:r>
        <w:rPr>
          <w:rStyle w:val="CommentReference"/>
        </w:rPr>
        <w:annotationRef/>
      </w:r>
      <w:r>
        <w:rPr>
          <w:lang w:val="el-GR"/>
        </w:rPr>
        <w:t>Πες το λίγο με νούμερα!</w:t>
      </w:r>
    </w:p>
  </w:comment>
  <w:comment w:id="3687" w:author="GEORGILAS STYLIANOS" w:date="2021-08-08T13:08:00Z" w:initials="GS">
    <w:p w14:paraId="4A5923EB" w14:textId="77777777" w:rsidR="00E91CC3" w:rsidRDefault="00E91CC3" w:rsidP="00064C14">
      <w:pPr>
        <w:pStyle w:val="CommentText"/>
      </w:pPr>
      <w:r>
        <w:rPr>
          <w:rStyle w:val="CommentReference"/>
        </w:rPr>
        <w:annotationRef/>
      </w:r>
      <w:r>
        <w:t>Done</w:t>
      </w:r>
    </w:p>
  </w:comment>
  <w:comment w:id="3724" w:author="Razis" w:date="2021-08-01T14:11:00Z" w:initials="G.R.">
    <w:p w14:paraId="483C21DF" w14:textId="58C3B999" w:rsidR="00E00FA7" w:rsidRPr="00CB3020" w:rsidRDefault="00E00FA7" w:rsidP="00E91CC3">
      <w:pPr>
        <w:pStyle w:val="CommentText"/>
      </w:pPr>
      <w:r>
        <w:rPr>
          <w:rStyle w:val="CommentReference"/>
        </w:rPr>
        <w:annotationRef/>
      </w:r>
      <w:r>
        <w:rPr>
          <w:rStyle w:val="CommentReference"/>
        </w:rPr>
        <w:annotationRef/>
      </w:r>
      <w:r>
        <w:rPr>
          <w:lang w:val="el-GR"/>
        </w:rPr>
        <w:t>Πες το λίγο με νούμερα!</w:t>
      </w:r>
    </w:p>
  </w:comment>
  <w:comment w:id="3725" w:author="GEORGILAS STYLIANOS" w:date="2021-08-08T13:20:00Z" w:initials="GS">
    <w:p w14:paraId="3EFDE54E" w14:textId="77777777" w:rsidR="00CB3020" w:rsidRDefault="00CB3020" w:rsidP="00B44DAB">
      <w:pPr>
        <w:pStyle w:val="CommentText"/>
      </w:pPr>
      <w:r>
        <w:rPr>
          <w:rStyle w:val="CommentReference"/>
        </w:rPr>
        <w:annotationRef/>
      </w:r>
      <w:r>
        <w:t>Done</w:t>
      </w:r>
    </w:p>
  </w:comment>
  <w:comment w:id="3780" w:author="Razis" w:date="2021-08-01T14:12:00Z" w:initials="G.R.">
    <w:p w14:paraId="24EC2C17" w14:textId="2D52B7E1" w:rsidR="00E00FA7" w:rsidRPr="00477852" w:rsidRDefault="00E00FA7" w:rsidP="00CB3020">
      <w:pPr>
        <w:pStyle w:val="CommentText"/>
      </w:pPr>
      <w:r>
        <w:rPr>
          <w:rStyle w:val="CommentReference"/>
        </w:rPr>
        <w:annotationRef/>
      </w:r>
      <w:r>
        <w:rPr>
          <w:rStyle w:val="CommentReference"/>
        </w:rPr>
        <w:annotationRef/>
      </w:r>
      <w:r>
        <w:rPr>
          <w:lang w:val="el-GR"/>
        </w:rPr>
        <w:t>Πες το λίγο με νούμερα!</w:t>
      </w:r>
    </w:p>
  </w:comment>
  <w:comment w:id="3781" w:author="GEORGILAS STYLIANOS" w:date="2021-08-08T13:45:00Z" w:initials="GS">
    <w:p w14:paraId="2A13D56E" w14:textId="77777777" w:rsidR="00477852" w:rsidRDefault="00477852" w:rsidP="001D673B">
      <w:pPr>
        <w:pStyle w:val="CommentText"/>
      </w:pPr>
      <w:r>
        <w:rPr>
          <w:rStyle w:val="CommentReference"/>
        </w:rPr>
        <w:annotationRef/>
      </w:r>
      <w:r>
        <w:t>Done</w:t>
      </w:r>
    </w:p>
  </w:comment>
  <w:comment w:id="3807" w:author="Razis" w:date="2021-08-01T14:13:00Z" w:initials="G.R.">
    <w:p w14:paraId="674BAD55" w14:textId="55EFAE1B" w:rsidR="00E00FA7" w:rsidRPr="00201BCF" w:rsidRDefault="00E00FA7" w:rsidP="00477852">
      <w:pPr>
        <w:pStyle w:val="CommentText"/>
      </w:pPr>
      <w:r>
        <w:rPr>
          <w:rStyle w:val="CommentReference"/>
        </w:rPr>
        <w:annotationRef/>
      </w:r>
      <w:r>
        <w:rPr>
          <w:rStyle w:val="CommentReference"/>
        </w:rPr>
        <w:annotationRef/>
      </w:r>
      <w:r>
        <w:rPr>
          <w:lang w:val="el-GR"/>
        </w:rPr>
        <w:t>Πες το λίγο με νούμερα!</w:t>
      </w:r>
    </w:p>
  </w:comment>
  <w:comment w:id="3808" w:author="GEORGILAS STYLIANOS" w:date="2021-08-08T13:54:00Z" w:initials="GS">
    <w:p w14:paraId="1382C971" w14:textId="77777777" w:rsidR="00201BCF" w:rsidRDefault="00201BCF" w:rsidP="0079015F">
      <w:pPr>
        <w:pStyle w:val="CommentText"/>
      </w:pPr>
      <w:r>
        <w:rPr>
          <w:rStyle w:val="CommentReference"/>
        </w:rPr>
        <w:annotationRef/>
      </w:r>
      <w:r>
        <w:t>Done</w:t>
      </w:r>
    </w:p>
  </w:comment>
  <w:comment w:id="3836" w:author="Razis" w:date="2021-08-01T14:13:00Z" w:initials="G.R.">
    <w:p w14:paraId="129CCEAF" w14:textId="1B76A6EE" w:rsidR="00E00FA7" w:rsidRPr="006F3DB2" w:rsidRDefault="00E00FA7" w:rsidP="00201BCF">
      <w:pPr>
        <w:pStyle w:val="CommentText"/>
      </w:pPr>
      <w:r>
        <w:rPr>
          <w:rStyle w:val="CommentReference"/>
        </w:rPr>
        <w:annotationRef/>
      </w:r>
      <w:r>
        <w:rPr>
          <w:rStyle w:val="CommentReference"/>
        </w:rPr>
        <w:annotationRef/>
      </w:r>
      <w:r>
        <w:rPr>
          <w:lang w:val="el-GR"/>
        </w:rPr>
        <w:t>Πες το λίγο με νούμερα!</w:t>
      </w:r>
    </w:p>
  </w:comment>
  <w:comment w:id="3837" w:author="GEORGILAS STYLIANOS" w:date="2021-08-08T14:11:00Z" w:initials="GS">
    <w:p w14:paraId="276CFE45" w14:textId="77777777" w:rsidR="006F3DB2" w:rsidRDefault="006F3DB2" w:rsidP="00460E1D">
      <w:pPr>
        <w:pStyle w:val="CommentText"/>
      </w:pPr>
      <w:r>
        <w:rPr>
          <w:rStyle w:val="CommentReference"/>
        </w:rPr>
        <w:annotationRef/>
      </w:r>
      <w:r>
        <w:t>Done</w:t>
      </w:r>
    </w:p>
  </w:comment>
  <w:comment w:id="3877" w:author="Razis" w:date="2021-08-01T14:13:00Z" w:initials="G.R.">
    <w:p w14:paraId="248967D7" w14:textId="1B6373FC" w:rsidR="00E00FA7" w:rsidRPr="006F3DB2" w:rsidRDefault="00E00FA7" w:rsidP="006F3DB2">
      <w:pPr>
        <w:pStyle w:val="CommentText"/>
      </w:pPr>
      <w:r>
        <w:rPr>
          <w:rStyle w:val="CommentReference"/>
        </w:rPr>
        <w:annotationRef/>
      </w:r>
      <w:r>
        <w:rPr>
          <w:rStyle w:val="CommentReference"/>
        </w:rPr>
        <w:annotationRef/>
      </w:r>
      <w:r>
        <w:rPr>
          <w:lang w:val="el-GR"/>
        </w:rPr>
        <w:t>Πες το λίγο με νούμερα!</w:t>
      </w:r>
    </w:p>
  </w:comment>
  <w:comment w:id="3878" w:author="GEORGILAS STYLIANOS" w:date="2021-08-08T14:13:00Z" w:initials="GS">
    <w:p w14:paraId="57179DCF" w14:textId="77777777" w:rsidR="006F3DB2" w:rsidRDefault="006F3DB2" w:rsidP="005D1611">
      <w:pPr>
        <w:pStyle w:val="CommentText"/>
      </w:pPr>
      <w:r>
        <w:rPr>
          <w:rStyle w:val="CommentReference"/>
        </w:rPr>
        <w:annotationRef/>
      </w:r>
      <w:r>
        <w:t>Done</w:t>
      </w:r>
    </w:p>
  </w:comment>
  <w:comment w:id="3897" w:author="Razis" w:date="2021-08-01T14:14:00Z" w:initials="G.R.">
    <w:p w14:paraId="03D1B33F" w14:textId="400DF1DB" w:rsidR="00E00FA7" w:rsidRPr="00E00FA7" w:rsidRDefault="00E00FA7" w:rsidP="006F3DB2">
      <w:pPr>
        <w:pStyle w:val="CommentText"/>
        <w:rPr>
          <w:lang w:val="el-GR"/>
        </w:rPr>
      </w:pPr>
      <w:r>
        <w:rPr>
          <w:rStyle w:val="CommentReference"/>
        </w:rPr>
        <w:annotationRef/>
      </w:r>
      <w:r>
        <w:rPr>
          <w:rStyle w:val="CommentReference"/>
        </w:rPr>
        <w:annotationRef/>
      </w:r>
      <w:r>
        <w:rPr>
          <w:lang w:val="el-GR"/>
        </w:rPr>
        <w:t>Πες το λίγο με νούμερα!</w:t>
      </w:r>
    </w:p>
  </w:comment>
  <w:comment w:id="3898" w:author="GEORGILAS STYLIANOS" w:date="2021-08-08T14:21:00Z" w:initials="GS">
    <w:p w14:paraId="59C9E59A" w14:textId="77777777" w:rsidR="006F3DB2" w:rsidRDefault="006F3DB2" w:rsidP="00660F02">
      <w:pPr>
        <w:pStyle w:val="CommentText"/>
      </w:pPr>
      <w:r>
        <w:rPr>
          <w:rStyle w:val="CommentReference"/>
        </w:rPr>
        <w:annotationRef/>
      </w:r>
      <w:r>
        <w:t>Done</w:t>
      </w:r>
    </w:p>
  </w:comment>
  <w:comment w:id="3928" w:author="Razis" w:date="2021-08-01T14:15:00Z" w:initials="G.R.">
    <w:p w14:paraId="0A171AEC" w14:textId="317A1C50" w:rsidR="00E00FA7" w:rsidRPr="00E00FA7" w:rsidRDefault="00E00FA7" w:rsidP="006F3DB2">
      <w:pPr>
        <w:pStyle w:val="CommentText"/>
        <w:rPr>
          <w:lang w:val="el-GR"/>
        </w:rPr>
      </w:pPr>
      <w:r>
        <w:rPr>
          <w:rStyle w:val="CommentReference"/>
        </w:rPr>
        <w:annotationRef/>
      </w:r>
      <w:r>
        <w:rPr>
          <w:rStyle w:val="CommentReference"/>
        </w:rPr>
        <w:annotationRef/>
      </w:r>
      <w:r>
        <w:rPr>
          <w:lang w:val="el-GR"/>
        </w:rPr>
        <w:t>Πες το λίγο με νούμερα!</w:t>
      </w:r>
    </w:p>
  </w:comment>
  <w:comment w:id="3929" w:author="GEORGILAS STYLIANOS" w:date="2021-08-08T14:44:00Z" w:initials="GS">
    <w:p w14:paraId="7CC57FE3" w14:textId="77777777" w:rsidR="0037022E" w:rsidRDefault="0037022E" w:rsidP="004A7414">
      <w:pPr>
        <w:pStyle w:val="CommentText"/>
      </w:pPr>
      <w:r>
        <w:rPr>
          <w:rStyle w:val="CommentReference"/>
        </w:rPr>
        <w:annotationRef/>
      </w:r>
      <w:r>
        <w:t>Done</w:t>
      </w:r>
    </w:p>
  </w:comment>
  <w:comment w:id="3934" w:author="Razis" w:date="2021-08-01T14:15:00Z" w:initials="G.R.">
    <w:p w14:paraId="774355A7" w14:textId="3FC81276" w:rsidR="00E00FA7" w:rsidRPr="00E00FA7" w:rsidRDefault="00E00FA7" w:rsidP="0037022E">
      <w:pPr>
        <w:pStyle w:val="CommentText"/>
        <w:rPr>
          <w:lang w:val="el-GR"/>
        </w:rPr>
      </w:pPr>
      <w:r>
        <w:rPr>
          <w:rStyle w:val="CommentReference"/>
        </w:rPr>
        <w:annotationRef/>
      </w:r>
      <w:r>
        <w:rPr>
          <w:rStyle w:val="CommentReference"/>
        </w:rPr>
        <w:annotationRef/>
      </w:r>
      <w:r>
        <w:rPr>
          <w:lang w:val="el-GR"/>
        </w:rPr>
        <w:t>Πες το λίγο με νούμερα!</w:t>
      </w:r>
    </w:p>
  </w:comment>
  <w:comment w:id="3935" w:author="GEORGILAS STYLIANOS" w:date="2021-08-08T14:44:00Z" w:initials="GS">
    <w:p w14:paraId="042EB0F2" w14:textId="77777777" w:rsidR="0037022E" w:rsidRDefault="0037022E" w:rsidP="00845D18">
      <w:pPr>
        <w:pStyle w:val="CommentText"/>
      </w:pPr>
      <w:r>
        <w:rPr>
          <w:rStyle w:val="CommentReference"/>
        </w:rPr>
        <w:annotationRef/>
      </w:r>
      <w:r>
        <w:t>Done</w:t>
      </w:r>
    </w:p>
  </w:comment>
  <w:comment w:id="3982" w:author="Razis" w:date="2021-08-01T14:16:00Z" w:initials="G.R.">
    <w:p w14:paraId="52FE19BB" w14:textId="0E46D616" w:rsidR="00CF537F" w:rsidRPr="00CF537F" w:rsidRDefault="00CF537F" w:rsidP="0037022E">
      <w:pPr>
        <w:pStyle w:val="CommentText"/>
        <w:rPr>
          <w:lang w:val="el-GR"/>
        </w:rPr>
      </w:pPr>
      <w:r>
        <w:rPr>
          <w:rStyle w:val="CommentReference"/>
        </w:rPr>
        <w:annotationRef/>
      </w:r>
      <w:r>
        <w:rPr>
          <w:lang w:val="el-GR"/>
        </w:rPr>
        <w:t>Βάλε όνομα και αρίθμηση στον πίνακα.</w:t>
      </w:r>
    </w:p>
  </w:comment>
  <w:comment w:id="3983" w:author="GEORGILAS STYLIANOS" w:date="2021-08-08T14:53:00Z" w:initials="GS">
    <w:p w14:paraId="0BABBC3C" w14:textId="77777777" w:rsidR="0005254F" w:rsidRDefault="0005254F" w:rsidP="00EA5E7F">
      <w:pPr>
        <w:pStyle w:val="CommentText"/>
      </w:pPr>
      <w:r>
        <w:rPr>
          <w:rStyle w:val="CommentReference"/>
        </w:rPr>
        <w:annotationRef/>
      </w:r>
      <w: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0CCD30" w15:done="0"/>
  <w15:commentEx w15:paraId="56D9E8F6" w15:paraIdParent="050CCD30" w15:done="0"/>
  <w15:commentEx w15:paraId="08EAD443" w15:done="0"/>
  <w15:commentEx w15:paraId="33F15A12" w15:paraIdParent="08EAD443" w15:done="0"/>
  <w15:commentEx w15:paraId="3CA3ACE7" w15:done="0"/>
  <w15:commentEx w15:paraId="1DDF17C2" w15:paraIdParent="3CA3ACE7" w15:done="0"/>
  <w15:commentEx w15:paraId="45D3B205" w15:done="0"/>
  <w15:commentEx w15:paraId="2ECB7C04" w15:paraIdParent="45D3B205" w15:done="0"/>
  <w15:commentEx w15:paraId="7D834A41" w15:done="0"/>
  <w15:commentEx w15:paraId="5B99E316" w15:paraIdParent="7D834A41" w15:done="0"/>
  <w15:commentEx w15:paraId="6755C9D5" w15:done="0"/>
  <w15:commentEx w15:paraId="7CE7AC19" w15:paraIdParent="6755C9D5" w15:done="0"/>
  <w15:commentEx w15:paraId="1FA11929" w15:done="0"/>
  <w15:commentEx w15:paraId="1E79A768" w15:paraIdParent="1FA11929" w15:done="0"/>
  <w15:commentEx w15:paraId="69D64096" w15:done="0"/>
  <w15:commentEx w15:paraId="60001029" w15:paraIdParent="69D64096" w15:done="0"/>
  <w15:commentEx w15:paraId="0D2B0800" w15:done="0"/>
  <w15:commentEx w15:paraId="750C5B66" w15:paraIdParent="0D2B0800" w15:done="0"/>
  <w15:commentEx w15:paraId="42A53E97" w15:done="0"/>
  <w15:commentEx w15:paraId="2C6DB37A" w15:paraIdParent="42A53E97" w15:done="0"/>
  <w15:commentEx w15:paraId="396DF300" w15:done="0"/>
  <w15:commentEx w15:paraId="3197FB18" w15:paraIdParent="396DF300" w15:done="0"/>
  <w15:commentEx w15:paraId="6D525390" w15:done="0"/>
  <w15:commentEx w15:paraId="741C88FD" w15:paraIdParent="6D525390" w15:done="0"/>
  <w15:commentEx w15:paraId="371D8AA6" w15:done="0"/>
  <w15:commentEx w15:paraId="3956E04C" w15:paraIdParent="371D8AA6" w15:done="0"/>
  <w15:commentEx w15:paraId="43311C3A" w15:done="0"/>
  <w15:commentEx w15:paraId="4F039E5C" w15:paraIdParent="43311C3A" w15:done="0"/>
  <w15:commentEx w15:paraId="18888410" w15:done="0"/>
  <w15:commentEx w15:paraId="505611E1" w15:paraIdParent="18888410" w15:done="0"/>
  <w15:commentEx w15:paraId="6152CBA2" w15:done="0"/>
  <w15:commentEx w15:paraId="6ED69C3A" w15:paraIdParent="6152CBA2" w15:done="0"/>
  <w15:commentEx w15:paraId="54C17732" w15:done="0"/>
  <w15:commentEx w15:paraId="0964137D" w15:paraIdParent="54C17732" w15:done="0"/>
  <w15:commentEx w15:paraId="0AE41A21" w15:done="0"/>
  <w15:commentEx w15:paraId="2EB69E5B" w15:done="0"/>
  <w15:commentEx w15:paraId="0A8D4C0B" w15:paraIdParent="2EB69E5B" w15:done="0"/>
  <w15:commentEx w15:paraId="716CDF8B" w15:done="0"/>
  <w15:commentEx w15:paraId="509A56E4" w15:paraIdParent="716CDF8B" w15:done="0"/>
  <w15:commentEx w15:paraId="37DBBCDC" w15:done="0"/>
  <w15:commentEx w15:paraId="10A84A5B" w15:paraIdParent="37DBBCDC" w15:done="0"/>
  <w15:commentEx w15:paraId="0764F319" w15:done="0"/>
  <w15:commentEx w15:paraId="5EA7797F" w15:paraIdParent="0764F319" w15:done="0"/>
  <w15:commentEx w15:paraId="19FF8FB2" w15:done="0"/>
  <w15:commentEx w15:paraId="67BF6A5F" w15:paraIdParent="19FF8FB2" w15:done="0"/>
  <w15:commentEx w15:paraId="3CBF5511" w15:done="0"/>
  <w15:commentEx w15:paraId="1A130EA5" w15:paraIdParent="3CBF5511" w15:done="0"/>
  <w15:commentEx w15:paraId="73902DDE" w15:done="0"/>
  <w15:commentEx w15:paraId="0B8AD849" w15:paraIdParent="73902DDE" w15:done="0"/>
  <w15:commentEx w15:paraId="3CF5EC50" w15:done="0"/>
  <w15:commentEx w15:paraId="08F8E20C" w15:paraIdParent="3CF5EC50" w15:done="0"/>
  <w15:commentEx w15:paraId="5C74E93D" w15:done="0"/>
  <w15:commentEx w15:paraId="2DA45A24" w15:paraIdParent="5C74E93D" w15:done="0"/>
  <w15:commentEx w15:paraId="4C673E15" w15:done="0"/>
  <w15:commentEx w15:paraId="322F5975" w15:paraIdParent="4C673E15" w15:done="0"/>
  <w15:commentEx w15:paraId="210D92D2" w15:done="0"/>
  <w15:commentEx w15:paraId="17F7B169" w15:paraIdParent="210D92D2" w15:done="0"/>
  <w15:commentEx w15:paraId="108A8177" w15:done="0"/>
  <w15:commentEx w15:paraId="087C5529" w15:paraIdParent="108A8177" w15:done="0"/>
  <w15:commentEx w15:paraId="2AE7FF7E" w15:done="0"/>
  <w15:commentEx w15:paraId="522B340D" w15:paraIdParent="2AE7FF7E" w15:done="0"/>
  <w15:commentEx w15:paraId="38623D70" w15:done="0"/>
  <w15:commentEx w15:paraId="4D868160" w15:paraIdParent="38623D70" w15:done="0"/>
  <w15:commentEx w15:paraId="00EEB4FF" w15:done="0"/>
  <w15:commentEx w15:paraId="0CCD819F" w15:paraIdParent="00EEB4FF" w15:done="0"/>
  <w15:commentEx w15:paraId="0181AFCF" w15:done="0"/>
  <w15:commentEx w15:paraId="0912EDE6" w15:paraIdParent="0181AFCF" w15:done="0"/>
  <w15:commentEx w15:paraId="25465C5A" w15:done="0"/>
  <w15:commentEx w15:paraId="63D7C601" w15:paraIdParent="25465C5A" w15:done="0"/>
  <w15:commentEx w15:paraId="05B78D45" w15:done="0"/>
  <w15:commentEx w15:paraId="5634D9D5" w15:done="0"/>
  <w15:commentEx w15:paraId="3F16618A" w15:paraIdParent="5634D9D5" w15:done="0"/>
  <w15:commentEx w15:paraId="0062A9AB" w15:done="0"/>
  <w15:commentEx w15:paraId="0060F411" w15:paraIdParent="0062A9AB" w15:done="0"/>
  <w15:commentEx w15:paraId="53F6BABE" w15:done="0"/>
  <w15:commentEx w15:paraId="6877AA49" w15:paraIdParent="53F6BABE" w15:done="0"/>
  <w15:commentEx w15:paraId="3FBEA1C3" w15:done="0"/>
  <w15:commentEx w15:paraId="3BA50E90" w15:paraIdParent="3FBEA1C3" w15:done="0"/>
  <w15:commentEx w15:paraId="21AA74B2" w15:done="0"/>
  <w15:commentEx w15:paraId="7D00BB1C" w15:paraIdParent="21AA74B2" w15:done="0"/>
  <w15:commentEx w15:paraId="639C1896" w15:done="0"/>
  <w15:commentEx w15:paraId="274BBAC8" w15:paraIdParent="639C1896" w15:done="0"/>
  <w15:commentEx w15:paraId="2AC592AA" w15:done="0"/>
  <w15:commentEx w15:paraId="0F04BA3E" w15:paraIdParent="2AC592AA" w15:done="0"/>
  <w15:commentEx w15:paraId="5BC03A47" w15:done="0"/>
  <w15:commentEx w15:paraId="63A38912" w15:done="0"/>
  <w15:commentEx w15:paraId="0D14D723" w15:done="0"/>
  <w15:commentEx w15:paraId="721A2BC5" w15:paraIdParent="0D14D723" w15:done="0"/>
  <w15:commentEx w15:paraId="4B3F18CA" w15:done="0"/>
  <w15:commentEx w15:paraId="51CAEC1F" w15:paraIdParent="4B3F18CA" w15:done="0"/>
  <w15:commentEx w15:paraId="7166CFA7" w15:done="0"/>
  <w15:commentEx w15:paraId="1CDF276A" w15:paraIdParent="7166CFA7" w15:done="0"/>
  <w15:commentEx w15:paraId="3F3E8DE5" w15:done="0"/>
  <w15:commentEx w15:paraId="5380AD99" w15:done="0"/>
  <w15:commentEx w15:paraId="74592685" w15:done="0"/>
  <w15:commentEx w15:paraId="52E41AF3" w15:done="0"/>
  <w15:commentEx w15:paraId="32408A52" w15:paraIdParent="52E41AF3" w15:done="0"/>
  <w15:commentEx w15:paraId="68514DA7" w15:done="0"/>
  <w15:commentEx w15:paraId="1862F2AA" w15:paraIdParent="68514DA7" w15:done="0"/>
  <w15:commentEx w15:paraId="598EF5D0" w15:done="0"/>
  <w15:commentEx w15:paraId="6CC035C9" w15:paraIdParent="598EF5D0" w15:done="0"/>
  <w15:commentEx w15:paraId="6C321AD6" w15:done="0"/>
  <w15:commentEx w15:paraId="19290F68" w15:paraIdParent="6C321AD6" w15:done="0"/>
  <w15:commentEx w15:paraId="63F46B6E" w15:done="0"/>
  <w15:commentEx w15:paraId="57BA8F78" w15:paraIdParent="63F46B6E" w15:done="0"/>
  <w15:commentEx w15:paraId="7184FD6C" w15:done="0"/>
  <w15:commentEx w15:paraId="508301EE" w15:paraIdParent="7184FD6C" w15:done="0"/>
  <w15:commentEx w15:paraId="073A580B" w15:done="0"/>
  <w15:commentEx w15:paraId="60D83B83" w15:done="0"/>
  <w15:commentEx w15:paraId="39460437" w15:paraIdParent="60D83B83" w15:done="0"/>
  <w15:commentEx w15:paraId="303FF49A" w15:done="0"/>
  <w15:commentEx w15:paraId="1EB51F7D" w15:paraIdParent="303FF49A" w15:done="0"/>
  <w15:commentEx w15:paraId="1A66A0F0" w15:done="0"/>
  <w15:commentEx w15:paraId="1CD374E2" w15:paraIdParent="1A66A0F0" w15:done="0"/>
  <w15:commentEx w15:paraId="22CE1028" w15:done="0"/>
  <w15:commentEx w15:paraId="15A01FE7" w15:paraIdParent="22CE1028" w15:done="0"/>
  <w15:commentEx w15:paraId="3FB18271" w15:done="0"/>
  <w15:commentEx w15:paraId="1FA2D3DA" w15:paraIdParent="3FB18271" w15:done="0"/>
  <w15:commentEx w15:paraId="6EEAA070" w15:done="0"/>
  <w15:commentEx w15:paraId="7756B2EB" w15:paraIdParent="6EEAA070" w15:done="0"/>
  <w15:commentEx w15:paraId="23CA3098" w15:done="0"/>
  <w15:commentEx w15:paraId="1D24DB9E" w15:paraIdParent="23CA3098" w15:done="0"/>
  <w15:commentEx w15:paraId="61A2489D" w15:done="0"/>
  <w15:commentEx w15:paraId="68699BE2" w15:paraIdParent="61A2489D" w15:done="0"/>
  <w15:commentEx w15:paraId="44899A2E" w15:done="0"/>
  <w15:commentEx w15:paraId="21F01752" w15:done="0"/>
  <w15:commentEx w15:paraId="34DFDFD9" w15:paraIdParent="21F01752" w15:done="0"/>
  <w15:commentEx w15:paraId="77ACF2F3" w15:done="0"/>
  <w15:commentEx w15:paraId="420304D4" w15:paraIdParent="77ACF2F3" w15:done="0"/>
  <w15:commentEx w15:paraId="09DE8EA8" w15:done="0"/>
  <w15:commentEx w15:paraId="38C5E192" w15:paraIdParent="09DE8EA8" w15:done="0"/>
  <w15:commentEx w15:paraId="746BF937" w15:done="0"/>
  <w15:commentEx w15:paraId="280AE6E7" w15:paraIdParent="746BF937" w15:done="0"/>
  <w15:commentEx w15:paraId="6517A315" w15:done="0"/>
  <w15:commentEx w15:paraId="557F2740" w15:paraIdParent="6517A315" w15:done="0"/>
  <w15:commentEx w15:paraId="0E18A230" w15:done="0"/>
  <w15:commentEx w15:paraId="450722AC" w15:paraIdParent="0E18A230" w15:done="0"/>
  <w15:commentEx w15:paraId="44C956F9" w15:done="0"/>
  <w15:commentEx w15:paraId="4602BEEA" w15:paraIdParent="44C956F9" w15:done="0"/>
  <w15:commentEx w15:paraId="374EE056" w15:done="0"/>
  <w15:commentEx w15:paraId="137218E8" w15:paraIdParent="374EE056" w15:done="0"/>
  <w15:commentEx w15:paraId="4B734364" w15:done="0"/>
  <w15:commentEx w15:paraId="4C9D4AFF" w15:done="0"/>
  <w15:commentEx w15:paraId="4A5923EB" w15:paraIdParent="4C9D4AFF" w15:done="0"/>
  <w15:commentEx w15:paraId="483C21DF" w15:done="0"/>
  <w15:commentEx w15:paraId="3EFDE54E" w15:paraIdParent="483C21DF" w15:done="0"/>
  <w15:commentEx w15:paraId="24EC2C17" w15:done="0"/>
  <w15:commentEx w15:paraId="2A13D56E" w15:paraIdParent="24EC2C17" w15:done="0"/>
  <w15:commentEx w15:paraId="674BAD55" w15:done="0"/>
  <w15:commentEx w15:paraId="1382C971" w15:paraIdParent="674BAD55" w15:done="0"/>
  <w15:commentEx w15:paraId="129CCEAF" w15:done="0"/>
  <w15:commentEx w15:paraId="276CFE45" w15:paraIdParent="129CCEAF" w15:done="0"/>
  <w15:commentEx w15:paraId="248967D7" w15:done="0"/>
  <w15:commentEx w15:paraId="57179DCF" w15:paraIdParent="248967D7" w15:done="0"/>
  <w15:commentEx w15:paraId="03D1B33F" w15:done="0"/>
  <w15:commentEx w15:paraId="59C9E59A" w15:paraIdParent="03D1B33F" w15:done="0"/>
  <w15:commentEx w15:paraId="0A171AEC" w15:done="0"/>
  <w15:commentEx w15:paraId="7CC57FE3" w15:paraIdParent="0A171AEC" w15:done="0"/>
  <w15:commentEx w15:paraId="774355A7" w15:done="0"/>
  <w15:commentEx w15:paraId="042EB0F2" w15:paraIdParent="774355A7" w15:done="0"/>
  <w15:commentEx w15:paraId="52FE19BB" w15:done="0"/>
  <w15:commentEx w15:paraId="0BABBC3C" w15:paraIdParent="52FE19B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106B2" w16cex:dateUtc="2021-08-01T08:40:00Z"/>
  <w16cex:commentExtensible w16cex:durableId="24B804C0" w16cex:dateUtc="2021-08-06T15:58:00Z"/>
  <w16cex:commentExtensible w16cex:durableId="24B10705" w16cex:dateUtc="2021-08-01T08:41:00Z"/>
  <w16cex:commentExtensible w16cex:durableId="24B80882" w16cex:dateUtc="2021-08-06T16:14:00Z"/>
  <w16cex:commentExtensible w16cex:durableId="24B107C8" w16cex:dateUtc="2021-08-01T08:45:00Z"/>
  <w16cex:commentExtensible w16cex:durableId="24B80918" w16cex:dateUtc="2021-08-06T16:16:00Z"/>
  <w16cex:commentExtensible w16cex:durableId="24B107ED" w16cex:dateUtc="2021-08-01T08:45:00Z"/>
  <w16cex:commentExtensible w16cex:durableId="24B80ADD" w16cex:dateUtc="2021-08-06T16:24:00Z"/>
  <w16cex:commentExtensible w16cex:durableId="24B10955" w16cex:dateUtc="2021-08-01T08:51:00Z"/>
  <w16cex:commentExtensible w16cex:durableId="24B80DFB" w16cex:dateUtc="2021-08-06T16:37:00Z"/>
  <w16cex:commentExtensible w16cex:durableId="24B10970" w16cex:dateUtc="2021-08-01T08:52:00Z"/>
  <w16cex:commentExtensible w16cex:durableId="24B81C59" w16cex:dateUtc="2021-08-06T17:38:00Z"/>
  <w16cex:commentExtensible w16cex:durableId="24B109A2" w16cex:dateUtc="2021-08-01T08:53:00Z"/>
  <w16cex:commentExtensible w16cex:durableId="24B80F2E" w16cex:dateUtc="2021-08-06T16:42:00Z"/>
  <w16cex:commentExtensible w16cex:durableId="24B109ED" w16cex:dateUtc="2021-08-01T08:54:00Z"/>
  <w16cex:commentExtensible w16cex:durableId="24B810B7" w16cex:dateUtc="2021-08-06T16:49:00Z"/>
  <w16cex:commentExtensible w16cex:durableId="24B11165" w16cex:dateUtc="2021-08-01T09:26:00Z"/>
  <w16cex:commentExtensible w16cex:durableId="24B810C2" w16cex:dateUtc="2021-08-06T16:49:00Z"/>
  <w16cex:commentExtensible w16cex:durableId="24B10A30" w16cex:dateUtc="2021-08-01T08:55:00Z"/>
  <w16cex:commentExtensible w16cex:durableId="24B81589" w16cex:dateUtc="2021-08-06T17:09:00Z"/>
  <w16cex:commentExtensible w16cex:durableId="24B10A4E" w16cex:dateUtc="2021-08-01T08:55:00Z"/>
  <w16cex:commentExtensible w16cex:durableId="24B8158D" w16cex:dateUtc="2021-08-06T17:09:00Z"/>
  <w16cex:commentExtensible w16cex:durableId="24B10AD0" w16cex:dateUtc="2021-08-01T08:58:00Z"/>
  <w16cex:commentExtensible w16cex:durableId="24B815AC" w16cex:dateUtc="2021-08-06T17:10:00Z"/>
  <w16cex:commentExtensible w16cex:durableId="24B10B26" w16cex:dateUtc="2021-08-01T08:59:00Z"/>
  <w16cex:commentExtensible w16cex:durableId="24B81621" w16cex:dateUtc="2021-08-06T17:12:00Z"/>
  <w16cex:commentExtensible w16cex:durableId="24B10B82" w16cex:dateUtc="2021-08-01T09:01:00Z"/>
  <w16cex:commentExtensible w16cex:durableId="24B816C1" w16cex:dateUtc="2021-08-06T17:14:00Z"/>
  <w16cex:commentExtensible w16cex:durableId="24B10BE2" w16cex:dateUtc="2021-08-01T09:02:00Z"/>
  <w16cex:commentExtensible w16cex:durableId="24B81946" w16cex:dateUtc="2021-08-06T17:25:00Z"/>
  <w16cex:commentExtensible w16cex:durableId="24B10D91" w16cex:dateUtc="2021-08-01T09:09:00Z"/>
  <w16cex:commentExtensible w16cex:durableId="24B81C3F" w16cex:dateUtc="2021-08-06T17:38:00Z"/>
  <w16cex:commentExtensible w16cex:durableId="24B10DF8" w16cex:dateUtc="2021-08-01T09:11:00Z"/>
  <w16cex:commentExtensible w16cex:durableId="24B81C6F" w16cex:dateUtc="2021-08-06T17:39:00Z"/>
  <w16cex:commentExtensible w16cex:durableId="24B10E4F" w16cex:dateUtc="2021-08-01T09:13:00Z"/>
  <w16cex:commentExtensible w16cex:durableId="24B10E2A" w16cex:dateUtc="2021-08-01T09:12:00Z"/>
  <w16cex:commentExtensible w16cex:durableId="24B81D2E" w16cex:dateUtc="2021-08-06T17:42:00Z"/>
  <w16cex:commentExtensible w16cex:durableId="24B10E7D" w16cex:dateUtc="2021-08-01T09:13:00Z"/>
  <w16cex:commentExtensible w16cex:durableId="24B81E72" w16cex:dateUtc="2021-08-06T17:47:00Z"/>
  <w16cex:commentExtensible w16cex:durableId="24B10EA5" w16cex:dateUtc="2021-08-01T09:14:00Z"/>
  <w16cex:commentExtensible w16cex:durableId="24B81E88" w16cex:dateUtc="2021-08-06T17:48:00Z"/>
  <w16cex:commentExtensible w16cex:durableId="24B10EEA" w16cex:dateUtc="2021-08-01T09:15:00Z"/>
  <w16cex:commentExtensible w16cex:durableId="24B81EF1" w16cex:dateUtc="2021-08-06T17:49:00Z"/>
  <w16cex:commentExtensible w16cex:durableId="24B10F0C" w16cex:dateUtc="2021-08-01T09:16:00Z"/>
  <w16cex:commentExtensible w16cex:durableId="24B81FD1" w16cex:dateUtc="2021-08-06T17:53:00Z"/>
  <w16cex:commentExtensible w16cex:durableId="24B10F2D" w16cex:dateUtc="2021-08-01T09:16:00Z"/>
  <w16cex:commentExtensible w16cex:durableId="24B82036" w16cex:dateUtc="2021-08-06T17:55:00Z"/>
  <w16cex:commentExtensible w16cex:durableId="24B10F1C" w16cex:dateUtc="2021-08-01T09:16:00Z"/>
  <w16cex:commentExtensible w16cex:durableId="24B8203D" w16cex:dateUtc="2021-08-06T17:55:00Z"/>
  <w16cex:commentExtensible w16cex:durableId="24B10F60" w16cex:dateUtc="2021-08-01T09:17:00Z"/>
  <w16cex:commentExtensible w16cex:durableId="24B82142" w16cex:dateUtc="2021-08-06T17:59:00Z"/>
  <w16cex:commentExtensible w16cex:durableId="24B10F7F" w16cex:dateUtc="2021-08-01T09:18:00Z"/>
  <w16cex:commentExtensible w16cex:durableId="24B823DC" w16cex:dateUtc="2021-08-06T18:10:00Z"/>
  <w16cex:commentExtensible w16cex:durableId="24B10F8D" w16cex:dateUtc="2021-08-01T09:18:00Z"/>
  <w16cex:commentExtensible w16cex:durableId="24B825B1" w16cex:dateUtc="2021-08-06T18:18:00Z"/>
  <w16cex:commentExtensible w16cex:durableId="24B10F94" w16cex:dateUtc="2021-08-01T09:18:00Z"/>
  <w16cex:commentExtensible w16cex:durableId="24B82184" w16cex:dateUtc="2021-08-06T18:00:00Z"/>
  <w16cex:commentExtensible w16cex:durableId="24B10FC6" w16cex:dateUtc="2021-08-01T09:19:00Z"/>
  <w16cex:commentExtensible w16cex:durableId="24B8219E" w16cex:dateUtc="2021-08-06T18:01:00Z"/>
  <w16cex:commentExtensible w16cex:durableId="24B10FF2" w16cex:dateUtc="2021-08-01T09:20:00Z"/>
  <w16cex:commentExtensible w16cex:durableId="24B82541" w16cex:dateUtc="2021-08-06T18:16:00Z"/>
  <w16cex:commentExtensible w16cex:durableId="24B11398" w16cex:dateUtc="2021-08-01T09:35:00Z"/>
  <w16cex:commentExtensible w16cex:durableId="24B828C9" w16cex:dateUtc="2021-08-06T18:31:00Z"/>
  <w16cex:commentExtensible w16cex:durableId="24B111CC" w16cex:dateUtc="2021-08-01T09:27:00Z"/>
  <w16cex:commentExtensible w16cex:durableId="24B829FC" w16cex:dateUtc="2021-08-06T18:37:00Z"/>
  <w16cex:commentExtensible w16cex:durableId="24B11469" w16cex:dateUtc="2021-08-01T09:39:00Z"/>
  <w16cex:commentExtensible w16cex:durableId="24B828E7" w16cex:dateUtc="2021-08-06T18:32:00Z"/>
  <w16cex:commentExtensible w16cex:durableId="24B111F6" w16cex:dateUtc="2021-08-01T09:28:00Z"/>
  <w16cex:commentExtensible w16cex:durableId="24B82A02" w16cex:dateUtc="2021-08-06T18:37:00Z"/>
  <w16cex:commentExtensible w16cex:durableId="24B1129B" w16cex:dateUtc="2021-08-01T09:31:00Z"/>
  <w16cex:commentExtensible w16cex:durableId="24B112CA" w16cex:dateUtc="2021-08-01T09:32:00Z"/>
  <w16cex:commentExtensible w16cex:durableId="24B82B42" w16cex:dateUtc="2021-08-06T18:42:00Z"/>
  <w16cex:commentExtensible w16cex:durableId="24B112D9" w16cex:dateUtc="2021-08-01T09:32:00Z"/>
  <w16cex:commentExtensible w16cex:durableId="24B82E1B" w16cex:dateUtc="2021-08-06T18:54:00Z"/>
  <w16cex:commentExtensible w16cex:durableId="24B11370" w16cex:dateUtc="2021-08-01T09:34:00Z"/>
  <w16cex:commentExtensible w16cex:durableId="24B82B3A" w16cex:dateUtc="2021-08-06T18:42:00Z"/>
  <w16cex:commentExtensible w16cex:durableId="24B11404" w16cex:dateUtc="2021-08-01T09:37:00Z"/>
  <w16cex:commentExtensible w16cex:durableId="24B82D12" w16cex:dateUtc="2021-08-06T18:50:00Z"/>
  <w16cex:commentExtensible w16cex:durableId="24B113F4" w16cex:dateUtc="2021-08-01T09:37:00Z"/>
  <w16cex:commentExtensible w16cex:durableId="24B82D0C" w16cex:dateUtc="2021-08-06T18:50:00Z"/>
  <w16cex:commentExtensible w16cex:durableId="24B11519" w16cex:dateUtc="2021-08-01T09:42:00Z"/>
  <w16cex:commentExtensible w16cex:durableId="24B82E90" w16cex:dateUtc="2021-08-06T18:56:00Z"/>
  <w16cex:commentExtensible w16cex:durableId="24B117B9" w16cex:dateUtc="2021-08-01T09:53:00Z"/>
  <w16cex:commentExtensible w16cex:durableId="24B83338" w16cex:dateUtc="2021-08-06T19:16:00Z"/>
  <w16cex:commentExtensible w16cex:durableId="24B955E2" w16cex:dateUtc="2021-08-07T15:56:00Z"/>
  <w16cex:commentExtensible w16cex:durableId="24B83323" w16cex:dateUtc="2021-08-06T19:16:00Z"/>
  <w16cex:commentExtensible w16cex:durableId="24B1180D" w16cex:dateUtc="2021-08-01T09:54:00Z"/>
  <w16cex:commentExtensible w16cex:durableId="24B8335E" w16cex:dateUtc="2021-08-06T19:17:00Z"/>
  <w16cex:commentExtensible w16cex:durableId="24B1184E" w16cex:dateUtc="2021-08-01T09:55:00Z"/>
  <w16cex:commentExtensible w16cex:durableId="24B83398" w16cex:dateUtc="2021-08-06T19:18:00Z"/>
  <w16cex:commentExtensible w16cex:durableId="24B11A3D" w16cex:dateUtc="2021-08-01T10:03:00Z"/>
  <w16cex:commentExtensible w16cex:durableId="24B83601" w16cex:dateUtc="2021-08-06T19:28:00Z"/>
  <w16cex:commentExtensible w16cex:durableId="24B65711" w16cex:dateUtc="2021-08-05T09:24:00Z"/>
  <w16cex:commentExtensible w16cex:durableId="24B11A7B" w16cex:dateUtc="2021-08-01T10:04:00Z"/>
  <w16cex:commentExtensible w16cex:durableId="24B11AE9" w16cex:dateUtc="2021-08-01T10:06:00Z"/>
  <w16cex:commentExtensible w16cex:durableId="24B11C9B" w16cex:dateUtc="2021-08-01T10:14:00Z"/>
  <w16cex:commentExtensible w16cex:durableId="24B83700" w16cex:dateUtc="2021-08-06T19:32:00Z"/>
  <w16cex:commentExtensible w16cex:durableId="24B11B8E" w16cex:dateUtc="2021-08-01T10:09:00Z"/>
  <w16cex:commentExtensible w16cex:durableId="24B837A2" w16cex:dateUtc="2021-08-06T19:35:00Z"/>
  <w16cex:commentExtensible w16cex:durableId="24B83C02" w16cex:dateUtc="2021-08-06T19:53:00Z"/>
  <w16cex:commentExtensible w16cex:durableId="24B11CFD" w16cex:dateUtc="2021-08-01T10:15:00Z"/>
  <w16cex:commentExtensible w16cex:durableId="24B83C6F" w16cex:dateUtc="2021-08-06T19:55:00Z"/>
  <w16cex:commentExtensible w16cex:durableId="24B11F6A" w16cex:dateUtc="2021-08-01T10:26:00Z"/>
  <w16cex:commentExtensible w16cex:durableId="24B9642D" w16cex:dateUtc="2021-08-07T16:57:00Z"/>
  <w16cex:commentExtensible w16cex:durableId="24B96423" w16cex:dateUtc="2021-08-01T10:26:00Z"/>
  <w16cex:commentExtensible w16cex:durableId="24B96429" w16cex:dateUtc="2021-08-07T16:57:00Z"/>
  <w16cex:commentExtensible w16cex:durableId="24B11F90" w16cex:dateUtc="2021-08-01T10:26:00Z"/>
  <w16cex:commentExtensible w16cex:durableId="24B1201C" w16cex:dateUtc="2021-08-01T10:29:00Z"/>
  <w16cex:commentExtensible w16cex:durableId="24B96D32" w16cex:dateUtc="2021-08-07T17:36:00Z"/>
  <w16cex:commentExtensible w16cex:durableId="24B12064" w16cex:dateUtc="2021-08-01T10:30:00Z"/>
  <w16cex:commentExtensible w16cex:durableId="24B96D65" w16cex:dateUtc="2021-08-07T17:36:00Z"/>
  <w16cex:commentExtensible w16cex:durableId="24B1206C" w16cex:dateUtc="2021-08-01T10:30:00Z"/>
  <w16cex:commentExtensible w16cex:durableId="24B96D9C" w16cex:dateUtc="2021-08-07T17:37:00Z"/>
  <w16cex:commentExtensible w16cex:durableId="24B120E1" w16cex:dateUtc="2021-08-01T10:32:00Z"/>
  <w16cex:commentExtensible w16cex:durableId="24B96DF3" w16cex:dateUtc="2021-08-07T17:39:00Z"/>
  <w16cex:commentExtensible w16cex:durableId="24B12217" w16cex:dateUtc="2021-08-01T10:37:00Z"/>
  <w16cex:commentExtensible w16cex:durableId="24B96E0A" w16cex:dateUtc="2021-08-07T17:39:00Z"/>
  <w16cex:commentExtensible w16cex:durableId="24B12228" w16cex:dateUtc="2021-08-01T10:37:00Z"/>
  <w16cex:commentExtensible w16cex:durableId="24B97045" w16cex:dateUtc="2021-08-07T17:49:00Z"/>
  <w16cex:commentExtensible w16cex:durableId="24B9709D" w16cex:dateUtc="2021-08-01T10:40:00Z"/>
  <w16cex:commentExtensible w16cex:durableId="24B973C8" w16cex:dateUtc="2021-08-07T18:04:00Z"/>
  <w16cex:commentExtensible w16cex:durableId="24B122B3" w16cex:dateUtc="2021-08-01T10:40:00Z"/>
  <w16cex:commentExtensible w16cex:durableId="24B973CB" w16cex:dateUtc="2021-08-07T18:04:00Z"/>
  <w16cex:commentExtensible w16cex:durableId="24B12371" w16cex:dateUtc="2021-08-01T10:43:00Z"/>
  <w16cex:commentExtensible w16cex:durableId="24B12444" w16cex:dateUtc="2021-08-01T10:46:00Z"/>
  <w16cex:commentExtensible w16cex:durableId="24B975B5" w16cex:dateUtc="2021-08-07T18:12:00Z"/>
  <w16cex:commentExtensible w16cex:durableId="24B123B9" w16cex:dateUtc="2021-08-01T10:44:00Z"/>
  <w16cex:commentExtensible w16cex:durableId="24B976B5" w16cex:dateUtc="2021-08-07T18:16:00Z"/>
  <w16cex:commentExtensible w16cex:durableId="24B12467" w16cex:dateUtc="2021-08-01T10:47:00Z"/>
  <w16cex:commentExtensible w16cex:durableId="24B97C70" w16cex:dateUtc="2021-08-07T18:41:00Z"/>
  <w16cex:commentExtensible w16cex:durableId="24B125C3" w16cex:dateUtc="2021-08-01T10:53:00Z"/>
  <w16cex:commentExtensible w16cex:durableId="24B981A0" w16cex:dateUtc="2021-08-07T19:03:00Z"/>
  <w16cex:commentExtensible w16cex:durableId="24B125F5" w16cex:dateUtc="2021-08-01T10:53:00Z"/>
  <w16cex:commentExtensible w16cex:durableId="24B98489" w16cex:dateUtc="2021-08-07T19:15:00Z"/>
  <w16cex:commentExtensible w16cex:durableId="24B12818" w16cex:dateUtc="2021-08-01T11:03:00Z"/>
  <w16cex:commentExtensible w16cex:durableId="24B98983" w16cex:dateUtc="2021-08-07T19:36:00Z"/>
  <w16cex:commentExtensible w16cex:durableId="24B129D1" w16cex:dateUtc="2021-08-01T11:10:00Z"/>
  <w16cex:commentExtensible w16cex:durableId="24B98D1C" w16cex:dateUtc="2021-08-07T19:52:00Z"/>
  <w16cex:commentExtensible w16cex:durableId="24B129BA" w16cex:dateUtc="2021-08-01T11:10:00Z"/>
  <w16cex:commentExtensible w16cex:durableId="24B98DEE" w16cex:dateUtc="2021-08-07T19:55:00Z"/>
  <w16cex:commentExtensible w16cex:durableId="24B129A8" w16cex:dateUtc="2021-08-01T11:09:00Z"/>
  <w16cex:commentExtensible w16cex:durableId="24B1298E" w16cex:dateUtc="2021-08-01T11:09:00Z"/>
  <w16cex:commentExtensible w16cex:durableId="24BA55C2" w16cex:dateUtc="2021-08-08T10:08:00Z"/>
  <w16cex:commentExtensible w16cex:durableId="24B12A21" w16cex:dateUtc="2021-08-01T11:11:00Z"/>
  <w16cex:commentExtensible w16cex:durableId="24BA589C" w16cex:dateUtc="2021-08-08T10:20:00Z"/>
  <w16cex:commentExtensible w16cex:durableId="24B12A54" w16cex:dateUtc="2021-08-01T11:12:00Z"/>
  <w16cex:commentExtensible w16cex:durableId="24BA5E85" w16cex:dateUtc="2021-08-08T10:45:00Z"/>
  <w16cex:commentExtensible w16cex:durableId="24B12A6F" w16cex:dateUtc="2021-08-01T11:13:00Z"/>
  <w16cex:commentExtensible w16cex:durableId="24BA608F" w16cex:dateUtc="2021-08-08T10:54:00Z"/>
  <w16cex:commentExtensible w16cex:durableId="24B12A85" w16cex:dateUtc="2021-08-01T11:13:00Z"/>
  <w16cex:commentExtensible w16cex:durableId="24BA647A" w16cex:dateUtc="2021-08-08T11:11:00Z"/>
  <w16cex:commentExtensible w16cex:durableId="24B12A9E" w16cex:dateUtc="2021-08-01T11:13:00Z"/>
  <w16cex:commentExtensible w16cex:durableId="24BA6504" w16cex:dateUtc="2021-08-08T11:13:00Z"/>
  <w16cex:commentExtensible w16cex:durableId="24B12AAB" w16cex:dateUtc="2021-08-01T11:14:00Z"/>
  <w16cex:commentExtensible w16cex:durableId="24BA66E4" w16cex:dateUtc="2021-08-08T11:21:00Z"/>
  <w16cex:commentExtensible w16cex:durableId="24B12AF8" w16cex:dateUtc="2021-08-01T11:15:00Z"/>
  <w16cex:commentExtensible w16cex:durableId="24BA6C4A" w16cex:dateUtc="2021-08-08T11:44:00Z"/>
  <w16cex:commentExtensible w16cex:durableId="24B12AFE" w16cex:dateUtc="2021-08-01T11:15:00Z"/>
  <w16cex:commentExtensible w16cex:durableId="24BA6C4F" w16cex:dateUtc="2021-08-08T11:44:00Z"/>
  <w16cex:commentExtensible w16cex:durableId="24B12B2A" w16cex:dateUtc="2021-08-01T11:16:00Z"/>
  <w16cex:commentExtensible w16cex:durableId="24BA6E77" w16cex:dateUtc="2021-08-08T1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0CCD30" w16cid:durableId="24B106B2"/>
  <w16cid:commentId w16cid:paraId="56D9E8F6" w16cid:durableId="24B804C0"/>
  <w16cid:commentId w16cid:paraId="08EAD443" w16cid:durableId="24B10705"/>
  <w16cid:commentId w16cid:paraId="33F15A12" w16cid:durableId="24B80882"/>
  <w16cid:commentId w16cid:paraId="3CA3ACE7" w16cid:durableId="24B107C8"/>
  <w16cid:commentId w16cid:paraId="1DDF17C2" w16cid:durableId="24B80918"/>
  <w16cid:commentId w16cid:paraId="45D3B205" w16cid:durableId="24B107ED"/>
  <w16cid:commentId w16cid:paraId="2ECB7C04" w16cid:durableId="24B80ADD"/>
  <w16cid:commentId w16cid:paraId="7D834A41" w16cid:durableId="24B10955"/>
  <w16cid:commentId w16cid:paraId="5B99E316" w16cid:durableId="24B80DFB"/>
  <w16cid:commentId w16cid:paraId="6755C9D5" w16cid:durableId="24B10970"/>
  <w16cid:commentId w16cid:paraId="7CE7AC19" w16cid:durableId="24B81C59"/>
  <w16cid:commentId w16cid:paraId="1FA11929" w16cid:durableId="24B109A2"/>
  <w16cid:commentId w16cid:paraId="1E79A768" w16cid:durableId="24B80F2E"/>
  <w16cid:commentId w16cid:paraId="69D64096" w16cid:durableId="24B109ED"/>
  <w16cid:commentId w16cid:paraId="60001029" w16cid:durableId="24B810B7"/>
  <w16cid:commentId w16cid:paraId="0D2B0800" w16cid:durableId="24B11165"/>
  <w16cid:commentId w16cid:paraId="750C5B66" w16cid:durableId="24B810C2"/>
  <w16cid:commentId w16cid:paraId="42A53E97" w16cid:durableId="24B10A30"/>
  <w16cid:commentId w16cid:paraId="2C6DB37A" w16cid:durableId="24B81589"/>
  <w16cid:commentId w16cid:paraId="396DF300" w16cid:durableId="24B10A4E"/>
  <w16cid:commentId w16cid:paraId="3197FB18" w16cid:durableId="24B8158D"/>
  <w16cid:commentId w16cid:paraId="6D525390" w16cid:durableId="24B10AD0"/>
  <w16cid:commentId w16cid:paraId="741C88FD" w16cid:durableId="24B815AC"/>
  <w16cid:commentId w16cid:paraId="371D8AA6" w16cid:durableId="24B10B26"/>
  <w16cid:commentId w16cid:paraId="3956E04C" w16cid:durableId="24B81621"/>
  <w16cid:commentId w16cid:paraId="43311C3A" w16cid:durableId="24B10B82"/>
  <w16cid:commentId w16cid:paraId="4F039E5C" w16cid:durableId="24B816C1"/>
  <w16cid:commentId w16cid:paraId="18888410" w16cid:durableId="24B10BE2"/>
  <w16cid:commentId w16cid:paraId="505611E1" w16cid:durableId="24B81946"/>
  <w16cid:commentId w16cid:paraId="6152CBA2" w16cid:durableId="24B10D91"/>
  <w16cid:commentId w16cid:paraId="6ED69C3A" w16cid:durableId="24B81C3F"/>
  <w16cid:commentId w16cid:paraId="54C17732" w16cid:durableId="24B10DF8"/>
  <w16cid:commentId w16cid:paraId="0964137D" w16cid:durableId="24B81C6F"/>
  <w16cid:commentId w16cid:paraId="0AE41A21" w16cid:durableId="24B10E4F"/>
  <w16cid:commentId w16cid:paraId="2EB69E5B" w16cid:durableId="24B10E2A"/>
  <w16cid:commentId w16cid:paraId="0A8D4C0B" w16cid:durableId="24B81D2E"/>
  <w16cid:commentId w16cid:paraId="716CDF8B" w16cid:durableId="24B10E7D"/>
  <w16cid:commentId w16cid:paraId="509A56E4" w16cid:durableId="24B81E72"/>
  <w16cid:commentId w16cid:paraId="37DBBCDC" w16cid:durableId="24B10EA5"/>
  <w16cid:commentId w16cid:paraId="10A84A5B" w16cid:durableId="24B81E88"/>
  <w16cid:commentId w16cid:paraId="0764F319" w16cid:durableId="24B10EEA"/>
  <w16cid:commentId w16cid:paraId="5EA7797F" w16cid:durableId="24B81EF1"/>
  <w16cid:commentId w16cid:paraId="19FF8FB2" w16cid:durableId="24B10F0C"/>
  <w16cid:commentId w16cid:paraId="67BF6A5F" w16cid:durableId="24B81FD1"/>
  <w16cid:commentId w16cid:paraId="3CBF5511" w16cid:durableId="24B10F2D"/>
  <w16cid:commentId w16cid:paraId="1A130EA5" w16cid:durableId="24B82036"/>
  <w16cid:commentId w16cid:paraId="73902DDE" w16cid:durableId="24B10F1C"/>
  <w16cid:commentId w16cid:paraId="0B8AD849" w16cid:durableId="24B8203D"/>
  <w16cid:commentId w16cid:paraId="3CF5EC50" w16cid:durableId="24B10F60"/>
  <w16cid:commentId w16cid:paraId="08F8E20C" w16cid:durableId="24B82142"/>
  <w16cid:commentId w16cid:paraId="5C74E93D" w16cid:durableId="24B10F7F"/>
  <w16cid:commentId w16cid:paraId="2DA45A24" w16cid:durableId="24B823DC"/>
  <w16cid:commentId w16cid:paraId="4C673E15" w16cid:durableId="24B10F8D"/>
  <w16cid:commentId w16cid:paraId="322F5975" w16cid:durableId="24B825B1"/>
  <w16cid:commentId w16cid:paraId="210D92D2" w16cid:durableId="24B10F94"/>
  <w16cid:commentId w16cid:paraId="17F7B169" w16cid:durableId="24B82184"/>
  <w16cid:commentId w16cid:paraId="108A8177" w16cid:durableId="24B10FC6"/>
  <w16cid:commentId w16cid:paraId="087C5529" w16cid:durableId="24B8219E"/>
  <w16cid:commentId w16cid:paraId="2AE7FF7E" w16cid:durableId="24B10FF2"/>
  <w16cid:commentId w16cid:paraId="522B340D" w16cid:durableId="24B82541"/>
  <w16cid:commentId w16cid:paraId="38623D70" w16cid:durableId="24B11398"/>
  <w16cid:commentId w16cid:paraId="4D868160" w16cid:durableId="24B828C9"/>
  <w16cid:commentId w16cid:paraId="00EEB4FF" w16cid:durableId="24B111CC"/>
  <w16cid:commentId w16cid:paraId="0CCD819F" w16cid:durableId="24B829FC"/>
  <w16cid:commentId w16cid:paraId="0181AFCF" w16cid:durableId="24B11469"/>
  <w16cid:commentId w16cid:paraId="0912EDE6" w16cid:durableId="24B828E7"/>
  <w16cid:commentId w16cid:paraId="25465C5A" w16cid:durableId="24B111F6"/>
  <w16cid:commentId w16cid:paraId="63D7C601" w16cid:durableId="24B82A02"/>
  <w16cid:commentId w16cid:paraId="05B78D45" w16cid:durableId="24B1129B"/>
  <w16cid:commentId w16cid:paraId="5634D9D5" w16cid:durableId="24B112CA"/>
  <w16cid:commentId w16cid:paraId="3F16618A" w16cid:durableId="24B82B42"/>
  <w16cid:commentId w16cid:paraId="0062A9AB" w16cid:durableId="24B112D9"/>
  <w16cid:commentId w16cid:paraId="0060F411" w16cid:durableId="24B82E1B"/>
  <w16cid:commentId w16cid:paraId="53F6BABE" w16cid:durableId="24B11370"/>
  <w16cid:commentId w16cid:paraId="6877AA49" w16cid:durableId="24B82B3A"/>
  <w16cid:commentId w16cid:paraId="3FBEA1C3" w16cid:durableId="24B11404"/>
  <w16cid:commentId w16cid:paraId="3BA50E90" w16cid:durableId="24B82D12"/>
  <w16cid:commentId w16cid:paraId="21AA74B2" w16cid:durableId="24B113F4"/>
  <w16cid:commentId w16cid:paraId="7D00BB1C" w16cid:durableId="24B82D0C"/>
  <w16cid:commentId w16cid:paraId="639C1896" w16cid:durableId="24B11519"/>
  <w16cid:commentId w16cid:paraId="274BBAC8" w16cid:durableId="24B82E90"/>
  <w16cid:commentId w16cid:paraId="2AC592AA" w16cid:durableId="24B117B9"/>
  <w16cid:commentId w16cid:paraId="0F04BA3E" w16cid:durableId="24B83338"/>
  <w16cid:commentId w16cid:paraId="5BC03A47" w16cid:durableId="24B955E2"/>
  <w16cid:commentId w16cid:paraId="63A38912" w16cid:durableId="24B83323"/>
  <w16cid:commentId w16cid:paraId="0D14D723" w16cid:durableId="24B1180D"/>
  <w16cid:commentId w16cid:paraId="721A2BC5" w16cid:durableId="24B8335E"/>
  <w16cid:commentId w16cid:paraId="4B3F18CA" w16cid:durableId="24B1184E"/>
  <w16cid:commentId w16cid:paraId="51CAEC1F" w16cid:durableId="24B83398"/>
  <w16cid:commentId w16cid:paraId="7166CFA7" w16cid:durableId="24B11A3D"/>
  <w16cid:commentId w16cid:paraId="1CDF276A" w16cid:durableId="24B83601"/>
  <w16cid:commentId w16cid:paraId="3F3E8DE5" w16cid:durableId="24B65711"/>
  <w16cid:commentId w16cid:paraId="5380AD99" w16cid:durableId="24B11A7B"/>
  <w16cid:commentId w16cid:paraId="74592685" w16cid:durableId="24B11AE9"/>
  <w16cid:commentId w16cid:paraId="52E41AF3" w16cid:durableId="24B11C9B"/>
  <w16cid:commentId w16cid:paraId="32408A52" w16cid:durableId="24B83700"/>
  <w16cid:commentId w16cid:paraId="68514DA7" w16cid:durableId="24B11B8E"/>
  <w16cid:commentId w16cid:paraId="1862F2AA" w16cid:durableId="24B837A2"/>
  <w16cid:commentId w16cid:paraId="598EF5D0" w16cid:durableId="24B959EF"/>
  <w16cid:commentId w16cid:paraId="6CC035C9" w16cid:durableId="24B83C02"/>
  <w16cid:commentId w16cid:paraId="6C321AD6" w16cid:durableId="24B11CFD"/>
  <w16cid:commentId w16cid:paraId="19290F68" w16cid:durableId="24B83C6F"/>
  <w16cid:commentId w16cid:paraId="63F46B6E" w16cid:durableId="24B11F6A"/>
  <w16cid:commentId w16cid:paraId="57BA8F78" w16cid:durableId="24B9642D"/>
  <w16cid:commentId w16cid:paraId="7184FD6C" w16cid:durableId="24B96423"/>
  <w16cid:commentId w16cid:paraId="508301EE" w16cid:durableId="24B96429"/>
  <w16cid:commentId w16cid:paraId="073A580B" w16cid:durableId="24B11F90"/>
  <w16cid:commentId w16cid:paraId="60D83B83" w16cid:durableId="24B1201C"/>
  <w16cid:commentId w16cid:paraId="39460437" w16cid:durableId="24B96D32"/>
  <w16cid:commentId w16cid:paraId="303FF49A" w16cid:durableId="24B12064"/>
  <w16cid:commentId w16cid:paraId="1EB51F7D" w16cid:durableId="24B96D65"/>
  <w16cid:commentId w16cid:paraId="1A66A0F0" w16cid:durableId="24B1206C"/>
  <w16cid:commentId w16cid:paraId="1CD374E2" w16cid:durableId="24B96D9C"/>
  <w16cid:commentId w16cid:paraId="22CE1028" w16cid:durableId="24B120E1"/>
  <w16cid:commentId w16cid:paraId="15A01FE7" w16cid:durableId="24B96DF3"/>
  <w16cid:commentId w16cid:paraId="3FB18271" w16cid:durableId="24B12217"/>
  <w16cid:commentId w16cid:paraId="1FA2D3DA" w16cid:durableId="24B96E0A"/>
  <w16cid:commentId w16cid:paraId="6EEAA070" w16cid:durableId="24B12228"/>
  <w16cid:commentId w16cid:paraId="7756B2EB" w16cid:durableId="24B97045"/>
  <w16cid:commentId w16cid:paraId="23CA3098" w16cid:durableId="24B9709D"/>
  <w16cid:commentId w16cid:paraId="1D24DB9E" w16cid:durableId="24B973C8"/>
  <w16cid:commentId w16cid:paraId="61A2489D" w16cid:durableId="24B122B3"/>
  <w16cid:commentId w16cid:paraId="68699BE2" w16cid:durableId="24B973CB"/>
  <w16cid:commentId w16cid:paraId="44899A2E" w16cid:durableId="24B12371"/>
  <w16cid:commentId w16cid:paraId="21F01752" w16cid:durableId="24B12444"/>
  <w16cid:commentId w16cid:paraId="34DFDFD9" w16cid:durableId="24B975B5"/>
  <w16cid:commentId w16cid:paraId="77ACF2F3" w16cid:durableId="24B123B9"/>
  <w16cid:commentId w16cid:paraId="420304D4" w16cid:durableId="24B976B5"/>
  <w16cid:commentId w16cid:paraId="09DE8EA8" w16cid:durableId="24B12467"/>
  <w16cid:commentId w16cid:paraId="38C5E192" w16cid:durableId="24B97C70"/>
  <w16cid:commentId w16cid:paraId="746BF937" w16cid:durableId="24B125C3"/>
  <w16cid:commentId w16cid:paraId="280AE6E7" w16cid:durableId="24B981A0"/>
  <w16cid:commentId w16cid:paraId="6517A315" w16cid:durableId="24B125F5"/>
  <w16cid:commentId w16cid:paraId="557F2740" w16cid:durableId="24B98489"/>
  <w16cid:commentId w16cid:paraId="0E18A230" w16cid:durableId="24B12818"/>
  <w16cid:commentId w16cid:paraId="450722AC" w16cid:durableId="24B98983"/>
  <w16cid:commentId w16cid:paraId="44C956F9" w16cid:durableId="24B129D1"/>
  <w16cid:commentId w16cid:paraId="4602BEEA" w16cid:durableId="24B98D1C"/>
  <w16cid:commentId w16cid:paraId="374EE056" w16cid:durableId="24B129BA"/>
  <w16cid:commentId w16cid:paraId="137218E8" w16cid:durableId="24B98DEE"/>
  <w16cid:commentId w16cid:paraId="4B734364" w16cid:durableId="24B129A8"/>
  <w16cid:commentId w16cid:paraId="4C9D4AFF" w16cid:durableId="24B1298E"/>
  <w16cid:commentId w16cid:paraId="4A5923EB" w16cid:durableId="24BA55C2"/>
  <w16cid:commentId w16cid:paraId="483C21DF" w16cid:durableId="24B12A21"/>
  <w16cid:commentId w16cid:paraId="3EFDE54E" w16cid:durableId="24BA589C"/>
  <w16cid:commentId w16cid:paraId="24EC2C17" w16cid:durableId="24B12A54"/>
  <w16cid:commentId w16cid:paraId="2A13D56E" w16cid:durableId="24BA5E85"/>
  <w16cid:commentId w16cid:paraId="674BAD55" w16cid:durableId="24B12A6F"/>
  <w16cid:commentId w16cid:paraId="1382C971" w16cid:durableId="24BA608F"/>
  <w16cid:commentId w16cid:paraId="129CCEAF" w16cid:durableId="24B12A85"/>
  <w16cid:commentId w16cid:paraId="276CFE45" w16cid:durableId="24BA647A"/>
  <w16cid:commentId w16cid:paraId="248967D7" w16cid:durableId="24B12A9E"/>
  <w16cid:commentId w16cid:paraId="57179DCF" w16cid:durableId="24BA6504"/>
  <w16cid:commentId w16cid:paraId="03D1B33F" w16cid:durableId="24B12AAB"/>
  <w16cid:commentId w16cid:paraId="59C9E59A" w16cid:durableId="24BA66E4"/>
  <w16cid:commentId w16cid:paraId="0A171AEC" w16cid:durableId="24B12AF8"/>
  <w16cid:commentId w16cid:paraId="7CC57FE3" w16cid:durableId="24BA6C4A"/>
  <w16cid:commentId w16cid:paraId="774355A7" w16cid:durableId="24B12AFE"/>
  <w16cid:commentId w16cid:paraId="042EB0F2" w16cid:durableId="24BA6C4F"/>
  <w16cid:commentId w16cid:paraId="52FE19BB" w16cid:durableId="24B12B2A"/>
  <w16cid:commentId w16cid:paraId="0BABBC3C" w16cid:durableId="24BA6E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C812F" w14:textId="77777777" w:rsidR="0055231C" w:rsidRDefault="0055231C" w:rsidP="005D0CA1">
      <w:pPr>
        <w:spacing w:after="0" w:line="240" w:lineRule="auto"/>
      </w:pPr>
      <w:r>
        <w:separator/>
      </w:r>
    </w:p>
  </w:endnote>
  <w:endnote w:type="continuationSeparator" w:id="0">
    <w:p w14:paraId="015B6A5D" w14:textId="77777777" w:rsidR="0055231C" w:rsidRDefault="0055231C" w:rsidP="005D0C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TimesNewRomanPSMT">
    <w:altName w:val="Times New Roman"/>
    <w:panose1 w:val="00000000000000000000"/>
    <w:charset w:val="00"/>
    <w:family w:val="roman"/>
    <w:notTrueType/>
    <w:pitch w:val="default"/>
    <w:sig w:usb0="00000083" w:usb1="08070000" w:usb2="00000010" w:usb3="00000000" w:csb0="0002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4791407"/>
      <w:docPartObj>
        <w:docPartGallery w:val="Page Numbers (Bottom of Page)"/>
        <w:docPartUnique/>
      </w:docPartObj>
    </w:sdtPr>
    <w:sdtEndPr/>
    <w:sdtContent>
      <w:p w14:paraId="2AA97E1E" w14:textId="22027529" w:rsidR="00195527" w:rsidRDefault="00195527">
        <w:pPr>
          <w:pStyle w:val="Footer"/>
          <w:jc w:val="right"/>
        </w:pPr>
        <w:r w:rsidRPr="00195527">
          <w:rPr>
            <w:b/>
            <w:bCs/>
            <w:lang w:val="el-GR"/>
          </w:rPr>
          <w:t>Σελίδα</w:t>
        </w:r>
        <w:r>
          <w:t xml:space="preserve"> | </w:t>
        </w:r>
        <w:r w:rsidRPr="00195527">
          <w:rPr>
            <w:b/>
            <w:bCs/>
          </w:rPr>
          <w:fldChar w:fldCharType="begin"/>
        </w:r>
        <w:r w:rsidRPr="00195527">
          <w:rPr>
            <w:b/>
            <w:bCs/>
          </w:rPr>
          <w:instrText xml:space="preserve"> PAGE   \* MERGEFORMAT </w:instrText>
        </w:r>
        <w:r w:rsidRPr="00195527">
          <w:rPr>
            <w:b/>
            <w:bCs/>
          </w:rPr>
          <w:fldChar w:fldCharType="separate"/>
        </w:r>
        <w:r w:rsidRPr="00195527">
          <w:rPr>
            <w:b/>
            <w:bCs/>
            <w:noProof/>
          </w:rPr>
          <w:t>2</w:t>
        </w:r>
        <w:r w:rsidRPr="00195527">
          <w:rPr>
            <w:b/>
            <w:bCs/>
            <w:noProof/>
          </w:rPr>
          <w:fldChar w:fldCharType="end"/>
        </w:r>
        <w:r>
          <w:t xml:space="preserve"> </w:t>
        </w:r>
      </w:p>
    </w:sdtContent>
  </w:sdt>
  <w:p w14:paraId="3BF38875" w14:textId="77777777" w:rsidR="00195527" w:rsidRDefault="00195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5753E" w14:textId="77777777" w:rsidR="0055231C" w:rsidRDefault="0055231C" w:rsidP="005D0CA1">
      <w:pPr>
        <w:spacing w:after="0" w:line="240" w:lineRule="auto"/>
      </w:pPr>
      <w:r>
        <w:separator/>
      </w:r>
    </w:p>
  </w:footnote>
  <w:footnote w:type="continuationSeparator" w:id="0">
    <w:p w14:paraId="26639984" w14:textId="77777777" w:rsidR="0055231C" w:rsidRDefault="0055231C" w:rsidP="005D0CA1">
      <w:pPr>
        <w:spacing w:after="0" w:line="240" w:lineRule="auto"/>
      </w:pPr>
      <w:r>
        <w:continuationSeparator/>
      </w:r>
    </w:p>
  </w:footnote>
  <w:footnote w:id="1">
    <w:p w14:paraId="3B194CF4" w14:textId="63C1C798" w:rsidR="00824226" w:rsidRDefault="00824226">
      <w:pPr>
        <w:pStyle w:val="FootnoteText"/>
      </w:pPr>
      <w:ins w:id="208" w:author="GEORGILAS STYLIANOS" w:date="2021-08-06T20:09:00Z">
        <w:r>
          <w:rPr>
            <w:rStyle w:val="FootnoteReference"/>
          </w:rPr>
          <w:footnoteRef/>
        </w:r>
        <w:r>
          <w:t xml:space="preserve"> </w:t>
        </w:r>
        <w:r>
          <w:fldChar w:fldCharType="begin"/>
        </w:r>
        <w:r>
          <w:instrText xml:space="preserve"> HYPERLINK "</w:instrText>
        </w:r>
        <w:r w:rsidRPr="00824226">
          <w:instrText>https://www.statista.com/topics/1164/social-networks/</w:instrText>
        </w:r>
        <w:r>
          <w:instrText xml:space="preserve">" </w:instrText>
        </w:r>
        <w:r>
          <w:fldChar w:fldCharType="separate"/>
        </w:r>
        <w:r w:rsidRPr="00E9444B">
          <w:rPr>
            <w:rStyle w:val="Hyperlink"/>
          </w:rPr>
          <w:t>https://www.statista.com/topics/1164/social-networks/</w:t>
        </w:r>
        <w:r>
          <w:fldChar w:fldCharType="end"/>
        </w:r>
        <w:r>
          <w:t xml:space="preserve"> </w:t>
        </w:r>
      </w:ins>
    </w:p>
  </w:footnote>
  <w:footnote w:id="2">
    <w:p w14:paraId="08B4D783" w14:textId="5140F203" w:rsidR="006B1830" w:rsidRPr="00386149" w:rsidDel="00895CA0" w:rsidRDefault="006B1830">
      <w:pPr>
        <w:pStyle w:val="FootnoteText"/>
        <w:rPr>
          <w:del w:id="443" w:author="GEORGILAS STYLIANOS" w:date="2021-08-06T20:31:00Z"/>
        </w:rPr>
      </w:pPr>
      <w:del w:id="444" w:author="GEORGILAS STYLIANOS" w:date="2021-08-06T20:31:00Z">
        <w:r w:rsidDel="00895CA0">
          <w:delText>[</w:delText>
        </w:r>
        <w:r w:rsidDel="00895CA0">
          <w:rPr>
            <w:rStyle w:val="FootnoteReference"/>
          </w:rPr>
          <w:footnoteRef/>
        </w:r>
        <w:r w:rsidDel="00895CA0">
          <w:delText xml:space="preserve">] </w:delText>
        </w:r>
        <w:r w:rsidDel="00895CA0">
          <w:tab/>
        </w:r>
        <w:r w:rsidR="009E3824" w:rsidDel="00895CA0">
          <w:fldChar w:fldCharType="begin"/>
        </w:r>
        <w:r w:rsidR="009E3824" w:rsidDel="00895CA0">
          <w:delInstrText xml:space="preserve"> HYPERLINK "https://arxiv.org/pdf/1301.6870.pdf" </w:delInstrText>
        </w:r>
        <w:r w:rsidR="009E3824" w:rsidDel="00895CA0">
          <w:fldChar w:fldCharType="separate"/>
        </w:r>
        <w:r w:rsidRPr="00B454B7" w:rsidDel="00895CA0">
          <w:rPr>
            <w:rStyle w:val="Hyperlink"/>
          </w:rPr>
          <w:delText>https://arxiv.org/pdf/1301.6870.pdf</w:delText>
        </w:r>
        <w:r w:rsidR="009E3824" w:rsidDel="00895CA0">
          <w:rPr>
            <w:rStyle w:val="Hyperlink"/>
          </w:rPr>
          <w:fldChar w:fldCharType="end"/>
        </w:r>
        <w:r w:rsidR="00386149" w:rsidRPr="00386149" w:rsidDel="00895CA0">
          <w:delText xml:space="preserve"> , </w:delText>
        </w:r>
        <w:r w:rsidR="00386149" w:rsidDel="00895CA0">
          <w:delText>“Studying User Footprints in Different Online Social Networks” - Anshu Malhotra, Luam Totti, Wagner Meira Jr., Ponnurangam Kumaraguru, Virg´ılio Almeida (2013)</w:delText>
        </w:r>
      </w:del>
    </w:p>
  </w:footnote>
  <w:footnote w:id="3">
    <w:p w14:paraId="5ED59260" w14:textId="473F2307" w:rsidR="006B1830" w:rsidRPr="00386149" w:rsidDel="00895CA0" w:rsidRDefault="006B1830">
      <w:pPr>
        <w:pStyle w:val="FootnoteText"/>
        <w:rPr>
          <w:del w:id="479" w:author="GEORGILAS STYLIANOS" w:date="2021-08-06T20:32:00Z"/>
        </w:rPr>
      </w:pPr>
      <w:del w:id="480" w:author="GEORGILAS STYLIANOS" w:date="2021-08-06T20:32:00Z">
        <w:r w:rsidRPr="00386149" w:rsidDel="00895CA0">
          <w:delText>[</w:delText>
        </w:r>
        <w:r w:rsidDel="00895CA0">
          <w:rPr>
            <w:rStyle w:val="FootnoteReference"/>
          </w:rPr>
          <w:footnoteRef/>
        </w:r>
        <w:r w:rsidRPr="00386149" w:rsidDel="00895CA0">
          <w:delText xml:space="preserve">]     </w:delText>
        </w:r>
        <w:r w:rsidRPr="00386149" w:rsidDel="00895CA0">
          <w:tab/>
        </w:r>
        <w:r w:rsidR="009E3824" w:rsidDel="00895CA0">
          <w:fldChar w:fldCharType="begin"/>
        </w:r>
        <w:r w:rsidR="009E3824" w:rsidDel="00895CA0">
          <w:delInstrText xml:space="preserve"> HYPERLINK "https://link.springer.com/article/10.1007/s10115-020-01498-5" </w:delInstrText>
        </w:r>
        <w:r w:rsidR="009E3824" w:rsidDel="00895CA0">
          <w:fldChar w:fldCharType="separate"/>
        </w:r>
        <w:r w:rsidRPr="00B454B7" w:rsidDel="00895CA0">
          <w:rPr>
            <w:rStyle w:val="Hyperlink"/>
          </w:rPr>
          <w:delText>https</w:delText>
        </w:r>
        <w:r w:rsidRPr="00386149" w:rsidDel="00895CA0">
          <w:rPr>
            <w:rStyle w:val="Hyperlink"/>
          </w:rPr>
          <w:delText>://</w:delText>
        </w:r>
        <w:r w:rsidRPr="00B454B7" w:rsidDel="00895CA0">
          <w:rPr>
            <w:rStyle w:val="Hyperlink"/>
          </w:rPr>
          <w:delText>link</w:delText>
        </w:r>
        <w:r w:rsidRPr="00386149" w:rsidDel="00895CA0">
          <w:rPr>
            <w:rStyle w:val="Hyperlink"/>
          </w:rPr>
          <w:delText>.</w:delText>
        </w:r>
        <w:r w:rsidRPr="00B454B7" w:rsidDel="00895CA0">
          <w:rPr>
            <w:rStyle w:val="Hyperlink"/>
          </w:rPr>
          <w:delText>springer</w:delText>
        </w:r>
        <w:r w:rsidRPr="00386149" w:rsidDel="00895CA0">
          <w:rPr>
            <w:rStyle w:val="Hyperlink"/>
          </w:rPr>
          <w:delText>.</w:delText>
        </w:r>
        <w:r w:rsidRPr="00B454B7" w:rsidDel="00895CA0">
          <w:rPr>
            <w:rStyle w:val="Hyperlink"/>
          </w:rPr>
          <w:delText>com</w:delText>
        </w:r>
        <w:r w:rsidRPr="00386149" w:rsidDel="00895CA0">
          <w:rPr>
            <w:rStyle w:val="Hyperlink"/>
          </w:rPr>
          <w:delText>/</w:delText>
        </w:r>
        <w:r w:rsidRPr="00B454B7" w:rsidDel="00895CA0">
          <w:rPr>
            <w:rStyle w:val="Hyperlink"/>
          </w:rPr>
          <w:delText>article</w:delText>
        </w:r>
        <w:r w:rsidRPr="00386149" w:rsidDel="00895CA0">
          <w:rPr>
            <w:rStyle w:val="Hyperlink"/>
          </w:rPr>
          <w:delText>/10.1007/</w:delText>
        </w:r>
        <w:r w:rsidRPr="00B454B7" w:rsidDel="00895CA0">
          <w:rPr>
            <w:rStyle w:val="Hyperlink"/>
          </w:rPr>
          <w:delText>s</w:delText>
        </w:r>
        <w:r w:rsidRPr="00386149" w:rsidDel="00895CA0">
          <w:rPr>
            <w:rStyle w:val="Hyperlink"/>
          </w:rPr>
          <w:delText>10115-020-01498-5</w:delText>
        </w:r>
        <w:r w:rsidR="009E3824" w:rsidDel="00895CA0">
          <w:rPr>
            <w:rStyle w:val="Hyperlink"/>
          </w:rPr>
          <w:fldChar w:fldCharType="end"/>
        </w:r>
        <w:r w:rsidRPr="00386149" w:rsidDel="00895CA0">
          <w:delText xml:space="preserve">  </w:delText>
        </w:r>
        <w:r w:rsidR="00386149" w:rsidDel="00895CA0">
          <w:delText>, “SNOWL model: social networks unification-based semantic data integration” - Hiba Sebei, Mohamed Ali Hadj Taieb, Mohamed Ben Aouicha (2020)</w:delText>
        </w:r>
      </w:del>
    </w:p>
  </w:footnote>
  <w:footnote w:id="4">
    <w:p w14:paraId="3EC5572E" w14:textId="59AE1EDA" w:rsidR="001A04CD" w:rsidRPr="001A04CD" w:rsidDel="00895CA0" w:rsidRDefault="001A04CD">
      <w:pPr>
        <w:pStyle w:val="FootnoteText"/>
        <w:rPr>
          <w:del w:id="499" w:author="GEORGILAS STYLIANOS" w:date="2021-08-06T20:32:00Z"/>
        </w:rPr>
      </w:pPr>
      <w:del w:id="500" w:author="GEORGILAS STYLIANOS" w:date="2021-08-06T20:32:00Z">
        <w:r w:rsidRPr="001A04CD" w:rsidDel="00895CA0">
          <w:delText>[</w:delText>
        </w:r>
        <w:r w:rsidDel="00895CA0">
          <w:rPr>
            <w:rStyle w:val="FootnoteReference"/>
          </w:rPr>
          <w:footnoteRef/>
        </w:r>
        <w:r w:rsidRPr="001A04CD" w:rsidDel="00895CA0">
          <w:delText>]</w:delText>
        </w:r>
        <w:r w:rsidDel="00895CA0">
          <w:delText xml:space="preserve"> </w:delText>
        </w:r>
        <w:r w:rsidDel="00895CA0">
          <w:tab/>
        </w:r>
        <w:r w:rsidR="009E3824" w:rsidDel="00895CA0">
          <w:fldChar w:fldCharType="begin"/>
        </w:r>
        <w:r w:rsidR="009E3824" w:rsidDel="00895CA0">
          <w:delInstrText xml:space="preserve"> HYPERLINK "https://ieeexplore.ieee.org/document/9368794" </w:delInstrText>
        </w:r>
        <w:r w:rsidR="009E3824" w:rsidDel="00895CA0">
          <w:fldChar w:fldCharType="separate"/>
        </w:r>
        <w:r w:rsidRPr="00B454B7" w:rsidDel="00895CA0">
          <w:rPr>
            <w:rStyle w:val="Hyperlink"/>
          </w:rPr>
          <w:delText>https://ieeexplore.ieee.org/document/9368794</w:delText>
        </w:r>
        <w:r w:rsidR="009E3824" w:rsidDel="00895CA0">
          <w:rPr>
            <w:rStyle w:val="Hyperlink"/>
          </w:rPr>
          <w:fldChar w:fldCharType="end"/>
        </w:r>
        <w:r w:rsidRPr="001A04CD" w:rsidDel="00895CA0">
          <w:delText xml:space="preserve"> </w:delText>
        </w:r>
        <w:r w:rsidR="00386149" w:rsidDel="00895CA0">
          <w:delText>, “</w:delText>
        </w:r>
        <w:r w:rsidR="00386149" w:rsidRPr="00386149" w:rsidDel="00895CA0">
          <w:delText>The approach to building a graph knowledge base using social media data</w:delText>
        </w:r>
        <w:r w:rsidR="00386149" w:rsidDel="00895CA0">
          <w:delText xml:space="preserve">” - </w:delText>
        </w:r>
        <w:r w:rsidR="00386149" w:rsidRPr="00386149" w:rsidDel="00895CA0">
          <w:delText>Vadim Moshkin</w:delText>
        </w:r>
        <w:r w:rsidR="00386149" w:rsidDel="00895CA0">
          <w:delText xml:space="preserve"> (</w:delText>
        </w:r>
        <w:r w:rsidR="00386149" w:rsidRPr="00386149" w:rsidDel="00895CA0">
          <w:delText>2020</w:delText>
        </w:r>
        <w:r w:rsidR="00386149" w:rsidDel="00895CA0">
          <w:delText>)</w:delText>
        </w:r>
      </w:del>
    </w:p>
  </w:footnote>
  <w:footnote w:id="5">
    <w:p w14:paraId="40C83A25" w14:textId="1C924CC4" w:rsidR="001A04CD" w:rsidRPr="001A04CD" w:rsidDel="00895CA0" w:rsidRDefault="001A04CD">
      <w:pPr>
        <w:pStyle w:val="FootnoteText"/>
        <w:rPr>
          <w:del w:id="523" w:author="GEORGILAS STYLIANOS" w:date="2021-08-06T20:32:00Z"/>
        </w:rPr>
      </w:pPr>
      <w:del w:id="524" w:author="GEORGILAS STYLIANOS" w:date="2021-08-06T20:32:00Z">
        <w:r w:rsidRPr="001A04CD" w:rsidDel="00895CA0">
          <w:delText>[</w:delText>
        </w:r>
        <w:r w:rsidDel="00895CA0">
          <w:rPr>
            <w:rStyle w:val="FootnoteReference"/>
          </w:rPr>
          <w:footnoteRef/>
        </w:r>
        <w:r w:rsidRPr="001A04CD" w:rsidDel="00895CA0">
          <w:delText>]</w:delText>
        </w:r>
        <w:r w:rsidDel="00895CA0">
          <w:delText xml:space="preserve"> </w:delText>
        </w:r>
        <w:r w:rsidDel="00895CA0">
          <w:tab/>
        </w:r>
        <w:r w:rsidR="009E3824" w:rsidDel="00895CA0">
          <w:fldChar w:fldCharType="begin"/>
        </w:r>
        <w:r w:rsidR="009E3824" w:rsidDel="00895CA0">
          <w:delInstrText xml:space="preserve"> HYPERLINK "https://ink.library.smu.edu.sg/cgi/viewcontent.cgi?article=1100&amp;context=etd_coll" </w:delInstrText>
        </w:r>
        <w:r w:rsidR="009E3824" w:rsidDel="00895CA0">
          <w:fldChar w:fldCharType="separate"/>
        </w:r>
        <w:r w:rsidRPr="00B454B7" w:rsidDel="00895CA0">
          <w:rPr>
            <w:rStyle w:val="Hyperlink"/>
          </w:rPr>
          <w:delText>https://ink.library.smu.edu.sg/cgi/viewcontent.cgi?article=1100&amp;context=etd_coll</w:delText>
        </w:r>
        <w:r w:rsidR="009E3824" w:rsidDel="00895CA0">
          <w:rPr>
            <w:rStyle w:val="Hyperlink"/>
          </w:rPr>
          <w:fldChar w:fldCharType="end"/>
        </w:r>
        <w:r w:rsidRPr="001A04CD" w:rsidDel="00895CA0">
          <w:delText xml:space="preserve"> </w:delText>
        </w:r>
        <w:r w:rsidR="00386149" w:rsidDel="00895CA0">
          <w:delText>, “</w:delText>
        </w:r>
        <w:r w:rsidR="00386149" w:rsidRPr="00386149" w:rsidDel="00895CA0">
          <w:delText>Data Preparation for Social Network Mining and Analysis</w:delText>
        </w:r>
        <w:r w:rsidR="00386149" w:rsidDel="00895CA0">
          <w:delText>” - Yazhe Wang (2014)</w:delText>
        </w:r>
      </w:del>
    </w:p>
  </w:footnote>
  <w:footnote w:id="6">
    <w:p w14:paraId="56F97640" w14:textId="7E6584D6" w:rsidR="001A04CD" w:rsidRPr="001A04CD" w:rsidDel="00895CA0" w:rsidRDefault="001A04CD">
      <w:pPr>
        <w:pStyle w:val="FootnoteText"/>
        <w:rPr>
          <w:del w:id="539" w:author="GEORGILAS STYLIANOS" w:date="2021-08-06T20:32:00Z"/>
        </w:rPr>
      </w:pPr>
      <w:del w:id="540" w:author="GEORGILAS STYLIANOS" w:date="2021-08-06T20:32:00Z">
        <w:r w:rsidRPr="001A04CD" w:rsidDel="00895CA0">
          <w:delText>[</w:delText>
        </w:r>
        <w:r w:rsidDel="00895CA0">
          <w:rPr>
            <w:rStyle w:val="FootnoteReference"/>
          </w:rPr>
          <w:footnoteRef/>
        </w:r>
        <w:r w:rsidRPr="001A04CD" w:rsidDel="00895CA0">
          <w:delText>]</w:delText>
        </w:r>
        <w:r w:rsidRPr="001A04CD" w:rsidDel="00895CA0">
          <w:tab/>
        </w:r>
        <w:r w:rsidR="009E3824" w:rsidDel="00895CA0">
          <w:fldChar w:fldCharType="begin"/>
        </w:r>
        <w:r w:rsidR="009E3824" w:rsidDel="00895CA0">
          <w:delInstrText xml:space="preserve"> HYPERLINK "https://ieeexplore.ieee.org/document/6027868" </w:delInstrText>
        </w:r>
        <w:r w:rsidR="009E3824" w:rsidDel="00895CA0">
          <w:fldChar w:fldCharType="separate"/>
        </w:r>
        <w:r w:rsidRPr="001A04CD" w:rsidDel="00895CA0">
          <w:rPr>
            <w:rStyle w:val="Hyperlink"/>
          </w:rPr>
          <w:delText>https://ieeexplore.ieee.org/document/6027868</w:delText>
        </w:r>
        <w:r w:rsidR="009E3824" w:rsidDel="00895CA0">
          <w:rPr>
            <w:rStyle w:val="Hyperlink"/>
          </w:rPr>
          <w:fldChar w:fldCharType="end"/>
        </w:r>
        <w:r w:rsidR="00386149" w:rsidDel="00895CA0">
          <w:delText xml:space="preserve"> , “</w:delText>
        </w:r>
        <w:r w:rsidR="00386149" w:rsidRPr="00386149" w:rsidDel="00895CA0">
          <w:delText>Practical Recommendations on Crawling Online Social Networks</w:delText>
        </w:r>
        <w:r w:rsidR="00386149" w:rsidDel="00895CA0">
          <w:delText xml:space="preserve">” - </w:delText>
        </w:r>
        <w:r w:rsidR="00386149" w:rsidRPr="00386149" w:rsidDel="00895CA0">
          <w:delText>Minas Gjoka</w:delText>
        </w:r>
        <w:r w:rsidR="00386149" w:rsidDel="00895CA0">
          <w:delText xml:space="preserve">, </w:delText>
        </w:r>
        <w:r w:rsidR="00386149" w:rsidRPr="00386149" w:rsidDel="00895CA0">
          <w:delText>Maciej Kurant</w:delText>
        </w:r>
        <w:r w:rsidR="00386149" w:rsidDel="00895CA0">
          <w:delText xml:space="preserve">, </w:delText>
        </w:r>
        <w:r w:rsidR="00386149" w:rsidRPr="00386149" w:rsidDel="00895CA0">
          <w:delText>Carter T. Butts</w:delText>
        </w:r>
        <w:r w:rsidR="00386149" w:rsidDel="00895CA0">
          <w:delText>,</w:delText>
        </w:r>
        <w:r w:rsidR="00386149" w:rsidRPr="00386149" w:rsidDel="00895CA0">
          <w:delText xml:space="preserve"> Athina Markopoulou</w:delText>
        </w:r>
        <w:r w:rsidR="00386149" w:rsidDel="00895CA0">
          <w:delText xml:space="preserve"> (2011)</w:delText>
        </w:r>
      </w:del>
    </w:p>
  </w:footnote>
  <w:footnote w:id="7">
    <w:p w14:paraId="33EE26A8" w14:textId="19ED2172" w:rsidR="001A04CD" w:rsidRPr="001A04CD" w:rsidDel="00895CA0" w:rsidRDefault="001A04CD">
      <w:pPr>
        <w:pStyle w:val="FootnoteText"/>
        <w:rPr>
          <w:del w:id="557" w:author="GEORGILAS STYLIANOS" w:date="2021-08-06T20:32:00Z"/>
        </w:rPr>
      </w:pPr>
      <w:del w:id="558" w:author="GEORGILAS STYLIANOS" w:date="2021-08-06T20:32:00Z">
        <w:r w:rsidRPr="001A04CD" w:rsidDel="00895CA0">
          <w:delText>[</w:delText>
        </w:r>
        <w:r w:rsidDel="00895CA0">
          <w:rPr>
            <w:rStyle w:val="FootnoteReference"/>
          </w:rPr>
          <w:footnoteRef/>
        </w:r>
        <w:r w:rsidRPr="001A04CD" w:rsidDel="00895CA0">
          <w:delText>]</w:delText>
        </w:r>
        <w:r w:rsidRPr="001A04CD" w:rsidDel="00895CA0">
          <w:tab/>
        </w:r>
        <w:r w:rsidR="009E3824" w:rsidDel="00895CA0">
          <w:fldChar w:fldCharType="begin"/>
        </w:r>
        <w:r w:rsidR="009E3824" w:rsidDel="00895CA0">
          <w:delInstrText xml:space="preserve"> HYPERLINK "https://www.semanticscholar.org/paper/A-Unified-Semantic-Model-for-Cross-Media-Events-in-Fang-Li/e12e6b88870e3b28208f0e2de823904beede5077" </w:delInstrText>
        </w:r>
        <w:r w:rsidR="009E3824" w:rsidDel="00895CA0">
          <w:fldChar w:fldCharType="separate"/>
        </w:r>
        <w:r w:rsidRPr="00B454B7" w:rsidDel="00895CA0">
          <w:rPr>
            <w:rStyle w:val="Hyperlink"/>
          </w:rPr>
          <w:delText>https://www.semanticscholar.org/paper/A-Unified-Semantic-Model-for-Cross-Media-Events-in-Fang-Li/e12e6b88870e3b28208f0e2de823904beede5077</w:delText>
        </w:r>
        <w:r w:rsidR="009E3824" w:rsidDel="00895CA0">
          <w:rPr>
            <w:rStyle w:val="Hyperlink"/>
          </w:rPr>
          <w:fldChar w:fldCharType="end"/>
        </w:r>
        <w:r w:rsidRPr="001A04CD" w:rsidDel="00895CA0">
          <w:delText xml:space="preserve"> </w:delText>
        </w:r>
        <w:r w:rsidDel="00895CA0">
          <w:delText xml:space="preserve"> </w:delText>
        </w:r>
        <w:r w:rsidR="00386149" w:rsidDel="00895CA0">
          <w:delText>, “</w:delText>
        </w:r>
        <w:r w:rsidR="00386149" w:rsidRPr="00386149" w:rsidDel="00895CA0">
          <w:delText>A Unified Semantic Model for Cross-Media Events Analysis in Online Social Networks</w:delText>
        </w:r>
        <w:r w:rsidR="00386149" w:rsidDel="00895CA0">
          <w:delText xml:space="preserve">” - </w:delText>
        </w:r>
        <w:r w:rsidR="00386149" w:rsidRPr="00386149" w:rsidDel="00895CA0">
          <w:delText>Mingzhe Fang, Yang Li, Y. Hu, Shuang Mao, P. Shi</w:delText>
        </w:r>
        <w:r w:rsidR="00386149" w:rsidDel="00895CA0">
          <w:delText xml:space="preserve"> (2019)</w:delText>
        </w:r>
      </w:del>
    </w:p>
  </w:footnote>
  <w:footnote w:id="8">
    <w:p w14:paraId="180A15E8" w14:textId="2AA063F0" w:rsidR="001A04CD" w:rsidRPr="001A04CD" w:rsidDel="00895CA0" w:rsidRDefault="001A04CD">
      <w:pPr>
        <w:pStyle w:val="FootnoteText"/>
        <w:rPr>
          <w:del w:id="577" w:author="GEORGILAS STYLIANOS" w:date="2021-08-06T20:32:00Z"/>
        </w:rPr>
      </w:pPr>
      <w:del w:id="578" w:author="GEORGILAS STYLIANOS" w:date="2021-08-06T20:32:00Z">
        <w:r w:rsidRPr="001A04CD" w:rsidDel="00895CA0">
          <w:delText>[</w:delText>
        </w:r>
        <w:r w:rsidDel="00895CA0">
          <w:rPr>
            <w:rStyle w:val="FootnoteReference"/>
          </w:rPr>
          <w:footnoteRef/>
        </w:r>
        <w:r w:rsidRPr="001A04CD" w:rsidDel="00895CA0">
          <w:delText xml:space="preserve">] </w:delText>
        </w:r>
        <w:r w:rsidRPr="001A04CD" w:rsidDel="00895CA0">
          <w:tab/>
        </w:r>
        <w:r w:rsidR="009E3824" w:rsidDel="00895CA0">
          <w:fldChar w:fldCharType="begin"/>
        </w:r>
        <w:r w:rsidR="009E3824" w:rsidDel="00895CA0">
          <w:delInstrText xml:space="preserve"> HYPERLINK "https://www.semanticscholar.org/paper/Linking-Social-Networks-on-the-Web-with-FOAF%3A-A-Web-Golbeck-Rothstein/13cd70baf08f9fdf7e0c8ae2b9beecd947e2c1df" </w:delInstrText>
        </w:r>
        <w:r w:rsidR="009E3824" w:rsidDel="00895CA0">
          <w:fldChar w:fldCharType="separate"/>
        </w:r>
        <w:r w:rsidRPr="00B454B7" w:rsidDel="00895CA0">
          <w:rPr>
            <w:rStyle w:val="Hyperlink"/>
          </w:rPr>
          <w:delText>https://www.semanticscholar.org/paper/Linking-Social-Networks-on-the-Web-with-FOAF%3A-A-Web-Golbeck-Rothstein/13cd70baf08f9fdf7e0c8ae2b9beecd947e2c1df</w:delText>
        </w:r>
        <w:r w:rsidR="009E3824" w:rsidDel="00895CA0">
          <w:rPr>
            <w:rStyle w:val="Hyperlink"/>
          </w:rPr>
          <w:fldChar w:fldCharType="end"/>
        </w:r>
        <w:r w:rsidRPr="001A04CD" w:rsidDel="00895CA0">
          <w:delText xml:space="preserve"> </w:delText>
        </w:r>
        <w:r w:rsidDel="00895CA0">
          <w:delText xml:space="preserve"> </w:delText>
        </w:r>
        <w:r w:rsidR="00386149" w:rsidDel="00895CA0">
          <w:delText>, “</w:delText>
        </w:r>
        <w:r w:rsidR="00386149" w:rsidRPr="00386149" w:rsidDel="00895CA0">
          <w:delText>Linking Social Networks on the Web with FOAF: A Semantic Web Case Study</w:delText>
        </w:r>
        <w:r w:rsidR="00386149" w:rsidDel="00895CA0">
          <w:delText xml:space="preserve">” - </w:delText>
        </w:r>
        <w:r w:rsidR="00386149" w:rsidRPr="00386149" w:rsidDel="00895CA0">
          <w:delText>J. Golbeck, M. Rothstein</w:delText>
        </w:r>
        <w:r w:rsidR="00386149" w:rsidDel="00895CA0">
          <w:delText xml:space="preserve"> (2008)</w:delText>
        </w:r>
      </w:del>
    </w:p>
  </w:footnote>
  <w:footnote w:id="9">
    <w:p w14:paraId="7967DBBF" w14:textId="3FFED644" w:rsidR="0064441A" w:rsidRPr="006B1830" w:rsidRDefault="000C53E9">
      <w:del w:id="2236" w:author="Razis" w:date="2021-08-01T13:07:00Z">
        <w:r w:rsidRPr="006B1830" w:rsidDel="001317A3">
          <w:delText>[</w:delText>
        </w:r>
      </w:del>
      <w:r w:rsidR="0064441A">
        <w:rPr>
          <w:rStyle w:val="FootnoteTextChar"/>
        </w:rPr>
        <w:footnoteRef/>
      </w:r>
      <w:del w:id="2237" w:author="Razis" w:date="2021-08-01T13:07:00Z">
        <w:r w:rsidRPr="006B1830" w:rsidDel="001317A3">
          <w:delText>]</w:delText>
        </w:r>
      </w:del>
      <w:r w:rsidR="0064441A" w:rsidRPr="006B1830">
        <w:t xml:space="preserve"> </w:t>
      </w:r>
      <w:hyperlink r:id="rId1" w:history="1">
        <w:r w:rsidR="00615172" w:rsidRPr="00BA7837">
          <w:rPr>
            <w:rStyle w:val="Hyperlink"/>
          </w:rPr>
          <w:t>https</w:t>
        </w:r>
        <w:r w:rsidR="00615172" w:rsidRPr="006B1830">
          <w:rPr>
            <w:rStyle w:val="Hyperlink"/>
          </w:rPr>
          <w:t>://</w:t>
        </w:r>
        <w:r w:rsidR="00615172" w:rsidRPr="00BA7837">
          <w:rPr>
            <w:rStyle w:val="Hyperlink"/>
          </w:rPr>
          <w:t>github</w:t>
        </w:r>
        <w:r w:rsidR="00615172" w:rsidRPr="006B1830">
          <w:rPr>
            <w:rStyle w:val="Hyperlink"/>
          </w:rPr>
          <w:t>.</w:t>
        </w:r>
        <w:r w:rsidR="00615172" w:rsidRPr="00BA7837">
          <w:rPr>
            <w:rStyle w:val="Hyperlink"/>
          </w:rPr>
          <w:t>com</w:t>
        </w:r>
        <w:r w:rsidR="00615172" w:rsidRPr="006B1830">
          <w:rPr>
            <w:rStyle w:val="Hyperlink"/>
          </w:rPr>
          <w:t>/</w:t>
        </w:r>
        <w:r w:rsidR="00615172" w:rsidRPr="00BA7837">
          <w:rPr>
            <w:rStyle w:val="Hyperlink"/>
          </w:rPr>
          <w:t>kevinzg</w:t>
        </w:r>
        <w:r w:rsidR="00615172" w:rsidRPr="006B1830">
          <w:rPr>
            <w:rStyle w:val="Hyperlink"/>
          </w:rPr>
          <w:t>/</w:t>
        </w:r>
        <w:r w:rsidR="00615172" w:rsidRPr="00BA7837">
          <w:rPr>
            <w:rStyle w:val="Hyperlink"/>
          </w:rPr>
          <w:t>facebook</w:t>
        </w:r>
        <w:r w:rsidR="00615172" w:rsidRPr="006B1830">
          <w:rPr>
            <w:rStyle w:val="Hyperlink"/>
          </w:rPr>
          <w:t>-</w:t>
        </w:r>
        <w:r w:rsidR="00615172" w:rsidRPr="00BA7837">
          <w:rPr>
            <w:rStyle w:val="Hyperlink"/>
          </w:rPr>
          <w:t>scraper</w:t>
        </w:r>
      </w:hyperlink>
      <w:r w:rsidR="00615172" w:rsidRPr="006B1830">
        <w:t xml:space="preserve"> </w:t>
      </w:r>
    </w:p>
  </w:footnote>
  <w:footnote w:id="10">
    <w:p w14:paraId="2DDCECBF" w14:textId="7B45FA27" w:rsidR="001A08F6" w:rsidRDefault="001A08F6">
      <w:pPr>
        <w:pStyle w:val="FootnoteText"/>
      </w:pPr>
      <w:ins w:id="2563" w:author="GEORGILAS STYLIANOS" w:date="2021-08-07T19:51:00Z">
        <w:r>
          <w:rPr>
            <w:rStyle w:val="FootnoteReference"/>
          </w:rPr>
          <w:footnoteRef/>
        </w:r>
        <w:r>
          <w:t xml:space="preserve"> </w:t>
        </w:r>
        <w:r w:rsidRPr="001A08F6">
          <w:t>https://chromedriver.chromium.org/downloads</w:t>
        </w:r>
      </w:ins>
    </w:p>
  </w:footnote>
  <w:footnote w:id="11">
    <w:p w14:paraId="7F7F6BC1" w14:textId="6E79B590" w:rsidR="00235E65" w:rsidRPr="00B5450A" w:rsidRDefault="00235E65">
      <w:pPr>
        <w:pStyle w:val="FootnoteText"/>
      </w:pPr>
      <w:r w:rsidRPr="00B5450A">
        <w:t>[</w:t>
      </w:r>
      <w:r>
        <w:rPr>
          <w:rStyle w:val="FootnoteReference"/>
        </w:rPr>
        <w:footnoteRef/>
      </w:r>
      <w:r w:rsidRPr="00B5450A">
        <w:t xml:space="preserve">] </w:t>
      </w:r>
      <w:hyperlink r:id="rId2" w:history="1">
        <w:r w:rsidRPr="00B454B7">
          <w:rPr>
            <w:rStyle w:val="Hyperlink"/>
          </w:rPr>
          <w:t>https</w:t>
        </w:r>
        <w:r w:rsidRPr="00B5450A">
          <w:rPr>
            <w:rStyle w:val="Hyperlink"/>
          </w:rPr>
          <w:t>://</w:t>
        </w:r>
        <w:r w:rsidRPr="00B454B7">
          <w:rPr>
            <w:rStyle w:val="Hyperlink"/>
          </w:rPr>
          <w:t>arxiv</w:t>
        </w:r>
        <w:r w:rsidRPr="00B5450A">
          <w:rPr>
            <w:rStyle w:val="Hyperlink"/>
          </w:rPr>
          <w:t>.</w:t>
        </w:r>
        <w:r w:rsidRPr="00B454B7">
          <w:rPr>
            <w:rStyle w:val="Hyperlink"/>
          </w:rPr>
          <w:t>org</w:t>
        </w:r>
        <w:r w:rsidRPr="00B5450A">
          <w:rPr>
            <w:rStyle w:val="Hyperlink"/>
          </w:rPr>
          <w:t>/</w:t>
        </w:r>
        <w:r w:rsidRPr="00B454B7">
          <w:rPr>
            <w:rStyle w:val="Hyperlink"/>
          </w:rPr>
          <w:t>ftp</w:t>
        </w:r>
        <w:r w:rsidRPr="00B5450A">
          <w:rPr>
            <w:rStyle w:val="Hyperlink"/>
          </w:rPr>
          <w:t>/</w:t>
        </w:r>
        <w:r w:rsidRPr="00B454B7">
          <w:rPr>
            <w:rStyle w:val="Hyperlink"/>
          </w:rPr>
          <w:t>arxiv</w:t>
        </w:r>
        <w:r w:rsidRPr="00B5450A">
          <w:rPr>
            <w:rStyle w:val="Hyperlink"/>
          </w:rPr>
          <w:t>/</w:t>
        </w:r>
        <w:r w:rsidRPr="00B454B7">
          <w:rPr>
            <w:rStyle w:val="Hyperlink"/>
          </w:rPr>
          <w:t>papers</w:t>
        </w:r>
        <w:r w:rsidRPr="00B5450A">
          <w:rPr>
            <w:rStyle w:val="Hyperlink"/>
          </w:rPr>
          <w:t>/1409/1409.3771.</w:t>
        </w:r>
        <w:r w:rsidRPr="00B454B7">
          <w:rPr>
            <w:rStyle w:val="Hyperlink"/>
          </w:rPr>
          <w:t>pdf</w:t>
        </w:r>
        <w:r w:rsidRPr="00B5450A">
          <w:rPr>
            <w:rStyle w:val="Hyperlink"/>
          </w:rPr>
          <w:t>?</w:t>
        </w:r>
        <w:r w:rsidRPr="00B454B7">
          <w:rPr>
            <w:rStyle w:val="Hyperlink"/>
          </w:rPr>
          <w:t>fbclid</w:t>
        </w:r>
        <w:r w:rsidRPr="00B5450A">
          <w:rPr>
            <w:rStyle w:val="Hyperlink"/>
          </w:rPr>
          <w:t>=</w:t>
        </w:r>
        <w:r w:rsidRPr="00B454B7">
          <w:rPr>
            <w:rStyle w:val="Hyperlink"/>
          </w:rPr>
          <w:t>IwAR</w:t>
        </w:r>
        <w:r w:rsidRPr="00B5450A">
          <w:rPr>
            <w:rStyle w:val="Hyperlink"/>
          </w:rPr>
          <w:t>1</w:t>
        </w:r>
        <w:r w:rsidRPr="00B454B7">
          <w:rPr>
            <w:rStyle w:val="Hyperlink"/>
          </w:rPr>
          <w:t>iR</w:t>
        </w:r>
        <w:r w:rsidRPr="00B5450A">
          <w:rPr>
            <w:rStyle w:val="Hyperlink"/>
          </w:rPr>
          <w:t>9</w:t>
        </w:r>
        <w:r w:rsidRPr="00B454B7">
          <w:rPr>
            <w:rStyle w:val="Hyperlink"/>
          </w:rPr>
          <w:t>V</w:t>
        </w:r>
        <w:r w:rsidRPr="00B5450A">
          <w:rPr>
            <w:rStyle w:val="Hyperlink"/>
          </w:rPr>
          <w:t>16</w:t>
        </w:r>
        <w:r w:rsidRPr="00B454B7">
          <w:rPr>
            <w:rStyle w:val="Hyperlink"/>
          </w:rPr>
          <w:t>GRkOE</w:t>
        </w:r>
        <w:r w:rsidRPr="00B5450A">
          <w:rPr>
            <w:rStyle w:val="Hyperlink"/>
          </w:rPr>
          <w:t>5</w:t>
        </w:r>
        <w:r w:rsidRPr="00B454B7">
          <w:rPr>
            <w:rStyle w:val="Hyperlink"/>
          </w:rPr>
          <w:t>IW</w:t>
        </w:r>
        <w:r w:rsidRPr="00B5450A">
          <w:rPr>
            <w:rStyle w:val="Hyperlink"/>
          </w:rPr>
          <w:t>40</w:t>
        </w:r>
        <w:r w:rsidRPr="00B454B7">
          <w:rPr>
            <w:rStyle w:val="Hyperlink"/>
          </w:rPr>
          <w:t>VJkFjV</w:t>
        </w:r>
        <w:r w:rsidRPr="00B5450A">
          <w:rPr>
            <w:rStyle w:val="Hyperlink"/>
          </w:rPr>
          <w:t>9</w:t>
        </w:r>
        <w:r w:rsidRPr="00B454B7">
          <w:rPr>
            <w:rStyle w:val="Hyperlink"/>
          </w:rPr>
          <w:t>Zu</w:t>
        </w:r>
        <w:r w:rsidRPr="00B5450A">
          <w:rPr>
            <w:rStyle w:val="Hyperlink"/>
          </w:rPr>
          <w:t>5</w:t>
        </w:r>
        <w:r w:rsidRPr="00B454B7">
          <w:rPr>
            <w:rStyle w:val="Hyperlink"/>
          </w:rPr>
          <w:t>fp</w:t>
        </w:r>
        <w:r w:rsidRPr="00B5450A">
          <w:rPr>
            <w:rStyle w:val="Hyperlink"/>
          </w:rPr>
          <w:t>_-2-</w:t>
        </w:r>
        <w:r w:rsidRPr="00B454B7">
          <w:rPr>
            <w:rStyle w:val="Hyperlink"/>
          </w:rPr>
          <w:t>ecjiTXWIPVmk</w:t>
        </w:r>
        <w:r w:rsidRPr="00B5450A">
          <w:rPr>
            <w:rStyle w:val="Hyperlink"/>
          </w:rPr>
          <w:t>0</w:t>
        </w:r>
        <w:r w:rsidRPr="00B454B7">
          <w:rPr>
            <w:rStyle w:val="Hyperlink"/>
          </w:rPr>
          <w:t>D</w:t>
        </w:r>
        <w:r w:rsidRPr="00B5450A">
          <w:rPr>
            <w:rStyle w:val="Hyperlink"/>
          </w:rPr>
          <w:t>9</w:t>
        </w:r>
        <w:r w:rsidRPr="00B454B7">
          <w:rPr>
            <w:rStyle w:val="Hyperlink"/>
          </w:rPr>
          <w:t>j</w:t>
        </w:r>
        <w:r w:rsidRPr="00B5450A">
          <w:rPr>
            <w:rStyle w:val="Hyperlink"/>
          </w:rPr>
          <w:t>7</w:t>
        </w:r>
        <w:r w:rsidRPr="00B454B7">
          <w:rPr>
            <w:rStyle w:val="Hyperlink"/>
          </w:rPr>
          <w:t>UVsTTzQ</w:t>
        </w:r>
      </w:hyperlink>
      <w:r w:rsidRPr="00B5450A">
        <w:t xml:space="preserve"> </w:t>
      </w:r>
      <w:del w:id="3459" w:author="GEORGILAS STYLIANOS" w:date="2021-08-06T19:41:00Z">
        <w:r w:rsidRPr="00B5450A" w:rsidDel="004508FB">
          <w:delText xml:space="preserve"> </w:delText>
        </w:r>
      </w:del>
      <w:r w:rsidR="00B5450A">
        <w:t>, “</w:t>
      </w:r>
      <w:r w:rsidR="00B5450A" w:rsidRPr="00B5450A">
        <w:t>Semantifying Twitter: the influenceTracker ontology</w:t>
      </w:r>
      <w:r w:rsidR="00B5450A">
        <w:t xml:space="preserve">” - Gerasimos Razis, Ioannis Anagnostopoulos (2014)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830B5"/>
    <w:multiLevelType w:val="hybridMultilevel"/>
    <w:tmpl w:val="AF2CA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E1146"/>
    <w:multiLevelType w:val="hybridMultilevel"/>
    <w:tmpl w:val="AB64C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EF105E"/>
    <w:multiLevelType w:val="hybridMultilevel"/>
    <w:tmpl w:val="382C6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DA3BFE"/>
    <w:multiLevelType w:val="hybridMultilevel"/>
    <w:tmpl w:val="77206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990AB9"/>
    <w:multiLevelType w:val="hybridMultilevel"/>
    <w:tmpl w:val="1F42A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B43038"/>
    <w:multiLevelType w:val="hybridMultilevel"/>
    <w:tmpl w:val="3E28E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6C1F23"/>
    <w:multiLevelType w:val="hybridMultilevel"/>
    <w:tmpl w:val="98D0D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E1C8D"/>
    <w:multiLevelType w:val="hybridMultilevel"/>
    <w:tmpl w:val="F0F21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43523C"/>
    <w:multiLevelType w:val="hybridMultilevel"/>
    <w:tmpl w:val="6B38B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E62B48"/>
    <w:multiLevelType w:val="hybridMultilevel"/>
    <w:tmpl w:val="382A1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0E6755"/>
    <w:multiLevelType w:val="hybridMultilevel"/>
    <w:tmpl w:val="D8D02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E1EDF"/>
    <w:multiLevelType w:val="hybridMultilevel"/>
    <w:tmpl w:val="20082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391A99"/>
    <w:multiLevelType w:val="hybridMultilevel"/>
    <w:tmpl w:val="D5604D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4DCC62B0"/>
    <w:multiLevelType w:val="hybridMultilevel"/>
    <w:tmpl w:val="ADF4F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711886"/>
    <w:multiLevelType w:val="hybridMultilevel"/>
    <w:tmpl w:val="2806C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2E081F"/>
    <w:multiLevelType w:val="hybridMultilevel"/>
    <w:tmpl w:val="6986C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6D6255"/>
    <w:multiLevelType w:val="hybridMultilevel"/>
    <w:tmpl w:val="41469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E624F2"/>
    <w:multiLevelType w:val="hybridMultilevel"/>
    <w:tmpl w:val="42A4E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681BA5"/>
    <w:multiLevelType w:val="hybridMultilevel"/>
    <w:tmpl w:val="C57CB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9D779A"/>
    <w:multiLevelType w:val="hybridMultilevel"/>
    <w:tmpl w:val="5672D1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9A23308"/>
    <w:multiLevelType w:val="hybridMultilevel"/>
    <w:tmpl w:val="14520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855C8C"/>
    <w:multiLevelType w:val="hybridMultilevel"/>
    <w:tmpl w:val="4386F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157460"/>
    <w:multiLevelType w:val="hybridMultilevel"/>
    <w:tmpl w:val="4B708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306144"/>
    <w:multiLevelType w:val="multilevel"/>
    <w:tmpl w:val="34D4174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72A16377"/>
    <w:multiLevelType w:val="hybridMultilevel"/>
    <w:tmpl w:val="511CF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4D01868"/>
    <w:multiLevelType w:val="hybridMultilevel"/>
    <w:tmpl w:val="FD9E4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D651AC"/>
    <w:multiLevelType w:val="hybridMultilevel"/>
    <w:tmpl w:val="E9E48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7641DF"/>
    <w:multiLevelType w:val="hybridMultilevel"/>
    <w:tmpl w:val="77E64D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7D45990"/>
    <w:multiLevelType w:val="hybridMultilevel"/>
    <w:tmpl w:val="4BF42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BD1C03"/>
    <w:multiLevelType w:val="hybridMultilevel"/>
    <w:tmpl w:val="AC1A1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0319FC"/>
    <w:multiLevelType w:val="hybridMultilevel"/>
    <w:tmpl w:val="42CA89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B595705"/>
    <w:multiLevelType w:val="hybridMultilevel"/>
    <w:tmpl w:val="340E6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7D6722"/>
    <w:multiLevelType w:val="hybridMultilevel"/>
    <w:tmpl w:val="F6F48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9"/>
  </w:num>
  <w:num w:numId="3">
    <w:abstractNumId w:val="28"/>
  </w:num>
  <w:num w:numId="4">
    <w:abstractNumId w:val="1"/>
  </w:num>
  <w:num w:numId="5">
    <w:abstractNumId w:val="19"/>
  </w:num>
  <w:num w:numId="6">
    <w:abstractNumId w:val="4"/>
  </w:num>
  <w:num w:numId="7">
    <w:abstractNumId w:val="5"/>
  </w:num>
  <w:num w:numId="8">
    <w:abstractNumId w:val="2"/>
  </w:num>
  <w:num w:numId="9">
    <w:abstractNumId w:val="13"/>
  </w:num>
  <w:num w:numId="10">
    <w:abstractNumId w:val="31"/>
  </w:num>
  <w:num w:numId="11">
    <w:abstractNumId w:val="29"/>
  </w:num>
  <w:num w:numId="12">
    <w:abstractNumId w:val="26"/>
  </w:num>
  <w:num w:numId="13">
    <w:abstractNumId w:val="11"/>
  </w:num>
  <w:num w:numId="14">
    <w:abstractNumId w:val="6"/>
  </w:num>
  <w:num w:numId="15">
    <w:abstractNumId w:val="17"/>
  </w:num>
  <w:num w:numId="16">
    <w:abstractNumId w:val="14"/>
  </w:num>
  <w:num w:numId="17">
    <w:abstractNumId w:val="0"/>
  </w:num>
  <w:num w:numId="18">
    <w:abstractNumId w:val="21"/>
  </w:num>
  <w:num w:numId="19">
    <w:abstractNumId w:val="7"/>
  </w:num>
  <w:num w:numId="20">
    <w:abstractNumId w:val="24"/>
  </w:num>
  <w:num w:numId="21">
    <w:abstractNumId w:val="16"/>
  </w:num>
  <w:num w:numId="22">
    <w:abstractNumId w:val="20"/>
  </w:num>
  <w:num w:numId="23">
    <w:abstractNumId w:val="3"/>
  </w:num>
  <w:num w:numId="24">
    <w:abstractNumId w:val="27"/>
  </w:num>
  <w:num w:numId="25">
    <w:abstractNumId w:val="8"/>
  </w:num>
  <w:num w:numId="26">
    <w:abstractNumId w:val="22"/>
  </w:num>
  <w:num w:numId="27">
    <w:abstractNumId w:val="18"/>
  </w:num>
  <w:num w:numId="28">
    <w:abstractNumId w:val="32"/>
  </w:num>
  <w:num w:numId="29">
    <w:abstractNumId w:val="10"/>
  </w:num>
  <w:num w:numId="30">
    <w:abstractNumId w:val="25"/>
  </w:num>
  <w:num w:numId="31">
    <w:abstractNumId w:val="12"/>
  </w:num>
  <w:num w:numId="32">
    <w:abstractNumId w:val="23"/>
  </w:num>
  <w:num w:numId="33">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ORGILAS STYLIANOS">
    <w15:presenceInfo w15:providerId="None" w15:userId="GEORGILAS STYLIANOS"/>
  </w15:person>
  <w15:person w15:author="Razis">
    <w15:presenceInfo w15:providerId="None" w15:userId="Raz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F26D9"/>
    <w:rsid w:val="00002E74"/>
    <w:rsid w:val="00004205"/>
    <w:rsid w:val="00010EE3"/>
    <w:rsid w:val="00011D3A"/>
    <w:rsid w:val="000212B1"/>
    <w:rsid w:val="000267D4"/>
    <w:rsid w:val="0003684D"/>
    <w:rsid w:val="00044FA9"/>
    <w:rsid w:val="00050185"/>
    <w:rsid w:val="0005254F"/>
    <w:rsid w:val="00061012"/>
    <w:rsid w:val="00063369"/>
    <w:rsid w:val="00065DA4"/>
    <w:rsid w:val="00066E5C"/>
    <w:rsid w:val="00070FD8"/>
    <w:rsid w:val="00072348"/>
    <w:rsid w:val="00072FC0"/>
    <w:rsid w:val="00074278"/>
    <w:rsid w:val="000747C8"/>
    <w:rsid w:val="000814D3"/>
    <w:rsid w:val="00095926"/>
    <w:rsid w:val="00096593"/>
    <w:rsid w:val="00096A06"/>
    <w:rsid w:val="00097F18"/>
    <w:rsid w:val="000A1E3C"/>
    <w:rsid w:val="000A3B77"/>
    <w:rsid w:val="000A406C"/>
    <w:rsid w:val="000B0E29"/>
    <w:rsid w:val="000B328B"/>
    <w:rsid w:val="000B4FCD"/>
    <w:rsid w:val="000C0C5F"/>
    <w:rsid w:val="000C18A2"/>
    <w:rsid w:val="000C250A"/>
    <w:rsid w:val="000C3603"/>
    <w:rsid w:val="000C53E9"/>
    <w:rsid w:val="000D34AB"/>
    <w:rsid w:val="000E556C"/>
    <w:rsid w:val="000F7D8A"/>
    <w:rsid w:val="0010008D"/>
    <w:rsid w:val="00100899"/>
    <w:rsid w:val="00103BE0"/>
    <w:rsid w:val="0010689E"/>
    <w:rsid w:val="00106AAC"/>
    <w:rsid w:val="00120781"/>
    <w:rsid w:val="001212A0"/>
    <w:rsid w:val="00121549"/>
    <w:rsid w:val="0012398D"/>
    <w:rsid w:val="001250D5"/>
    <w:rsid w:val="001317A3"/>
    <w:rsid w:val="00133977"/>
    <w:rsid w:val="00137C9E"/>
    <w:rsid w:val="00142A2B"/>
    <w:rsid w:val="0014489C"/>
    <w:rsid w:val="00145C75"/>
    <w:rsid w:val="00151361"/>
    <w:rsid w:val="0015174A"/>
    <w:rsid w:val="001610D4"/>
    <w:rsid w:val="00163581"/>
    <w:rsid w:val="001713E4"/>
    <w:rsid w:val="00185E0B"/>
    <w:rsid w:val="00190BED"/>
    <w:rsid w:val="00192DC7"/>
    <w:rsid w:val="00195527"/>
    <w:rsid w:val="001A04CD"/>
    <w:rsid w:val="001A08F6"/>
    <w:rsid w:val="001A6FDA"/>
    <w:rsid w:val="001B134F"/>
    <w:rsid w:val="001B1E8C"/>
    <w:rsid w:val="001B7A64"/>
    <w:rsid w:val="001B7E7B"/>
    <w:rsid w:val="001C45E6"/>
    <w:rsid w:val="001D16A8"/>
    <w:rsid w:val="001D4309"/>
    <w:rsid w:val="001D5C05"/>
    <w:rsid w:val="001E5519"/>
    <w:rsid w:val="001F5007"/>
    <w:rsid w:val="00201BCF"/>
    <w:rsid w:val="002073B9"/>
    <w:rsid w:val="0021054C"/>
    <w:rsid w:val="00221151"/>
    <w:rsid w:val="00225C2F"/>
    <w:rsid w:val="002263FB"/>
    <w:rsid w:val="002309C0"/>
    <w:rsid w:val="002309FC"/>
    <w:rsid w:val="00233E93"/>
    <w:rsid w:val="00234B28"/>
    <w:rsid w:val="00235E65"/>
    <w:rsid w:val="00240B85"/>
    <w:rsid w:val="00244770"/>
    <w:rsid w:val="00250C87"/>
    <w:rsid w:val="00256FBF"/>
    <w:rsid w:val="002665CC"/>
    <w:rsid w:val="00270B3D"/>
    <w:rsid w:val="00270DE4"/>
    <w:rsid w:val="00274605"/>
    <w:rsid w:val="002767B2"/>
    <w:rsid w:val="0027736D"/>
    <w:rsid w:val="0029440D"/>
    <w:rsid w:val="002A5CC1"/>
    <w:rsid w:val="002A62A4"/>
    <w:rsid w:val="002A6493"/>
    <w:rsid w:val="002A797B"/>
    <w:rsid w:val="002B36C8"/>
    <w:rsid w:val="002D5798"/>
    <w:rsid w:val="002E1427"/>
    <w:rsid w:val="002E147E"/>
    <w:rsid w:val="002E590A"/>
    <w:rsid w:val="002E633C"/>
    <w:rsid w:val="002E6996"/>
    <w:rsid w:val="002F1E87"/>
    <w:rsid w:val="002F6050"/>
    <w:rsid w:val="002F7892"/>
    <w:rsid w:val="00301530"/>
    <w:rsid w:val="00306BB9"/>
    <w:rsid w:val="00310C18"/>
    <w:rsid w:val="00311174"/>
    <w:rsid w:val="00311686"/>
    <w:rsid w:val="00325AEA"/>
    <w:rsid w:val="00331A03"/>
    <w:rsid w:val="00337290"/>
    <w:rsid w:val="0034163E"/>
    <w:rsid w:val="003430EB"/>
    <w:rsid w:val="00345777"/>
    <w:rsid w:val="003503C5"/>
    <w:rsid w:val="00355A64"/>
    <w:rsid w:val="0036191B"/>
    <w:rsid w:val="003644A5"/>
    <w:rsid w:val="003668CC"/>
    <w:rsid w:val="003670A1"/>
    <w:rsid w:val="0037022E"/>
    <w:rsid w:val="0037164F"/>
    <w:rsid w:val="00372CEE"/>
    <w:rsid w:val="00372DB9"/>
    <w:rsid w:val="00375B08"/>
    <w:rsid w:val="003855EF"/>
    <w:rsid w:val="00386149"/>
    <w:rsid w:val="00392894"/>
    <w:rsid w:val="003A3B6E"/>
    <w:rsid w:val="003A7348"/>
    <w:rsid w:val="003B5D3A"/>
    <w:rsid w:val="003C041E"/>
    <w:rsid w:val="003C1E78"/>
    <w:rsid w:val="003C4F1C"/>
    <w:rsid w:val="003C59CA"/>
    <w:rsid w:val="003C6B9A"/>
    <w:rsid w:val="003E2878"/>
    <w:rsid w:val="003F0D1A"/>
    <w:rsid w:val="003F1059"/>
    <w:rsid w:val="003F533F"/>
    <w:rsid w:val="0040295B"/>
    <w:rsid w:val="00406EA8"/>
    <w:rsid w:val="004110F2"/>
    <w:rsid w:val="004207A7"/>
    <w:rsid w:val="0042391C"/>
    <w:rsid w:val="00432C7D"/>
    <w:rsid w:val="00435416"/>
    <w:rsid w:val="00441CB5"/>
    <w:rsid w:val="004475C7"/>
    <w:rsid w:val="004508FB"/>
    <w:rsid w:val="00456B94"/>
    <w:rsid w:val="00467EA4"/>
    <w:rsid w:val="004744EA"/>
    <w:rsid w:val="00477852"/>
    <w:rsid w:val="0048049F"/>
    <w:rsid w:val="00480ED8"/>
    <w:rsid w:val="004820AB"/>
    <w:rsid w:val="00482B07"/>
    <w:rsid w:val="00483F33"/>
    <w:rsid w:val="00485DB1"/>
    <w:rsid w:val="00490C5E"/>
    <w:rsid w:val="00497306"/>
    <w:rsid w:val="004A1A3F"/>
    <w:rsid w:val="004A24D7"/>
    <w:rsid w:val="004A5970"/>
    <w:rsid w:val="004B257E"/>
    <w:rsid w:val="004C1EF2"/>
    <w:rsid w:val="004C4988"/>
    <w:rsid w:val="004C71E3"/>
    <w:rsid w:val="004E0DF9"/>
    <w:rsid w:val="004E2A3D"/>
    <w:rsid w:val="00503BF6"/>
    <w:rsid w:val="00511758"/>
    <w:rsid w:val="00520318"/>
    <w:rsid w:val="00520D68"/>
    <w:rsid w:val="00525463"/>
    <w:rsid w:val="00527B4F"/>
    <w:rsid w:val="005307A5"/>
    <w:rsid w:val="00532B0E"/>
    <w:rsid w:val="005368B4"/>
    <w:rsid w:val="00541E07"/>
    <w:rsid w:val="00542065"/>
    <w:rsid w:val="00542DC2"/>
    <w:rsid w:val="00544A11"/>
    <w:rsid w:val="00550FCC"/>
    <w:rsid w:val="0055231C"/>
    <w:rsid w:val="005538DA"/>
    <w:rsid w:val="00556D8B"/>
    <w:rsid w:val="00561532"/>
    <w:rsid w:val="005619ED"/>
    <w:rsid w:val="00567A7C"/>
    <w:rsid w:val="00572B31"/>
    <w:rsid w:val="00575B54"/>
    <w:rsid w:val="00580B46"/>
    <w:rsid w:val="00582156"/>
    <w:rsid w:val="00585531"/>
    <w:rsid w:val="005919E5"/>
    <w:rsid w:val="0059548D"/>
    <w:rsid w:val="005A254E"/>
    <w:rsid w:val="005A6464"/>
    <w:rsid w:val="005B0725"/>
    <w:rsid w:val="005B2AAB"/>
    <w:rsid w:val="005B720A"/>
    <w:rsid w:val="005B7B70"/>
    <w:rsid w:val="005C6444"/>
    <w:rsid w:val="005C6FC3"/>
    <w:rsid w:val="005C7E78"/>
    <w:rsid w:val="005D0CA1"/>
    <w:rsid w:val="005D1C5E"/>
    <w:rsid w:val="005D7370"/>
    <w:rsid w:val="005F66F5"/>
    <w:rsid w:val="00600808"/>
    <w:rsid w:val="00615172"/>
    <w:rsid w:val="00624D58"/>
    <w:rsid w:val="006266E5"/>
    <w:rsid w:val="006318ED"/>
    <w:rsid w:val="00643F9A"/>
    <w:rsid w:val="0064441A"/>
    <w:rsid w:val="00645166"/>
    <w:rsid w:val="00656B8A"/>
    <w:rsid w:val="0066326C"/>
    <w:rsid w:val="00675612"/>
    <w:rsid w:val="00676F08"/>
    <w:rsid w:val="00687D53"/>
    <w:rsid w:val="00687EBC"/>
    <w:rsid w:val="00695A56"/>
    <w:rsid w:val="00697225"/>
    <w:rsid w:val="006A0775"/>
    <w:rsid w:val="006A3E84"/>
    <w:rsid w:val="006A65D5"/>
    <w:rsid w:val="006B1830"/>
    <w:rsid w:val="006C7130"/>
    <w:rsid w:val="006D2519"/>
    <w:rsid w:val="006D6F85"/>
    <w:rsid w:val="006E1F41"/>
    <w:rsid w:val="006E21BB"/>
    <w:rsid w:val="006E2D00"/>
    <w:rsid w:val="006F1239"/>
    <w:rsid w:val="006F19E6"/>
    <w:rsid w:val="006F3A1A"/>
    <w:rsid w:val="006F3A88"/>
    <w:rsid w:val="006F3DB2"/>
    <w:rsid w:val="006F5483"/>
    <w:rsid w:val="006F7F16"/>
    <w:rsid w:val="00701E1D"/>
    <w:rsid w:val="00722D64"/>
    <w:rsid w:val="00725593"/>
    <w:rsid w:val="007323A1"/>
    <w:rsid w:val="00755788"/>
    <w:rsid w:val="00756329"/>
    <w:rsid w:val="00760EDA"/>
    <w:rsid w:val="00762660"/>
    <w:rsid w:val="00774784"/>
    <w:rsid w:val="00776C7D"/>
    <w:rsid w:val="007809BE"/>
    <w:rsid w:val="00783285"/>
    <w:rsid w:val="00790DDB"/>
    <w:rsid w:val="00793E16"/>
    <w:rsid w:val="00797334"/>
    <w:rsid w:val="007A2DB0"/>
    <w:rsid w:val="007A6695"/>
    <w:rsid w:val="007B027A"/>
    <w:rsid w:val="007C0884"/>
    <w:rsid w:val="007C1868"/>
    <w:rsid w:val="007C1DF7"/>
    <w:rsid w:val="007C4EF7"/>
    <w:rsid w:val="007D32B4"/>
    <w:rsid w:val="007D37AE"/>
    <w:rsid w:val="007E7B7B"/>
    <w:rsid w:val="007F02A7"/>
    <w:rsid w:val="007F5B54"/>
    <w:rsid w:val="007F6E88"/>
    <w:rsid w:val="00800134"/>
    <w:rsid w:val="00800CAB"/>
    <w:rsid w:val="00803F02"/>
    <w:rsid w:val="008067B8"/>
    <w:rsid w:val="0081504E"/>
    <w:rsid w:val="008177CC"/>
    <w:rsid w:val="00824226"/>
    <w:rsid w:val="00855440"/>
    <w:rsid w:val="00866143"/>
    <w:rsid w:val="008669E2"/>
    <w:rsid w:val="0087388F"/>
    <w:rsid w:val="008800E2"/>
    <w:rsid w:val="00895CA0"/>
    <w:rsid w:val="00897172"/>
    <w:rsid w:val="008A13B5"/>
    <w:rsid w:val="008A50DD"/>
    <w:rsid w:val="008A5977"/>
    <w:rsid w:val="008B0418"/>
    <w:rsid w:val="008B07C8"/>
    <w:rsid w:val="008B576A"/>
    <w:rsid w:val="008B6B19"/>
    <w:rsid w:val="008C2A87"/>
    <w:rsid w:val="008D41F0"/>
    <w:rsid w:val="008E5BD9"/>
    <w:rsid w:val="008F2339"/>
    <w:rsid w:val="008F26D9"/>
    <w:rsid w:val="008F2CCF"/>
    <w:rsid w:val="009043F4"/>
    <w:rsid w:val="00905590"/>
    <w:rsid w:val="009147AD"/>
    <w:rsid w:val="00916857"/>
    <w:rsid w:val="0092709A"/>
    <w:rsid w:val="00927A29"/>
    <w:rsid w:val="009328AB"/>
    <w:rsid w:val="009373BF"/>
    <w:rsid w:val="00937798"/>
    <w:rsid w:val="009464B3"/>
    <w:rsid w:val="0095260E"/>
    <w:rsid w:val="00960628"/>
    <w:rsid w:val="00970935"/>
    <w:rsid w:val="009902A7"/>
    <w:rsid w:val="0099054E"/>
    <w:rsid w:val="0099085B"/>
    <w:rsid w:val="009A63AD"/>
    <w:rsid w:val="009A7177"/>
    <w:rsid w:val="009B75C0"/>
    <w:rsid w:val="009C0F8A"/>
    <w:rsid w:val="009C4DF9"/>
    <w:rsid w:val="009C7FDF"/>
    <w:rsid w:val="009E0EB9"/>
    <w:rsid w:val="009E3824"/>
    <w:rsid w:val="009E4A14"/>
    <w:rsid w:val="00A0732A"/>
    <w:rsid w:val="00A07C3D"/>
    <w:rsid w:val="00A07C6B"/>
    <w:rsid w:val="00A11E25"/>
    <w:rsid w:val="00A13C96"/>
    <w:rsid w:val="00A1612A"/>
    <w:rsid w:val="00A23FDE"/>
    <w:rsid w:val="00A26817"/>
    <w:rsid w:val="00A27313"/>
    <w:rsid w:val="00A31B0C"/>
    <w:rsid w:val="00A3289A"/>
    <w:rsid w:val="00A33A9F"/>
    <w:rsid w:val="00A35BD6"/>
    <w:rsid w:val="00A37D81"/>
    <w:rsid w:val="00A43055"/>
    <w:rsid w:val="00A446C8"/>
    <w:rsid w:val="00A44923"/>
    <w:rsid w:val="00A44C56"/>
    <w:rsid w:val="00A4591F"/>
    <w:rsid w:val="00A46A7C"/>
    <w:rsid w:val="00A511FE"/>
    <w:rsid w:val="00A55E78"/>
    <w:rsid w:val="00A64E90"/>
    <w:rsid w:val="00A70672"/>
    <w:rsid w:val="00A70B2B"/>
    <w:rsid w:val="00A7121A"/>
    <w:rsid w:val="00A72C76"/>
    <w:rsid w:val="00A80B61"/>
    <w:rsid w:val="00A8199E"/>
    <w:rsid w:val="00A84722"/>
    <w:rsid w:val="00A84EA1"/>
    <w:rsid w:val="00A9470E"/>
    <w:rsid w:val="00AA4970"/>
    <w:rsid w:val="00AB0C22"/>
    <w:rsid w:val="00AB5B1C"/>
    <w:rsid w:val="00AC208A"/>
    <w:rsid w:val="00AC4735"/>
    <w:rsid w:val="00AC729D"/>
    <w:rsid w:val="00AD1A51"/>
    <w:rsid w:val="00AF1725"/>
    <w:rsid w:val="00AF39AB"/>
    <w:rsid w:val="00AF47DF"/>
    <w:rsid w:val="00B03062"/>
    <w:rsid w:val="00B03C77"/>
    <w:rsid w:val="00B041B9"/>
    <w:rsid w:val="00B07088"/>
    <w:rsid w:val="00B07944"/>
    <w:rsid w:val="00B20584"/>
    <w:rsid w:val="00B210FC"/>
    <w:rsid w:val="00B31DDA"/>
    <w:rsid w:val="00B36F3D"/>
    <w:rsid w:val="00B43D9E"/>
    <w:rsid w:val="00B4507C"/>
    <w:rsid w:val="00B471AD"/>
    <w:rsid w:val="00B5450A"/>
    <w:rsid w:val="00B63244"/>
    <w:rsid w:val="00B82D28"/>
    <w:rsid w:val="00B87A97"/>
    <w:rsid w:val="00B95212"/>
    <w:rsid w:val="00B953BB"/>
    <w:rsid w:val="00B95E09"/>
    <w:rsid w:val="00B96860"/>
    <w:rsid w:val="00BA34B3"/>
    <w:rsid w:val="00BA3C2F"/>
    <w:rsid w:val="00BA4CBD"/>
    <w:rsid w:val="00BB0DBB"/>
    <w:rsid w:val="00BB5292"/>
    <w:rsid w:val="00BB5E08"/>
    <w:rsid w:val="00BC0197"/>
    <w:rsid w:val="00BC5791"/>
    <w:rsid w:val="00BC602F"/>
    <w:rsid w:val="00BD11A3"/>
    <w:rsid w:val="00BE38ED"/>
    <w:rsid w:val="00BE71AF"/>
    <w:rsid w:val="00BF0970"/>
    <w:rsid w:val="00BF1256"/>
    <w:rsid w:val="00BF1EBB"/>
    <w:rsid w:val="00BF5AD0"/>
    <w:rsid w:val="00C024BB"/>
    <w:rsid w:val="00C3362D"/>
    <w:rsid w:val="00C41963"/>
    <w:rsid w:val="00C44CFC"/>
    <w:rsid w:val="00C515F0"/>
    <w:rsid w:val="00C550B3"/>
    <w:rsid w:val="00C60DA1"/>
    <w:rsid w:val="00C61684"/>
    <w:rsid w:val="00C65740"/>
    <w:rsid w:val="00C66997"/>
    <w:rsid w:val="00C6791E"/>
    <w:rsid w:val="00C727E7"/>
    <w:rsid w:val="00C72872"/>
    <w:rsid w:val="00C74EE3"/>
    <w:rsid w:val="00C8024D"/>
    <w:rsid w:val="00C9051F"/>
    <w:rsid w:val="00C951C6"/>
    <w:rsid w:val="00C976BD"/>
    <w:rsid w:val="00CA7752"/>
    <w:rsid w:val="00CB3020"/>
    <w:rsid w:val="00CB377A"/>
    <w:rsid w:val="00CC2F0F"/>
    <w:rsid w:val="00CC373F"/>
    <w:rsid w:val="00CC7ECE"/>
    <w:rsid w:val="00CD0CB1"/>
    <w:rsid w:val="00CD30F9"/>
    <w:rsid w:val="00CD582C"/>
    <w:rsid w:val="00CE13E4"/>
    <w:rsid w:val="00CE16B4"/>
    <w:rsid w:val="00CE392B"/>
    <w:rsid w:val="00CE60EA"/>
    <w:rsid w:val="00CE701E"/>
    <w:rsid w:val="00CF537F"/>
    <w:rsid w:val="00CF74B7"/>
    <w:rsid w:val="00D016AD"/>
    <w:rsid w:val="00D02EDA"/>
    <w:rsid w:val="00D100C2"/>
    <w:rsid w:val="00D1334F"/>
    <w:rsid w:val="00D20839"/>
    <w:rsid w:val="00D270A3"/>
    <w:rsid w:val="00D3076C"/>
    <w:rsid w:val="00D336BA"/>
    <w:rsid w:val="00D351CD"/>
    <w:rsid w:val="00D36AFE"/>
    <w:rsid w:val="00D37CF0"/>
    <w:rsid w:val="00D41683"/>
    <w:rsid w:val="00D45D22"/>
    <w:rsid w:val="00D666DB"/>
    <w:rsid w:val="00D67B5A"/>
    <w:rsid w:val="00D72061"/>
    <w:rsid w:val="00D77B71"/>
    <w:rsid w:val="00D77F83"/>
    <w:rsid w:val="00D80B06"/>
    <w:rsid w:val="00D86039"/>
    <w:rsid w:val="00D8706F"/>
    <w:rsid w:val="00D87D4B"/>
    <w:rsid w:val="00DA2734"/>
    <w:rsid w:val="00DA622E"/>
    <w:rsid w:val="00DA70CB"/>
    <w:rsid w:val="00DB5E27"/>
    <w:rsid w:val="00DB63AA"/>
    <w:rsid w:val="00DC05A5"/>
    <w:rsid w:val="00DC2A0B"/>
    <w:rsid w:val="00DC34B8"/>
    <w:rsid w:val="00DC58C7"/>
    <w:rsid w:val="00DD31C7"/>
    <w:rsid w:val="00DE6CCD"/>
    <w:rsid w:val="00DF475E"/>
    <w:rsid w:val="00E00A75"/>
    <w:rsid w:val="00E00FA7"/>
    <w:rsid w:val="00E0231A"/>
    <w:rsid w:val="00E02E18"/>
    <w:rsid w:val="00E071F9"/>
    <w:rsid w:val="00E07436"/>
    <w:rsid w:val="00E17DD7"/>
    <w:rsid w:val="00E20641"/>
    <w:rsid w:val="00E313FC"/>
    <w:rsid w:val="00E32924"/>
    <w:rsid w:val="00E36133"/>
    <w:rsid w:val="00E400C8"/>
    <w:rsid w:val="00E47B55"/>
    <w:rsid w:val="00E5061B"/>
    <w:rsid w:val="00E517A7"/>
    <w:rsid w:val="00E51A4C"/>
    <w:rsid w:val="00E54C06"/>
    <w:rsid w:val="00E550A0"/>
    <w:rsid w:val="00E56411"/>
    <w:rsid w:val="00E57FE3"/>
    <w:rsid w:val="00E701B8"/>
    <w:rsid w:val="00E7298C"/>
    <w:rsid w:val="00E86336"/>
    <w:rsid w:val="00E90D5F"/>
    <w:rsid w:val="00E91CC3"/>
    <w:rsid w:val="00E92054"/>
    <w:rsid w:val="00E96F5E"/>
    <w:rsid w:val="00EB2131"/>
    <w:rsid w:val="00EB37CD"/>
    <w:rsid w:val="00EB7454"/>
    <w:rsid w:val="00EC25D0"/>
    <w:rsid w:val="00ED2135"/>
    <w:rsid w:val="00EF1C42"/>
    <w:rsid w:val="00EF2087"/>
    <w:rsid w:val="00EF6733"/>
    <w:rsid w:val="00F0268A"/>
    <w:rsid w:val="00F06445"/>
    <w:rsid w:val="00F06AEF"/>
    <w:rsid w:val="00F07D19"/>
    <w:rsid w:val="00F1037F"/>
    <w:rsid w:val="00F12302"/>
    <w:rsid w:val="00F124A5"/>
    <w:rsid w:val="00F20C04"/>
    <w:rsid w:val="00F256F9"/>
    <w:rsid w:val="00F302E3"/>
    <w:rsid w:val="00F35699"/>
    <w:rsid w:val="00F36B65"/>
    <w:rsid w:val="00F42DC4"/>
    <w:rsid w:val="00F46CCC"/>
    <w:rsid w:val="00F57496"/>
    <w:rsid w:val="00F646E5"/>
    <w:rsid w:val="00F64FD0"/>
    <w:rsid w:val="00F81E83"/>
    <w:rsid w:val="00F82387"/>
    <w:rsid w:val="00F829E6"/>
    <w:rsid w:val="00F83068"/>
    <w:rsid w:val="00F9050D"/>
    <w:rsid w:val="00F92EDA"/>
    <w:rsid w:val="00FA6B7F"/>
    <w:rsid w:val="00FB196E"/>
    <w:rsid w:val="00FC52CE"/>
    <w:rsid w:val="00FC6980"/>
    <w:rsid w:val="00FD578E"/>
    <w:rsid w:val="00FE381B"/>
    <w:rsid w:val="00FF120F"/>
    <w:rsid w:val="00FF2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0F46D"/>
  <w15:docId w15:val="{EA27AD99-D03C-4DBF-9BB8-BA0CD8A37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33F"/>
    <w:pPr>
      <w:pPrChange w:id="0" w:author="GEORGILAS STYLIANOS" w:date="2021-08-01T11:57:00Z">
        <w:pPr>
          <w:spacing w:before="120" w:after="280" w:line="259" w:lineRule="auto"/>
          <w:jc w:val="both"/>
        </w:pPr>
      </w:pPrChange>
    </w:pPr>
    <w:rPr>
      <w:rPrChange w:id="0" w:author="GEORGILAS STYLIANOS" w:date="2021-08-01T11:57:00Z">
        <w:rPr>
          <w:rFonts w:asciiTheme="minorHAnsi" w:eastAsiaTheme="minorEastAsia" w:hAnsiTheme="minorHAnsi" w:cstheme="minorBidi"/>
          <w:sz w:val="22"/>
          <w:szCs w:val="22"/>
          <w:lang w:val="en-US" w:eastAsia="en-US" w:bidi="ar-SA"/>
        </w:rPr>
      </w:rPrChange>
    </w:rPr>
  </w:style>
  <w:style w:type="paragraph" w:styleId="Heading1">
    <w:name w:val="heading 1"/>
    <w:basedOn w:val="Normal"/>
    <w:next w:val="Normal"/>
    <w:link w:val="Heading1Char"/>
    <w:uiPriority w:val="9"/>
    <w:qFormat/>
    <w:rsid w:val="00F64F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0D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2D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4FD0"/>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325AEA"/>
    <w:pPr>
      <w:spacing w:after="200" w:line="240" w:lineRule="auto"/>
    </w:pPr>
    <w:rPr>
      <w:i/>
      <w:iCs/>
      <w:color w:val="44546A" w:themeColor="text2"/>
      <w:sz w:val="18"/>
      <w:szCs w:val="18"/>
    </w:rPr>
  </w:style>
  <w:style w:type="paragraph" w:styleId="ListParagraph">
    <w:name w:val="List Paragraph"/>
    <w:basedOn w:val="Normal"/>
    <w:uiPriority w:val="34"/>
    <w:qFormat/>
    <w:rsid w:val="00325AEA"/>
    <w:pPr>
      <w:ind w:left="720"/>
      <w:contextualSpacing/>
    </w:pPr>
  </w:style>
  <w:style w:type="character" w:styleId="Hyperlink">
    <w:name w:val="Hyperlink"/>
    <w:basedOn w:val="DefaultParagraphFont"/>
    <w:uiPriority w:val="99"/>
    <w:unhideWhenUsed/>
    <w:rsid w:val="00E400C8"/>
    <w:rPr>
      <w:color w:val="0000FF"/>
      <w:u w:val="single"/>
    </w:rPr>
  </w:style>
  <w:style w:type="character" w:styleId="FollowedHyperlink">
    <w:name w:val="FollowedHyperlink"/>
    <w:basedOn w:val="DefaultParagraphFont"/>
    <w:uiPriority w:val="99"/>
    <w:semiHidden/>
    <w:unhideWhenUsed/>
    <w:rsid w:val="00E400C8"/>
    <w:rPr>
      <w:color w:val="954F72" w:themeColor="followedHyperlink"/>
      <w:u w:val="single"/>
    </w:rPr>
  </w:style>
  <w:style w:type="paragraph" w:styleId="FootnoteText">
    <w:name w:val="footnote text"/>
    <w:basedOn w:val="Normal"/>
    <w:link w:val="FootnoteTextChar"/>
    <w:uiPriority w:val="99"/>
    <w:semiHidden/>
    <w:unhideWhenUsed/>
    <w:rsid w:val="005D0C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D0CA1"/>
    <w:rPr>
      <w:sz w:val="20"/>
      <w:szCs w:val="20"/>
    </w:rPr>
  </w:style>
  <w:style w:type="character" w:styleId="FootnoteReference">
    <w:name w:val="footnote reference"/>
    <w:basedOn w:val="DefaultParagraphFont"/>
    <w:uiPriority w:val="99"/>
    <w:semiHidden/>
    <w:unhideWhenUsed/>
    <w:rsid w:val="005D0CA1"/>
    <w:rPr>
      <w:vertAlign w:val="superscript"/>
    </w:rPr>
  </w:style>
  <w:style w:type="paragraph" w:styleId="TOCHeading">
    <w:name w:val="TOC Heading"/>
    <w:basedOn w:val="Heading1"/>
    <w:next w:val="Normal"/>
    <w:uiPriority w:val="39"/>
    <w:unhideWhenUsed/>
    <w:qFormat/>
    <w:rsid w:val="00F64FD0"/>
    <w:pPr>
      <w:outlineLvl w:val="9"/>
    </w:pPr>
  </w:style>
  <w:style w:type="paragraph" w:styleId="Header">
    <w:name w:val="header"/>
    <w:basedOn w:val="Normal"/>
    <w:link w:val="HeaderChar"/>
    <w:uiPriority w:val="99"/>
    <w:unhideWhenUsed/>
    <w:rsid w:val="005619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19ED"/>
  </w:style>
  <w:style w:type="paragraph" w:styleId="Footer">
    <w:name w:val="footer"/>
    <w:basedOn w:val="Normal"/>
    <w:link w:val="FooterChar"/>
    <w:uiPriority w:val="99"/>
    <w:unhideWhenUsed/>
    <w:rsid w:val="005619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19ED"/>
  </w:style>
  <w:style w:type="paragraph" w:styleId="TableofFigures">
    <w:name w:val="table of figures"/>
    <w:basedOn w:val="Normal"/>
    <w:next w:val="Normal"/>
    <w:uiPriority w:val="99"/>
    <w:unhideWhenUsed/>
    <w:rsid w:val="009328AB"/>
    <w:pPr>
      <w:spacing w:after="0"/>
    </w:pPr>
  </w:style>
  <w:style w:type="character" w:styleId="UnresolvedMention">
    <w:name w:val="Unresolved Mention"/>
    <w:basedOn w:val="DefaultParagraphFont"/>
    <w:uiPriority w:val="99"/>
    <w:semiHidden/>
    <w:unhideWhenUsed/>
    <w:rsid w:val="009147AD"/>
    <w:rPr>
      <w:color w:val="605E5C"/>
      <w:shd w:val="clear" w:color="auto" w:fill="E1DFDD"/>
    </w:rPr>
  </w:style>
  <w:style w:type="paragraph" w:styleId="HTMLPreformatted">
    <w:name w:val="HTML Preformatted"/>
    <w:basedOn w:val="Normal"/>
    <w:link w:val="HTMLPreformattedChar"/>
    <w:uiPriority w:val="99"/>
    <w:semiHidden/>
    <w:unhideWhenUsed/>
    <w:rsid w:val="00375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5B08"/>
    <w:rPr>
      <w:rFonts w:ascii="Courier New" w:eastAsia="Times New Roman" w:hAnsi="Courier New" w:cs="Courier New"/>
      <w:sz w:val="20"/>
      <w:szCs w:val="20"/>
    </w:rPr>
  </w:style>
  <w:style w:type="character" w:customStyle="1" w:styleId="y2iqfc">
    <w:name w:val="y2iqfc"/>
    <w:basedOn w:val="DefaultParagraphFont"/>
    <w:rsid w:val="00375B08"/>
  </w:style>
  <w:style w:type="character" w:customStyle="1" w:styleId="authors-info">
    <w:name w:val="authors-info"/>
    <w:basedOn w:val="DefaultParagraphFont"/>
    <w:rsid w:val="00790DDB"/>
  </w:style>
  <w:style w:type="character" w:customStyle="1" w:styleId="blue-tooltip">
    <w:name w:val="blue-tooltip"/>
    <w:basedOn w:val="DefaultParagraphFont"/>
    <w:rsid w:val="00790DDB"/>
  </w:style>
  <w:style w:type="paragraph" w:styleId="TOC1">
    <w:name w:val="toc 1"/>
    <w:basedOn w:val="Normal"/>
    <w:next w:val="Normal"/>
    <w:autoRedefine/>
    <w:uiPriority w:val="39"/>
    <w:unhideWhenUsed/>
    <w:rsid w:val="00520D68"/>
    <w:pPr>
      <w:spacing w:after="100"/>
    </w:pPr>
  </w:style>
  <w:style w:type="paragraph" w:styleId="TOC2">
    <w:name w:val="toc 2"/>
    <w:basedOn w:val="Normal"/>
    <w:next w:val="Normal"/>
    <w:autoRedefine/>
    <w:uiPriority w:val="39"/>
    <w:unhideWhenUsed/>
    <w:rsid w:val="00520D68"/>
    <w:pPr>
      <w:spacing w:after="100"/>
      <w:ind w:left="220"/>
    </w:pPr>
    <w:rPr>
      <w:rFonts w:cs="Times New Roman"/>
    </w:rPr>
  </w:style>
  <w:style w:type="paragraph" w:styleId="TOC3">
    <w:name w:val="toc 3"/>
    <w:basedOn w:val="Normal"/>
    <w:next w:val="Normal"/>
    <w:autoRedefine/>
    <w:uiPriority w:val="39"/>
    <w:unhideWhenUsed/>
    <w:rsid w:val="00520D68"/>
    <w:pPr>
      <w:spacing w:after="100"/>
      <w:ind w:left="440"/>
    </w:pPr>
    <w:rPr>
      <w:rFonts w:cs="Times New Roman"/>
    </w:rPr>
  </w:style>
  <w:style w:type="character" w:customStyle="1" w:styleId="Heading2Char">
    <w:name w:val="Heading 2 Char"/>
    <w:basedOn w:val="DefaultParagraphFont"/>
    <w:link w:val="Heading2"/>
    <w:uiPriority w:val="9"/>
    <w:rsid w:val="00520D6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37CF0"/>
    <w:rPr>
      <w:sz w:val="16"/>
      <w:szCs w:val="16"/>
    </w:rPr>
  </w:style>
  <w:style w:type="paragraph" w:styleId="CommentText">
    <w:name w:val="annotation text"/>
    <w:basedOn w:val="Normal"/>
    <w:link w:val="CommentTextChar"/>
    <w:uiPriority w:val="99"/>
    <w:unhideWhenUsed/>
    <w:rsid w:val="00D37CF0"/>
    <w:pPr>
      <w:spacing w:line="240" w:lineRule="auto"/>
    </w:pPr>
    <w:rPr>
      <w:sz w:val="20"/>
      <w:szCs w:val="20"/>
    </w:rPr>
  </w:style>
  <w:style w:type="character" w:customStyle="1" w:styleId="CommentTextChar">
    <w:name w:val="Comment Text Char"/>
    <w:basedOn w:val="DefaultParagraphFont"/>
    <w:link w:val="CommentText"/>
    <w:uiPriority w:val="99"/>
    <w:rsid w:val="00D37CF0"/>
    <w:rPr>
      <w:sz w:val="20"/>
      <w:szCs w:val="20"/>
    </w:rPr>
  </w:style>
  <w:style w:type="paragraph" w:styleId="CommentSubject">
    <w:name w:val="annotation subject"/>
    <w:basedOn w:val="CommentText"/>
    <w:next w:val="CommentText"/>
    <w:link w:val="CommentSubjectChar"/>
    <w:uiPriority w:val="99"/>
    <w:semiHidden/>
    <w:unhideWhenUsed/>
    <w:rsid w:val="00D37CF0"/>
    <w:rPr>
      <w:b/>
      <w:bCs/>
    </w:rPr>
  </w:style>
  <w:style w:type="character" w:customStyle="1" w:styleId="CommentSubjectChar">
    <w:name w:val="Comment Subject Char"/>
    <w:basedOn w:val="CommentTextChar"/>
    <w:link w:val="CommentSubject"/>
    <w:uiPriority w:val="99"/>
    <w:semiHidden/>
    <w:rsid w:val="00D37CF0"/>
    <w:rPr>
      <w:b/>
      <w:bCs/>
      <w:sz w:val="20"/>
      <w:szCs w:val="20"/>
    </w:rPr>
  </w:style>
  <w:style w:type="character" w:customStyle="1" w:styleId="Heading3Char">
    <w:name w:val="Heading 3 Char"/>
    <w:basedOn w:val="DefaultParagraphFont"/>
    <w:link w:val="Heading3"/>
    <w:uiPriority w:val="9"/>
    <w:rsid w:val="00F42DC4"/>
    <w:rPr>
      <w:rFonts w:asciiTheme="majorHAnsi" w:eastAsiaTheme="majorEastAsia" w:hAnsiTheme="majorHAnsi" w:cstheme="majorBidi"/>
      <w:color w:val="1F3763" w:themeColor="accent1" w:themeShade="7F"/>
      <w:sz w:val="24"/>
      <w:szCs w:val="24"/>
    </w:rPr>
  </w:style>
  <w:style w:type="paragraph" w:styleId="Revision">
    <w:name w:val="Revision"/>
    <w:hidden/>
    <w:uiPriority w:val="99"/>
    <w:semiHidden/>
    <w:rsid w:val="004E0D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3387">
      <w:bodyDiv w:val="1"/>
      <w:marLeft w:val="0"/>
      <w:marRight w:val="0"/>
      <w:marTop w:val="0"/>
      <w:marBottom w:val="0"/>
      <w:divBdr>
        <w:top w:val="none" w:sz="0" w:space="0" w:color="auto"/>
        <w:left w:val="none" w:sz="0" w:space="0" w:color="auto"/>
        <w:bottom w:val="none" w:sz="0" w:space="0" w:color="auto"/>
        <w:right w:val="none" w:sz="0" w:space="0" w:color="auto"/>
      </w:divBdr>
      <w:divsChild>
        <w:div w:id="1426071487">
          <w:marLeft w:val="0"/>
          <w:marRight w:val="0"/>
          <w:marTop w:val="0"/>
          <w:marBottom w:val="0"/>
          <w:divBdr>
            <w:top w:val="none" w:sz="0" w:space="0" w:color="auto"/>
            <w:left w:val="none" w:sz="0" w:space="0" w:color="auto"/>
            <w:bottom w:val="none" w:sz="0" w:space="0" w:color="auto"/>
            <w:right w:val="none" w:sz="0" w:space="0" w:color="auto"/>
          </w:divBdr>
        </w:div>
      </w:divsChild>
    </w:div>
    <w:div w:id="30082805">
      <w:bodyDiv w:val="1"/>
      <w:marLeft w:val="0"/>
      <w:marRight w:val="0"/>
      <w:marTop w:val="0"/>
      <w:marBottom w:val="0"/>
      <w:divBdr>
        <w:top w:val="none" w:sz="0" w:space="0" w:color="auto"/>
        <w:left w:val="none" w:sz="0" w:space="0" w:color="auto"/>
        <w:bottom w:val="none" w:sz="0" w:space="0" w:color="auto"/>
        <w:right w:val="none" w:sz="0" w:space="0" w:color="auto"/>
      </w:divBdr>
    </w:div>
    <w:div w:id="40442913">
      <w:bodyDiv w:val="1"/>
      <w:marLeft w:val="0"/>
      <w:marRight w:val="0"/>
      <w:marTop w:val="0"/>
      <w:marBottom w:val="0"/>
      <w:divBdr>
        <w:top w:val="none" w:sz="0" w:space="0" w:color="auto"/>
        <w:left w:val="none" w:sz="0" w:space="0" w:color="auto"/>
        <w:bottom w:val="none" w:sz="0" w:space="0" w:color="auto"/>
        <w:right w:val="none" w:sz="0" w:space="0" w:color="auto"/>
      </w:divBdr>
      <w:divsChild>
        <w:div w:id="1043871411">
          <w:marLeft w:val="0"/>
          <w:marRight w:val="0"/>
          <w:marTop w:val="0"/>
          <w:marBottom w:val="0"/>
          <w:divBdr>
            <w:top w:val="none" w:sz="0" w:space="0" w:color="auto"/>
            <w:left w:val="none" w:sz="0" w:space="0" w:color="auto"/>
            <w:bottom w:val="none" w:sz="0" w:space="0" w:color="auto"/>
            <w:right w:val="none" w:sz="0" w:space="0" w:color="auto"/>
          </w:divBdr>
        </w:div>
      </w:divsChild>
    </w:div>
    <w:div w:id="52242354">
      <w:bodyDiv w:val="1"/>
      <w:marLeft w:val="0"/>
      <w:marRight w:val="0"/>
      <w:marTop w:val="0"/>
      <w:marBottom w:val="0"/>
      <w:divBdr>
        <w:top w:val="none" w:sz="0" w:space="0" w:color="auto"/>
        <w:left w:val="none" w:sz="0" w:space="0" w:color="auto"/>
        <w:bottom w:val="none" w:sz="0" w:space="0" w:color="auto"/>
        <w:right w:val="none" w:sz="0" w:space="0" w:color="auto"/>
      </w:divBdr>
      <w:divsChild>
        <w:div w:id="673072937">
          <w:marLeft w:val="0"/>
          <w:marRight w:val="0"/>
          <w:marTop w:val="0"/>
          <w:marBottom w:val="0"/>
          <w:divBdr>
            <w:top w:val="none" w:sz="0" w:space="0" w:color="auto"/>
            <w:left w:val="none" w:sz="0" w:space="0" w:color="auto"/>
            <w:bottom w:val="none" w:sz="0" w:space="0" w:color="auto"/>
            <w:right w:val="none" w:sz="0" w:space="0" w:color="auto"/>
          </w:divBdr>
        </w:div>
      </w:divsChild>
    </w:div>
    <w:div w:id="59450106">
      <w:bodyDiv w:val="1"/>
      <w:marLeft w:val="0"/>
      <w:marRight w:val="0"/>
      <w:marTop w:val="0"/>
      <w:marBottom w:val="0"/>
      <w:divBdr>
        <w:top w:val="none" w:sz="0" w:space="0" w:color="auto"/>
        <w:left w:val="none" w:sz="0" w:space="0" w:color="auto"/>
        <w:bottom w:val="none" w:sz="0" w:space="0" w:color="auto"/>
        <w:right w:val="none" w:sz="0" w:space="0" w:color="auto"/>
      </w:divBdr>
      <w:divsChild>
        <w:div w:id="151413010">
          <w:marLeft w:val="0"/>
          <w:marRight w:val="0"/>
          <w:marTop w:val="0"/>
          <w:marBottom w:val="0"/>
          <w:divBdr>
            <w:top w:val="none" w:sz="0" w:space="0" w:color="auto"/>
            <w:left w:val="none" w:sz="0" w:space="0" w:color="auto"/>
            <w:bottom w:val="none" w:sz="0" w:space="0" w:color="auto"/>
            <w:right w:val="none" w:sz="0" w:space="0" w:color="auto"/>
          </w:divBdr>
        </w:div>
      </w:divsChild>
    </w:div>
    <w:div w:id="76172625">
      <w:bodyDiv w:val="1"/>
      <w:marLeft w:val="0"/>
      <w:marRight w:val="0"/>
      <w:marTop w:val="0"/>
      <w:marBottom w:val="0"/>
      <w:divBdr>
        <w:top w:val="none" w:sz="0" w:space="0" w:color="auto"/>
        <w:left w:val="none" w:sz="0" w:space="0" w:color="auto"/>
        <w:bottom w:val="none" w:sz="0" w:space="0" w:color="auto"/>
        <w:right w:val="none" w:sz="0" w:space="0" w:color="auto"/>
      </w:divBdr>
      <w:divsChild>
        <w:div w:id="1910000378">
          <w:marLeft w:val="0"/>
          <w:marRight w:val="0"/>
          <w:marTop w:val="0"/>
          <w:marBottom w:val="0"/>
          <w:divBdr>
            <w:top w:val="none" w:sz="0" w:space="0" w:color="auto"/>
            <w:left w:val="none" w:sz="0" w:space="0" w:color="auto"/>
            <w:bottom w:val="none" w:sz="0" w:space="0" w:color="auto"/>
            <w:right w:val="none" w:sz="0" w:space="0" w:color="auto"/>
          </w:divBdr>
        </w:div>
      </w:divsChild>
    </w:div>
    <w:div w:id="84039010">
      <w:bodyDiv w:val="1"/>
      <w:marLeft w:val="0"/>
      <w:marRight w:val="0"/>
      <w:marTop w:val="0"/>
      <w:marBottom w:val="0"/>
      <w:divBdr>
        <w:top w:val="none" w:sz="0" w:space="0" w:color="auto"/>
        <w:left w:val="none" w:sz="0" w:space="0" w:color="auto"/>
        <w:bottom w:val="none" w:sz="0" w:space="0" w:color="auto"/>
        <w:right w:val="none" w:sz="0" w:space="0" w:color="auto"/>
      </w:divBdr>
      <w:divsChild>
        <w:div w:id="748842148">
          <w:marLeft w:val="0"/>
          <w:marRight w:val="0"/>
          <w:marTop w:val="0"/>
          <w:marBottom w:val="0"/>
          <w:divBdr>
            <w:top w:val="none" w:sz="0" w:space="0" w:color="auto"/>
            <w:left w:val="none" w:sz="0" w:space="0" w:color="auto"/>
            <w:bottom w:val="none" w:sz="0" w:space="0" w:color="auto"/>
            <w:right w:val="none" w:sz="0" w:space="0" w:color="auto"/>
          </w:divBdr>
        </w:div>
      </w:divsChild>
    </w:div>
    <w:div w:id="101002597">
      <w:bodyDiv w:val="1"/>
      <w:marLeft w:val="0"/>
      <w:marRight w:val="0"/>
      <w:marTop w:val="0"/>
      <w:marBottom w:val="0"/>
      <w:divBdr>
        <w:top w:val="none" w:sz="0" w:space="0" w:color="auto"/>
        <w:left w:val="none" w:sz="0" w:space="0" w:color="auto"/>
        <w:bottom w:val="none" w:sz="0" w:space="0" w:color="auto"/>
        <w:right w:val="none" w:sz="0" w:space="0" w:color="auto"/>
      </w:divBdr>
    </w:div>
    <w:div w:id="102379842">
      <w:bodyDiv w:val="1"/>
      <w:marLeft w:val="0"/>
      <w:marRight w:val="0"/>
      <w:marTop w:val="0"/>
      <w:marBottom w:val="0"/>
      <w:divBdr>
        <w:top w:val="none" w:sz="0" w:space="0" w:color="auto"/>
        <w:left w:val="none" w:sz="0" w:space="0" w:color="auto"/>
        <w:bottom w:val="none" w:sz="0" w:space="0" w:color="auto"/>
        <w:right w:val="none" w:sz="0" w:space="0" w:color="auto"/>
      </w:divBdr>
      <w:divsChild>
        <w:div w:id="1355309550">
          <w:marLeft w:val="0"/>
          <w:marRight w:val="0"/>
          <w:marTop w:val="0"/>
          <w:marBottom w:val="0"/>
          <w:divBdr>
            <w:top w:val="none" w:sz="0" w:space="0" w:color="auto"/>
            <w:left w:val="none" w:sz="0" w:space="0" w:color="auto"/>
            <w:bottom w:val="none" w:sz="0" w:space="0" w:color="auto"/>
            <w:right w:val="none" w:sz="0" w:space="0" w:color="auto"/>
          </w:divBdr>
        </w:div>
      </w:divsChild>
    </w:div>
    <w:div w:id="105975473">
      <w:bodyDiv w:val="1"/>
      <w:marLeft w:val="0"/>
      <w:marRight w:val="0"/>
      <w:marTop w:val="0"/>
      <w:marBottom w:val="0"/>
      <w:divBdr>
        <w:top w:val="none" w:sz="0" w:space="0" w:color="auto"/>
        <w:left w:val="none" w:sz="0" w:space="0" w:color="auto"/>
        <w:bottom w:val="none" w:sz="0" w:space="0" w:color="auto"/>
        <w:right w:val="none" w:sz="0" w:space="0" w:color="auto"/>
      </w:divBdr>
      <w:divsChild>
        <w:div w:id="1027297172">
          <w:marLeft w:val="0"/>
          <w:marRight w:val="0"/>
          <w:marTop w:val="0"/>
          <w:marBottom w:val="0"/>
          <w:divBdr>
            <w:top w:val="none" w:sz="0" w:space="0" w:color="auto"/>
            <w:left w:val="none" w:sz="0" w:space="0" w:color="auto"/>
            <w:bottom w:val="none" w:sz="0" w:space="0" w:color="auto"/>
            <w:right w:val="none" w:sz="0" w:space="0" w:color="auto"/>
          </w:divBdr>
        </w:div>
      </w:divsChild>
    </w:div>
    <w:div w:id="133258532">
      <w:bodyDiv w:val="1"/>
      <w:marLeft w:val="0"/>
      <w:marRight w:val="0"/>
      <w:marTop w:val="0"/>
      <w:marBottom w:val="0"/>
      <w:divBdr>
        <w:top w:val="none" w:sz="0" w:space="0" w:color="auto"/>
        <w:left w:val="none" w:sz="0" w:space="0" w:color="auto"/>
        <w:bottom w:val="none" w:sz="0" w:space="0" w:color="auto"/>
        <w:right w:val="none" w:sz="0" w:space="0" w:color="auto"/>
      </w:divBdr>
      <w:divsChild>
        <w:div w:id="1888300642">
          <w:marLeft w:val="0"/>
          <w:marRight w:val="0"/>
          <w:marTop w:val="0"/>
          <w:marBottom w:val="0"/>
          <w:divBdr>
            <w:top w:val="none" w:sz="0" w:space="0" w:color="auto"/>
            <w:left w:val="none" w:sz="0" w:space="0" w:color="auto"/>
            <w:bottom w:val="none" w:sz="0" w:space="0" w:color="auto"/>
            <w:right w:val="none" w:sz="0" w:space="0" w:color="auto"/>
          </w:divBdr>
        </w:div>
      </w:divsChild>
    </w:div>
    <w:div w:id="134109078">
      <w:bodyDiv w:val="1"/>
      <w:marLeft w:val="0"/>
      <w:marRight w:val="0"/>
      <w:marTop w:val="0"/>
      <w:marBottom w:val="0"/>
      <w:divBdr>
        <w:top w:val="none" w:sz="0" w:space="0" w:color="auto"/>
        <w:left w:val="none" w:sz="0" w:space="0" w:color="auto"/>
        <w:bottom w:val="none" w:sz="0" w:space="0" w:color="auto"/>
        <w:right w:val="none" w:sz="0" w:space="0" w:color="auto"/>
      </w:divBdr>
      <w:divsChild>
        <w:div w:id="502164317">
          <w:marLeft w:val="0"/>
          <w:marRight w:val="0"/>
          <w:marTop w:val="0"/>
          <w:marBottom w:val="0"/>
          <w:divBdr>
            <w:top w:val="none" w:sz="0" w:space="0" w:color="auto"/>
            <w:left w:val="none" w:sz="0" w:space="0" w:color="auto"/>
            <w:bottom w:val="none" w:sz="0" w:space="0" w:color="auto"/>
            <w:right w:val="none" w:sz="0" w:space="0" w:color="auto"/>
          </w:divBdr>
        </w:div>
      </w:divsChild>
    </w:div>
    <w:div w:id="136846665">
      <w:bodyDiv w:val="1"/>
      <w:marLeft w:val="0"/>
      <w:marRight w:val="0"/>
      <w:marTop w:val="0"/>
      <w:marBottom w:val="0"/>
      <w:divBdr>
        <w:top w:val="none" w:sz="0" w:space="0" w:color="auto"/>
        <w:left w:val="none" w:sz="0" w:space="0" w:color="auto"/>
        <w:bottom w:val="none" w:sz="0" w:space="0" w:color="auto"/>
        <w:right w:val="none" w:sz="0" w:space="0" w:color="auto"/>
      </w:divBdr>
      <w:divsChild>
        <w:div w:id="181017866">
          <w:marLeft w:val="0"/>
          <w:marRight w:val="0"/>
          <w:marTop w:val="0"/>
          <w:marBottom w:val="0"/>
          <w:divBdr>
            <w:top w:val="none" w:sz="0" w:space="0" w:color="auto"/>
            <w:left w:val="none" w:sz="0" w:space="0" w:color="auto"/>
            <w:bottom w:val="none" w:sz="0" w:space="0" w:color="auto"/>
            <w:right w:val="none" w:sz="0" w:space="0" w:color="auto"/>
          </w:divBdr>
        </w:div>
      </w:divsChild>
    </w:div>
    <w:div w:id="171996814">
      <w:bodyDiv w:val="1"/>
      <w:marLeft w:val="0"/>
      <w:marRight w:val="0"/>
      <w:marTop w:val="0"/>
      <w:marBottom w:val="0"/>
      <w:divBdr>
        <w:top w:val="none" w:sz="0" w:space="0" w:color="auto"/>
        <w:left w:val="none" w:sz="0" w:space="0" w:color="auto"/>
        <w:bottom w:val="none" w:sz="0" w:space="0" w:color="auto"/>
        <w:right w:val="none" w:sz="0" w:space="0" w:color="auto"/>
      </w:divBdr>
      <w:divsChild>
        <w:div w:id="984815047">
          <w:marLeft w:val="0"/>
          <w:marRight w:val="0"/>
          <w:marTop w:val="0"/>
          <w:marBottom w:val="0"/>
          <w:divBdr>
            <w:top w:val="none" w:sz="0" w:space="0" w:color="auto"/>
            <w:left w:val="none" w:sz="0" w:space="0" w:color="auto"/>
            <w:bottom w:val="none" w:sz="0" w:space="0" w:color="auto"/>
            <w:right w:val="none" w:sz="0" w:space="0" w:color="auto"/>
          </w:divBdr>
        </w:div>
      </w:divsChild>
    </w:div>
    <w:div w:id="185751305">
      <w:bodyDiv w:val="1"/>
      <w:marLeft w:val="0"/>
      <w:marRight w:val="0"/>
      <w:marTop w:val="0"/>
      <w:marBottom w:val="0"/>
      <w:divBdr>
        <w:top w:val="none" w:sz="0" w:space="0" w:color="auto"/>
        <w:left w:val="none" w:sz="0" w:space="0" w:color="auto"/>
        <w:bottom w:val="none" w:sz="0" w:space="0" w:color="auto"/>
        <w:right w:val="none" w:sz="0" w:space="0" w:color="auto"/>
      </w:divBdr>
    </w:div>
    <w:div w:id="186649327">
      <w:bodyDiv w:val="1"/>
      <w:marLeft w:val="0"/>
      <w:marRight w:val="0"/>
      <w:marTop w:val="0"/>
      <w:marBottom w:val="0"/>
      <w:divBdr>
        <w:top w:val="none" w:sz="0" w:space="0" w:color="auto"/>
        <w:left w:val="none" w:sz="0" w:space="0" w:color="auto"/>
        <w:bottom w:val="none" w:sz="0" w:space="0" w:color="auto"/>
        <w:right w:val="none" w:sz="0" w:space="0" w:color="auto"/>
      </w:divBdr>
    </w:div>
    <w:div w:id="187793107">
      <w:bodyDiv w:val="1"/>
      <w:marLeft w:val="0"/>
      <w:marRight w:val="0"/>
      <w:marTop w:val="0"/>
      <w:marBottom w:val="0"/>
      <w:divBdr>
        <w:top w:val="none" w:sz="0" w:space="0" w:color="auto"/>
        <w:left w:val="none" w:sz="0" w:space="0" w:color="auto"/>
        <w:bottom w:val="none" w:sz="0" w:space="0" w:color="auto"/>
        <w:right w:val="none" w:sz="0" w:space="0" w:color="auto"/>
      </w:divBdr>
      <w:divsChild>
        <w:div w:id="180827510">
          <w:marLeft w:val="0"/>
          <w:marRight w:val="0"/>
          <w:marTop w:val="0"/>
          <w:marBottom w:val="0"/>
          <w:divBdr>
            <w:top w:val="none" w:sz="0" w:space="0" w:color="auto"/>
            <w:left w:val="none" w:sz="0" w:space="0" w:color="auto"/>
            <w:bottom w:val="none" w:sz="0" w:space="0" w:color="auto"/>
            <w:right w:val="none" w:sz="0" w:space="0" w:color="auto"/>
          </w:divBdr>
        </w:div>
      </w:divsChild>
    </w:div>
    <w:div w:id="198858836">
      <w:bodyDiv w:val="1"/>
      <w:marLeft w:val="0"/>
      <w:marRight w:val="0"/>
      <w:marTop w:val="0"/>
      <w:marBottom w:val="0"/>
      <w:divBdr>
        <w:top w:val="none" w:sz="0" w:space="0" w:color="auto"/>
        <w:left w:val="none" w:sz="0" w:space="0" w:color="auto"/>
        <w:bottom w:val="none" w:sz="0" w:space="0" w:color="auto"/>
        <w:right w:val="none" w:sz="0" w:space="0" w:color="auto"/>
      </w:divBdr>
      <w:divsChild>
        <w:div w:id="721632077">
          <w:marLeft w:val="0"/>
          <w:marRight w:val="0"/>
          <w:marTop w:val="0"/>
          <w:marBottom w:val="0"/>
          <w:divBdr>
            <w:top w:val="none" w:sz="0" w:space="0" w:color="auto"/>
            <w:left w:val="none" w:sz="0" w:space="0" w:color="auto"/>
            <w:bottom w:val="none" w:sz="0" w:space="0" w:color="auto"/>
            <w:right w:val="none" w:sz="0" w:space="0" w:color="auto"/>
          </w:divBdr>
        </w:div>
      </w:divsChild>
    </w:div>
    <w:div w:id="214971771">
      <w:bodyDiv w:val="1"/>
      <w:marLeft w:val="0"/>
      <w:marRight w:val="0"/>
      <w:marTop w:val="0"/>
      <w:marBottom w:val="0"/>
      <w:divBdr>
        <w:top w:val="none" w:sz="0" w:space="0" w:color="auto"/>
        <w:left w:val="none" w:sz="0" w:space="0" w:color="auto"/>
        <w:bottom w:val="none" w:sz="0" w:space="0" w:color="auto"/>
        <w:right w:val="none" w:sz="0" w:space="0" w:color="auto"/>
      </w:divBdr>
      <w:divsChild>
        <w:div w:id="857817797">
          <w:marLeft w:val="0"/>
          <w:marRight w:val="0"/>
          <w:marTop w:val="0"/>
          <w:marBottom w:val="0"/>
          <w:divBdr>
            <w:top w:val="none" w:sz="0" w:space="0" w:color="auto"/>
            <w:left w:val="none" w:sz="0" w:space="0" w:color="auto"/>
            <w:bottom w:val="none" w:sz="0" w:space="0" w:color="auto"/>
            <w:right w:val="none" w:sz="0" w:space="0" w:color="auto"/>
          </w:divBdr>
        </w:div>
      </w:divsChild>
    </w:div>
    <w:div w:id="255789354">
      <w:bodyDiv w:val="1"/>
      <w:marLeft w:val="0"/>
      <w:marRight w:val="0"/>
      <w:marTop w:val="0"/>
      <w:marBottom w:val="0"/>
      <w:divBdr>
        <w:top w:val="none" w:sz="0" w:space="0" w:color="auto"/>
        <w:left w:val="none" w:sz="0" w:space="0" w:color="auto"/>
        <w:bottom w:val="none" w:sz="0" w:space="0" w:color="auto"/>
        <w:right w:val="none" w:sz="0" w:space="0" w:color="auto"/>
      </w:divBdr>
      <w:divsChild>
        <w:div w:id="881286177">
          <w:marLeft w:val="0"/>
          <w:marRight w:val="0"/>
          <w:marTop w:val="0"/>
          <w:marBottom w:val="0"/>
          <w:divBdr>
            <w:top w:val="none" w:sz="0" w:space="0" w:color="auto"/>
            <w:left w:val="none" w:sz="0" w:space="0" w:color="auto"/>
            <w:bottom w:val="none" w:sz="0" w:space="0" w:color="auto"/>
            <w:right w:val="none" w:sz="0" w:space="0" w:color="auto"/>
          </w:divBdr>
        </w:div>
      </w:divsChild>
    </w:div>
    <w:div w:id="285475905">
      <w:bodyDiv w:val="1"/>
      <w:marLeft w:val="0"/>
      <w:marRight w:val="0"/>
      <w:marTop w:val="0"/>
      <w:marBottom w:val="0"/>
      <w:divBdr>
        <w:top w:val="none" w:sz="0" w:space="0" w:color="auto"/>
        <w:left w:val="none" w:sz="0" w:space="0" w:color="auto"/>
        <w:bottom w:val="none" w:sz="0" w:space="0" w:color="auto"/>
        <w:right w:val="none" w:sz="0" w:space="0" w:color="auto"/>
      </w:divBdr>
      <w:divsChild>
        <w:div w:id="952635120">
          <w:marLeft w:val="0"/>
          <w:marRight w:val="0"/>
          <w:marTop w:val="0"/>
          <w:marBottom w:val="0"/>
          <w:divBdr>
            <w:top w:val="none" w:sz="0" w:space="0" w:color="auto"/>
            <w:left w:val="none" w:sz="0" w:space="0" w:color="auto"/>
            <w:bottom w:val="none" w:sz="0" w:space="0" w:color="auto"/>
            <w:right w:val="none" w:sz="0" w:space="0" w:color="auto"/>
          </w:divBdr>
        </w:div>
      </w:divsChild>
    </w:div>
    <w:div w:id="313996495">
      <w:bodyDiv w:val="1"/>
      <w:marLeft w:val="0"/>
      <w:marRight w:val="0"/>
      <w:marTop w:val="0"/>
      <w:marBottom w:val="0"/>
      <w:divBdr>
        <w:top w:val="none" w:sz="0" w:space="0" w:color="auto"/>
        <w:left w:val="none" w:sz="0" w:space="0" w:color="auto"/>
        <w:bottom w:val="none" w:sz="0" w:space="0" w:color="auto"/>
        <w:right w:val="none" w:sz="0" w:space="0" w:color="auto"/>
      </w:divBdr>
      <w:divsChild>
        <w:div w:id="891310680">
          <w:marLeft w:val="0"/>
          <w:marRight w:val="0"/>
          <w:marTop w:val="0"/>
          <w:marBottom w:val="0"/>
          <w:divBdr>
            <w:top w:val="none" w:sz="0" w:space="0" w:color="auto"/>
            <w:left w:val="none" w:sz="0" w:space="0" w:color="auto"/>
            <w:bottom w:val="none" w:sz="0" w:space="0" w:color="auto"/>
            <w:right w:val="none" w:sz="0" w:space="0" w:color="auto"/>
          </w:divBdr>
        </w:div>
      </w:divsChild>
    </w:div>
    <w:div w:id="322391765">
      <w:bodyDiv w:val="1"/>
      <w:marLeft w:val="0"/>
      <w:marRight w:val="0"/>
      <w:marTop w:val="0"/>
      <w:marBottom w:val="0"/>
      <w:divBdr>
        <w:top w:val="none" w:sz="0" w:space="0" w:color="auto"/>
        <w:left w:val="none" w:sz="0" w:space="0" w:color="auto"/>
        <w:bottom w:val="none" w:sz="0" w:space="0" w:color="auto"/>
        <w:right w:val="none" w:sz="0" w:space="0" w:color="auto"/>
      </w:divBdr>
      <w:divsChild>
        <w:div w:id="1754857769">
          <w:marLeft w:val="0"/>
          <w:marRight w:val="0"/>
          <w:marTop w:val="0"/>
          <w:marBottom w:val="0"/>
          <w:divBdr>
            <w:top w:val="none" w:sz="0" w:space="0" w:color="auto"/>
            <w:left w:val="none" w:sz="0" w:space="0" w:color="auto"/>
            <w:bottom w:val="none" w:sz="0" w:space="0" w:color="auto"/>
            <w:right w:val="none" w:sz="0" w:space="0" w:color="auto"/>
          </w:divBdr>
        </w:div>
      </w:divsChild>
    </w:div>
    <w:div w:id="324168945">
      <w:bodyDiv w:val="1"/>
      <w:marLeft w:val="0"/>
      <w:marRight w:val="0"/>
      <w:marTop w:val="0"/>
      <w:marBottom w:val="0"/>
      <w:divBdr>
        <w:top w:val="none" w:sz="0" w:space="0" w:color="auto"/>
        <w:left w:val="none" w:sz="0" w:space="0" w:color="auto"/>
        <w:bottom w:val="none" w:sz="0" w:space="0" w:color="auto"/>
        <w:right w:val="none" w:sz="0" w:space="0" w:color="auto"/>
      </w:divBdr>
    </w:div>
    <w:div w:id="346369196">
      <w:bodyDiv w:val="1"/>
      <w:marLeft w:val="0"/>
      <w:marRight w:val="0"/>
      <w:marTop w:val="0"/>
      <w:marBottom w:val="0"/>
      <w:divBdr>
        <w:top w:val="none" w:sz="0" w:space="0" w:color="auto"/>
        <w:left w:val="none" w:sz="0" w:space="0" w:color="auto"/>
        <w:bottom w:val="none" w:sz="0" w:space="0" w:color="auto"/>
        <w:right w:val="none" w:sz="0" w:space="0" w:color="auto"/>
      </w:divBdr>
      <w:divsChild>
        <w:div w:id="1748769648">
          <w:marLeft w:val="0"/>
          <w:marRight w:val="0"/>
          <w:marTop w:val="0"/>
          <w:marBottom w:val="0"/>
          <w:divBdr>
            <w:top w:val="none" w:sz="0" w:space="0" w:color="auto"/>
            <w:left w:val="none" w:sz="0" w:space="0" w:color="auto"/>
            <w:bottom w:val="none" w:sz="0" w:space="0" w:color="auto"/>
            <w:right w:val="none" w:sz="0" w:space="0" w:color="auto"/>
          </w:divBdr>
        </w:div>
      </w:divsChild>
    </w:div>
    <w:div w:id="397871147">
      <w:bodyDiv w:val="1"/>
      <w:marLeft w:val="0"/>
      <w:marRight w:val="0"/>
      <w:marTop w:val="0"/>
      <w:marBottom w:val="0"/>
      <w:divBdr>
        <w:top w:val="none" w:sz="0" w:space="0" w:color="auto"/>
        <w:left w:val="none" w:sz="0" w:space="0" w:color="auto"/>
        <w:bottom w:val="none" w:sz="0" w:space="0" w:color="auto"/>
        <w:right w:val="none" w:sz="0" w:space="0" w:color="auto"/>
      </w:divBdr>
      <w:divsChild>
        <w:div w:id="1370183523">
          <w:marLeft w:val="0"/>
          <w:marRight w:val="0"/>
          <w:marTop w:val="0"/>
          <w:marBottom w:val="0"/>
          <w:divBdr>
            <w:top w:val="none" w:sz="0" w:space="0" w:color="auto"/>
            <w:left w:val="none" w:sz="0" w:space="0" w:color="auto"/>
            <w:bottom w:val="none" w:sz="0" w:space="0" w:color="auto"/>
            <w:right w:val="none" w:sz="0" w:space="0" w:color="auto"/>
          </w:divBdr>
        </w:div>
      </w:divsChild>
    </w:div>
    <w:div w:id="412627468">
      <w:bodyDiv w:val="1"/>
      <w:marLeft w:val="0"/>
      <w:marRight w:val="0"/>
      <w:marTop w:val="0"/>
      <w:marBottom w:val="0"/>
      <w:divBdr>
        <w:top w:val="none" w:sz="0" w:space="0" w:color="auto"/>
        <w:left w:val="none" w:sz="0" w:space="0" w:color="auto"/>
        <w:bottom w:val="none" w:sz="0" w:space="0" w:color="auto"/>
        <w:right w:val="none" w:sz="0" w:space="0" w:color="auto"/>
      </w:divBdr>
      <w:divsChild>
        <w:div w:id="1673331653">
          <w:marLeft w:val="0"/>
          <w:marRight w:val="0"/>
          <w:marTop w:val="0"/>
          <w:marBottom w:val="0"/>
          <w:divBdr>
            <w:top w:val="none" w:sz="0" w:space="0" w:color="auto"/>
            <w:left w:val="none" w:sz="0" w:space="0" w:color="auto"/>
            <w:bottom w:val="none" w:sz="0" w:space="0" w:color="auto"/>
            <w:right w:val="none" w:sz="0" w:space="0" w:color="auto"/>
          </w:divBdr>
        </w:div>
      </w:divsChild>
    </w:div>
    <w:div w:id="424158639">
      <w:bodyDiv w:val="1"/>
      <w:marLeft w:val="0"/>
      <w:marRight w:val="0"/>
      <w:marTop w:val="0"/>
      <w:marBottom w:val="0"/>
      <w:divBdr>
        <w:top w:val="none" w:sz="0" w:space="0" w:color="auto"/>
        <w:left w:val="none" w:sz="0" w:space="0" w:color="auto"/>
        <w:bottom w:val="none" w:sz="0" w:space="0" w:color="auto"/>
        <w:right w:val="none" w:sz="0" w:space="0" w:color="auto"/>
      </w:divBdr>
      <w:divsChild>
        <w:div w:id="6366938">
          <w:marLeft w:val="0"/>
          <w:marRight w:val="0"/>
          <w:marTop w:val="0"/>
          <w:marBottom w:val="0"/>
          <w:divBdr>
            <w:top w:val="none" w:sz="0" w:space="0" w:color="auto"/>
            <w:left w:val="none" w:sz="0" w:space="0" w:color="auto"/>
            <w:bottom w:val="none" w:sz="0" w:space="0" w:color="auto"/>
            <w:right w:val="none" w:sz="0" w:space="0" w:color="auto"/>
          </w:divBdr>
        </w:div>
      </w:divsChild>
    </w:div>
    <w:div w:id="439228935">
      <w:bodyDiv w:val="1"/>
      <w:marLeft w:val="0"/>
      <w:marRight w:val="0"/>
      <w:marTop w:val="0"/>
      <w:marBottom w:val="0"/>
      <w:divBdr>
        <w:top w:val="none" w:sz="0" w:space="0" w:color="auto"/>
        <w:left w:val="none" w:sz="0" w:space="0" w:color="auto"/>
        <w:bottom w:val="none" w:sz="0" w:space="0" w:color="auto"/>
        <w:right w:val="none" w:sz="0" w:space="0" w:color="auto"/>
      </w:divBdr>
      <w:divsChild>
        <w:div w:id="1510825257">
          <w:marLeft w:val="0"/>
          <w:marRight w:val="0"/>
          <w:marTop w:val="0"/>
          <w:marBottom w:val="0"/>
          <w:divBdr>
            <w:top w:val="none" w:sz="0" w:space="0" w:color="auto"/>
            <w:left w:val="none" w:sz="0" w:space="0" w:color="auto"/>
            <w:bottom w:val="none" w:sz="0" w:space="0" w:color="auto"/>
            <w:right w:val="none" w:sz="0" w:space="0" w:color="auto"/>
          </w:divBdr>
        </w:div>
      </w:divsChild>
    </w:div>
    <w:div w:id="441150610">
      <w:bodyDiv w:val="1"/>
      <w:marLeft w:val="0"/>
      <w:marRight w:val="0"/>
      <w:marTop w:val="0"/>
      <w:marBottom w:val="0"/>
      <w:divBdr>
        <w:top w:val="none" w:sz="0" w:space="0" w:color="auto"/>
        <w:left w:val="none" w:sz="0" w:space="0" w:color="auto"/>
        <w:bottom w:val="none" w:sz="0" w:space="0" w:color="auto"/>
        <w:right w:val="none" w:sz="0" w:space="0" w:color="auto"/>
      </w:divBdr>
      <w:divsChild>
        <w:div w:id="1499230960">
          <w:marLeft w:val="0"/>
          <w:marRight w:val="0"/>
          <w:marTop w:val="0"/>
          <w:marBottom w:val="0"/>
          <w:divBdr>
            <w:top w:val="none" w:sz="0" w:space="0" w:color="auto"/>
            <w:left w:val="none" w:sz="0" w:space="0" w:color="auto"/>
            <w:bottom w:val="none" w:sz="0" w:space="0" w:color="auto"/>
            <w:right w:val="none" w:sz="0" w:space="0" w:color="auto"/>
          </w:divBdr>
        </w:div>
      </w:divsChild>
    </w:div>
    <w:div w:id="464352154">
      <w:bodyDiv w:val="1"/>
      <w:marLeft w:val="0"/>
      <w:marRight w:val="0"/>
      <w:marTop w:val="0"/>
      <w:marBottom w:val="0"/>
      <w:divBdr>
        <w:top w:val="none" w:sz="0" w:space="0" w:color="auto"/>
        <w:left w:val="none" w:sz="0" w:space="0" w:color="auto"/>
        <w:bottom w:val="none" w:sz="0" w:space="0" w:color="auto"/>
        <w:right w:val="none" w:sz="0" w:space="0" w:color="auto"/>
      </w:divBdr>
      <w:divsChild>
        <w:div w:id="166680683">
          <w:marLeft w:val="0"/>
          <w:marRight w:val="0"/>
          <w:marTop w:val="0"/>
          <w:marBottom w:val="0"/>
          <w:divBdr>
            <w:top w:val="none" w:sz="0" w:space="0" w:color="auto"/>
            <w:left w:val="none" w:sz="0" w:space="0" w:color="auto"/>
            <w:bottom w:val="none" w:sz="0" w:space="0" w:color="auto"/>
            <w:right w:val="none" w:sz="0" w:space="0" w:color="auto"/>
          </w:divBdr>
        </w:div>
      </w:divsChild>
    </w:div>
    <w:div w:id="487597458">
      <w:bodyDiv w:val="1"/>
      <w:marLeft w:val="0"/>
      <w:marRight w:val="0"/>
      <w:marTop w:val="0"/>
      <w:marBottom w:val="0"/>
      <w:divBdr>
        <w:top w:val="none" w:sz="0" w:space="0" w:color="auto"/>
        <w:left w:val="none" w:sz="0" w:space="0" w:color="auto"/>
        <w:bottom w:val="none" w:sz="0" w:space="0" w:color="auto"/>
        <w:right w:val="none" w:sz="0" w:space="0" w:color="auto"/>
      </w:divBdr>
      <w:divsChild>
        <w:div w:id="707725020">
          <w:marLeft w:val="0"/>
          <w:marRight w:val="0"/>
          <w:marTop w:val="0"/>
          <w:marBottom w:val="0"/>
          <w:divBdr>
            <w:top w:val="none" w:sz="0" w:space="0" w:color="auto"/>
            <w:left w:val="none" w:sz="0" w:space="0" w:color="auto"/>
            <w:bottom w:val="none" w:sz="0" w:space="0" w:color="auto"/>
            <w:right w:val="none" w:sz="0" w:space="0" w:color="auto"/>
          </w:divBdr>
        </w:div>
      </w:divsChild>
    </w:div>
    <w:div w:id="518392794">
      <w:bodyDiv w:val="1"/>
      <w:marLeft w:val="0"/>
      <w:marRight w:val="0"/>
      <w:marTop w:val="0"/>
      <w:marBottom w:val="0"/>
      <w:divBdr>
        <w:top w:val="none" w:sz="0" w:space="0" w:color="auto"/>
        <w:left w:val="none" w:sz="0" w:space="0" w:color="auto"/>
        <w:bottom w:val="none" w:sz="0" w:space="0" w:color="auto"/>
        <w:right w:val="none" w:sz="0" w:space="0" w:color="auto"/>
      </w:divBdr>
      <w:divsChild>
        <w:div w:id="1101726194">
          <w:marLeft w:val="0"/>
          <w:marRight w:val="0"/>
          <w:marTop w:val="0"/>
          <w:marBottom w:val="0"/>
          <w:divBdr>
            <w:top w:val="none" w:sz="0" w:space="0" w:color="auto"/>
            <w:left w:val="none" w:sz="0" w:space="0" w:color="auto"/>
            <w:bottom w:val="none" w:sz="0" w:space="0" w:color="auto"/>
            <w:right w:val="none" w:sz="0" w:space="0" w:color="auto"/>
          </w:divBdr>
        </w:div>
      </w:divsChild>
    </w:div>
    <w:div w:id="545991483">
      <w:bodyDiv w:val="1"/>
      <w:marLeft w:val="0"/>
      <w:marRight w:val="0"/>
      <w:marTop w:val="0"/>
      <w:marBottom w:val="0"/>
      <w:divBdr>
        <w:top w:val="none" w:sz="0" w:space="0" w:color="auto"/>
        <w:left w:val="none" w:sz="0" w:space="0" w:color="auto"/>
        <w:bottom w:val="none" w:sz="0" w:space="0" w:color="auto"/>
        <w:right w:val="none" w:sz="0" w:space="0" w:color="auto"/>
      </w:divBdr>
    </w:div>
    <w:div w:id="552160333">
      <w:bodyDiv w:val="1"/>
      <w:marLeft w:val="0"/>
      <w:marRight w:val="0"/>
      <w:marTop w:val="0"/>
      <w:marBottom w:val="0"/>
      <w:divBdr>
        <w:top w:val="none" w:sz="0" w:space="0" w:color="auto"/>
        <w:left w:val="none" w:sz="0" w:space="0" w:color="auto"/>
        <w:bottom w:val="none" w:sz="0" w:space="0" w:color="auto"/>
        <w:right w:val="none" w:sz="0" w:space="0" w:color="auto"/>
      </w:divBdr>
      <w:divsChild>
        <w:div w:id="455680647">
          <w:marLeft w:val="0"/>
          <w:marRight w:val="0"/>
          <w:marTop w:val="0"/>
          <w:marBottom w:val="0"/>
          <w:divBdr>
            <w:top w:val="none" w:sz="0" w:space="0" w:color="auto"/>
            <w:left w:val="none" w:sz="0" w:space="0" w:color="auto"/>
            <w:bottom w:val="none" w:sz="0" w:space="0" w:color="auto"/>
            <w:right w:val="none" w:sz="0" w:space="0" w:color="auto"/>
          </w:divBdr>
        </w:div>
      </w:divsChild>
    </w:div>
    <w:div w:id="555703243">
      <w:bodyDiv w:val="1"/>
      <w:marLeft w:val="0"/>
      <w:marRight w:val="0"/>
      <w:marTop w:val="0"/>
      <w:marBottom w:val="0"/>
      <w:divBdr>
        <w:top w:val="none" w:sz="0" w:space="0" w:color="auto"/>
        <w:left w:val="none" w:sz="0" w:space="0" w:color="auto"/>
        <w:bottom w:val="none" w:sz="0" w:space="0" w:color="auto"/>
        <w:right w:val="none" w:sz="0" w:space="0" w:color="auto"/>
      </w:divBdr>
      <w:divsChild>
        <w:div w:id="1634434798">
          <w:marLeft w:val="0"/>
          <w:marRight w:val="0"/>
          <w:marTop w:val="0"/>
          <w:marBottom w:val="0"/>
          <w:divBdr>
            <w:top w:val="none" w:sz="0" w:space="0" w:color="auto"/>
            <w:left w:val="none" w:sz="0" w:space="0" w:color="auto"/>
            <w:bottom w:val="none" w:sz="0" w:space="0" w:color="auto"/>
            <w:right w:val="none" w:sz="0" w:space="0" w:color="auto"/>
          </w:divBdr>
        </w:div>
      </w:divsChild>
    </w:div>
    <w:div w:id="558707896">
      <w:bodyDiv w:val="1"/>
      <w:marLeft w:val="0"/>
      <w:marRight w:val="0"/>
      <w:marTop w:val="0"/>
      <w:marBottom w:val="0"/>
      <w:divBdr>
        <w:top w:val="none" w:sz="0" w:space="0" w:color="auto"/>
        <w:left w:val="none" w:sz="0" w:space="0" w:color="auto"/>
        <w:bottom w:val="none" w:sz="0" w:space="0" w:color="auto"/>
        <w:right w:val="none" w:sz="0" w:space="0" w:color="auto"/>
      </w:divBdr>
      <w:divsChild>
        <w:div w:id="1523593637">
          <w:marLeft w:val="0"/>
          <w:marRight w:val="0"/>
          <w:marTop w:val="0"/>
          <w:marBottom w:val="0"/>
          <w:divBdr>
            <w:top w:val="none" w:sz="0" w:space="0" w:color="auto"/>
            <w:left w:val="none" w:sz="0" w:space="0" w:color="auto"/>
            <w:bottom w:val="none" w:sz="0" w:space="0" w:color="auto"/>
            <w:right w:val="none" w:sz="0" w:space="0" w:color="auto"/>
          </w:divBdr>
        </w:div>
      </w:divsChild>
    </w:div>
    <w:div w:id="565337849">
      <w:bodyDiv w:val="1"/>
      <w:marLeft w:val="0"/>
      <w:marRight w:val="0"/>
      <w:marTop w:val="0"/>
      <w:marBottom w:val="0"/>
      <w:divBdr>
        <w:top w:val="none" w:sz="0" w:space="0" w:color="auto"/>
        <w:left w:val="none" w:sz="0" w:space="0" w:color="auto"/>
        <w:bottom w:val="none" w:sz="0" w:space="0" w:color="auto"/>
        <w:right w:val="none" w:sz="0" w:space="0" w:color="auto"/>
      </w:divBdr>
      <w:divsChild>
        <w:div w:id="462424025">
          <w:marLeft w:val="0"/>
          <w:marRight w:val="0"/>
          <w:marTop w:val="0"/>
          <w:marBottom w:val="0"/>
          <w:divBdr>
            <w:top w:val="none" w:sz="0" w:space="0" w:color="auto"/>
            <w:left w:val="none" w:sz="0" w:space="0" w:color="auto"/>
            <w:bottom w:val="none" w:sz="0" w:space="0" w:color="auto"/>
            <w:right w:val="none" w:sz="0" w:space="0" w:color="auto"/>
          </w:divBdr>
        </w:div>
      </w:divsChild>
    </w:div>
    <w:div w:id="589776667">
      <w:bodyDiv w:val="1"/>
      <w:marLeft w:val="0"/>
      <w:marRight w:val="0"/>
      <w:marTop w:val="0"/>
      <w:marBottom w:val="0"/>
      <w:divBdr>
        <w:top w:val="none" w:sz="0" w:space="0" w:color="auto"/>
        <w:left w:val="none" w:sz="0" w:space="0" w:color="auto"/>
        <w:bottom w:val="none" w:sz="0" w:space="0" w:color="auto"/>
        <w:right w:val="none" w:sz="0" w:space="0" w:color="auto"/>
      </w:divBdr>
      <w:divsChild>
        <w:div w:id="1079712260">
          <w:marLeft w:val="0"/>
          <w:marRight w:val="0"/>
          <w:marTop w:val="0"/>
          <w:marBottom w:val="0"/>
          <w:divBdr>
            <w:top w:val="none" w:sz="0" w:space="0" w:color="auto"/>
            <w:left w:val="none" w:sz="0" w:space="0" w:color="auto"/>
            <w:bottom w:val="none" w:sz="0" w:space="0" w:color="auto"/>
            <w:right w:val="none" w:sz="0" w:space="0" w:color="auto"/>
          </w:divBdr>
        </w:div>
      </w:divsChild>
    </w:div>
    <w:div w:id="609239511">
      <w:bodyDiv w:val="1"/>
      <w:marLeft w:val="0"/>
      <w:marRight w:val="0"/>
      <w:marTop w:val="0"/>
      <w:marBottom w:val="0"/>
      <w:divBdr>
        <w:top w:val="none" w:sz="0" w:space="0" w:color="auto"/>
        <w:left w:val="none" w:sz="0" w:space="0" w:color="auto"/>
        <w:bottom w:val="none" w:sz="0" w:space="0" w:color="auto"/>
        <w:right w:val="none" w:sz="0" w:space="0" w:color="auto"/>
      </w:divBdr>
      <w:divsChild>
        <w:div w:id="251545446">
          <w:marLeft w:val="0"/>
          <w:marRight w:val="0"/>
          <w:marTop w:val="0"/>
          <w:marBottom w:val="0"/>
          <w:divBdr>
            <w:top w:val="none" w:sz="0" w:space="0" w:color="auto"/>
            <w:left w:val="none" w:sz="0" w:space="0" w:color="auto"/>
            <w:bottom w:val="none" w:sz="0" w:space="0" w:color="auto"/>
            <w:right w:val="none" w:sz="0" w:space="0" w:color="auto"/>
          </w:divBdr>
        </w:div>
      </w:divsChild>
    </w:div>
    <w:div w:id="617762622">
      <w:bodyDiv w:val="1"/>
      <w:marLeft w:val="0"/>
      <w:marRight w:val="0"/>
      <w:marTop w:val="0"/>
      <w:marBottom w:val="0"/>
      <w:divBdr>
        <w:top w:val="none" w:sz="0" w:space="0" w:color="auto"/>
        <w:left w:val="none" w:sz="0" w:space="0" w:color="auto"/>
        <w:bottom w:val="none" w:sz="0" w:space="0" w:color="auto"/>
        <w:right w:val="none" w:sz="0" w:space="0" w:color="auto"/>
      </w:divBdr>
      <w:divsChild>
        <w:div w:id="702243337">
          <w:marLeft w:val="0"/>
          <w:marRight w:val="0"/>
          <w:marTop w:val="0"/>
          <w:marBottom w:val="0"/>
          <w:divBdr>
            <w:top w:val="none" w:sz="0" w:space="0" w:color="auto"/>
            <w:left w:val="none" w:sz="0" w:space="0" w:color="auto"/>
            <w:bottom w:val="none" w:sz="0" w:space="0" w:color="auto"/>
            <w:right w:val="none" w:sz="0" w:space="0" w:color="auto"/>
          </w:divBdr>
        </w:div>
      </w:divsChild>
    </w:div>
    <w:div w:id="618413058">
      <w:bodyDiv w:val="1"/>
      <w:marLeft w:val="0"/>
      <w:marRight w:val="0"/>
      <w:marTop w:val="0"/>
      <w:marBottom w:val="0"/>
      <w:divBdr>
        <w:top w:val="none" w:sz="0" w:space="0" w:color="auto"/>
        <w:left w:val="none" w:sz="0" w:space="0" w:color="auto"/>
        <w:bottom w:val="none" w:sz="0" w:space="0" w:color="auto"/>
        <w:right w:val="none" w:sz="0" w:space="0" w:color="auto"/>
      </w:divBdr>
      <w:divsChild>
        <w:div w:id="639120258">
          <w:marLeft w:val="0"/>
          <w:marRight w:val="0"/>
          <w:marTop w:val="0"/>
          <w:marBottom w:val="0"/>
          <w:divBdr>
            <w:top w:val="none" w:sz="0" w:space="0" w:color="auto"/>
            <w:left w:val="none" w:sz="0" w:space="0" w:color="auto"/>
            <w:bottom w:val="none" w:sz="0" w:space="0" w:color="auto"/>
            <w:right w:val="none" w:sz="0" w:space="0" w:color="auto"/>
          </w:divBdr>
        </w:div>
      </w:divsChild>
    </w:div>
    <w:div w:id="618880054">
      <w:bodyDiv w:val="1"/>
      <w:marLeft w:val="0"/>
      <w:marRight w:val="0"/>
      <w:marTop w:val="0"/>
      <w:marBottom w:val="0"/>
      <w:divBdr>
        <w:top w:val="none" w:sz="0" w:space="0" w:color="auto"/>
        <w:left w:val="none" w:sz="0" w:space="0" w:color="auto"/>
        <w:bottom w:val="none" w:sz="0" w:space="0" w:color="auto"/>
        <w:right w:val="none" w:sz="0" w:space="0" w:color="auto"/>
      </w:divBdr>
      <w:divsChild>
        <w:div w:id="1679692278">
          <w:marLeft w:val="0"/>
          <w:marRight w:val="0"/>
          <w:marTop w:val="0"/>
          <w:marBottom w:val="0"/>
          <w:divBdr>
            <w:top w:val="none" w:sz="0" w:space="0" w:color="auto"/>
            <w:left w:val="none" w:sz="0" w:space="0" w:color="auto"/>
            <w:bottom w:val="none" w:sz="0" w:space="0" w:color="auto"/>
            <w:right w:val="none" w:sz="0" w:space="0" w:color="auto"/>
          </w:divBdr>
        </w:div>
      </w:divsChild>
    </w:div>
    <w:div w:id="633800872">
      <w:bodyDiv w:val="1"/>
      <w:marLeft w:val="0"/>
      <w:marRight w:val="0"/>
      <w:marTop w:val="0"/>
      <w:marBottom w:val="0"/>
      <w:divBdr>
        <w:top w:val="none" w:sz="0" w:space="0" w:color="auto"/>
        <w:left w:val="none" w:sz="0" w:space="0" w:color="auto"/>
        <w:bottom w:val="none" w:sz="0" w:space="0" w:color="auto"/>
        <w:right w:val="none" w:sz="0" w:space="0" w:color="auto"/>
      </w:divBdr>
      <w:divsChild>
        <w:div w:id="1618901835">
          <w:marLeft w:val="0"/>
          <w:marRight w:val="0"/>
          <w:marTop w:val="0"/>
          <w:marBottom w:val="0"/>
          <w:divBdr>
            <w:top w:val="none" w:sz="0" w:space="0" w:color="auto"/>
            <w:left w:val="none" w:sz="0" w:space="0" w:color="auto"/>
            <w:bottom w:val="none" w:sz="0" w:space="0" w:color="auto"/>
            <w:right w:val="none" w:sz="0" w:space="0" w:color="auto"/>
          </w:divBdr>
        </w:div>
      </w:divsChild>
    </w:div>
    <w:div w:id="637302799">
      <w:bodyDiv w:val="1"/>
      <w:marLeft w:val="0"/>
      <w:marRight w:val="0"/>
      <w:marTop w:val="0"/>
      <w:marBottom w:val="0"/>
      <w:divBdr>
        <w:top w:val="none" w:sz="0" w:space="0" w:color="auto"/>
        <w:left w:val="none" w:sz="0" w:space="0" w:color="auto"/>
        <w:bottom w:val="none" w:sz="0" w:space="0" w:color="auto"/>
        <w:right w:val="none" w:sz="0" w:space="0" w:color="auto"/>
      </w:divBdr>
      <w:divsChild>
        <w:div w:id="1241595756">
          <w:marLeft w:val="0"/>
          <w:marRight w:val="0"/>
          <w:marTop w:val="0"/>
          <w:marBottom w:val="0"/>
          <w:divBdr>
            <w:top w:val="none" w:sz="0" w:space="0" w:color="auto"/>
            <w:left w:val="none" w:sz="0" w:space="0" w:color="auto"/>
            <w:bottom w:val="none" w:sz="0" w:space="0" w:color="auto"/>
            <w:right w:val="none" w:sz="0" w:space="0" w:color="auto"/>
          </w:divBdr>
        </w:div>
      </w:divsChild>
    </w:div>
    <w:div w:id="666713920">
      <w:bodyDiv w:val="1"/>
      <w:marLeft w:val="0"/>
      <w:marRight w:val="0"/>
      <w:marTop w:val="0"/>
      <w:marBottom w:val="0"/>
      <w:divBdr>
        <w:top w:val="none" w:sz="0" w:space="0" w:color="auto"/>
        <w:left w:val="none" w:sz="0" w:space="0" w:color="auto"/>
        <w:bottom w:val="none" w:sz="0" w:space="0" w:color="auto"/>
        <w:right w:val="none" w:sz="0" w:space="0" w:color="auto"/>
      </w:divBdr>
      <w:divsChild>
        <w:div w:id="23286167">
          <w:marLeft w:val="0"/>
          <w:marRight w:val="0"/>
          <w:marTop w:val="0"/>
          <w:marBottom w:val="0"/>
          <w:divBdr>
            <w:top w:val="none" w:sz="0" w:space="0" w:color="auto"/>
            <w:left w:val="none" w:sz="0" w:space="0" w:color="auto"/>
            <w:bottom w:val="none" w:sz="0" w:space="0" w:color="auto"/>
            <w:right w:val="none" w:sz="0" w:space="0" w:color="auto"/>
          </w:divBdr>
        </w:div>
      </w:divsChild>
    </w:div>
    <w:div w:id="704208195">
      <w:bodyDiv w:val="1"/>
      <w:marLeft w:val="0"/>
      <w:marRight w:val="0"/>
      <w:marTop w:val="0"/>
      <w:marBottom w:val="0"/>
      <w:divBdr>
        <w:top w:val="none" w:sz="0" w:space="0" w:color="auto"/>
        <w:left w:val="none" w:sz="0" w:space="0" w:color="auto"/>
        <w:bottom w:val="none" w:sz="0" w:space="0" w:color="auto"/>
        <w:right w:val="none" w:sz="0" w:space="0" w:color="auto"/>
      </w:divBdr>
      <w:divsChild>
        <w:div w:id="1278561270">
          <w:marLeft w:val="0"/>
          <w:marRight w:val="0"/>
          <w:marTop w:val="0"/>
          <w:marBottom w:val="0"/>
          <w:divBdr>
            <w:top w:val="none" w:sz="0" w:space="0" w:color="auto"/>
            <w:left w:val="none" w:sz="0" w:space="0" w:color="auto"/>
            <w:bottom w:val="none" w:sz="0" w:space="0" w:color="auto"/>
            <w:right w:val="none" w:sz="0" w:space="0" w:color="auto"/>
          </w:divBdr>
        </w:div>
      </w:divsChild>
    </w:div>
    <w:div w:id="727799351">
      <w:bodyDiv w:val="1"/>
      <w:marLeft w:val="0"/>
      <w:marRight w:val="0"/>
      <w:marTop w:val="0"/>
      <w:marBottom w:val="0"/>
      <w:divBdr>
        <w:top w:val="none" w:sz="0" w:space="0" w:color="auto"/>
        <w:left w:val="none" w:sz="0" w:space="0" w:color="auto"/>
        <w:bottom w:val="none" w:sz="0" w:space="0" w:color="auto"/>
        <w:right w:val="none" w:sz="0" w:space="0" w:color="auto"/>
      </w:divBdr>
      <w:divsChild>
        <w:div w:id="169874207">
          <w:marLeft w:val="0"/>
          <w:marRight w:val="0"/>
          <w:marTop w:val="0"/>
          <w:marBottom w:val="0"/>
          <w:divBdr>
            <w:top w:val="none" w:sz="0" w:space="0" w:color="auto"/>
            <w:left w:val="none" w:sz="0" w:space="0" w:color="auto"/>
            <w:bottom w:val="none" w:sz="0" w:space="0" w:color="auto"/>
            <w:right w:val="none" w:sz="0" w:space="0" w:color="auto"/>
          </w:divBdr>
        </w:div>
      </w:divsChild>
    </w:div>
    <w:div w:id="730268274">
      <w:bodyDiv w:val="1"/>
      <w:marLeft w:val="0"/>
      <w:marRight w:val="0"/>
      <w:marTop w:val="0"/>
      <w:marBottom w:val="0"/>
      <w:divBdr>
        <w:top w:val="none" w:sz="0" w:space="0" w:color="auto"/>
        <w:left w:val="none" w:sz="0" w:space="0" w:color="auto"/>
        <w:bottom w:val="none" w:sz="0" w:space="0" w:color="auto"/>
        <w:right w:val="none" w:sz="0" w:space="0" w:color="auto"/>
      </w:divBdr>
      <w:divsChild>
        <w:div w:id="2135442735">
          <w:marLeft w:val="0"/>
          <w:marRight w:val="0"/>
          <w:marTop w:val="0"/>
          <w:marBottom w:val="0"/>
          <w:divBdr>
            <w:top w:val="none" w:sz="0" w:space="0" w:color="auto"/>
            <w:left w:val="none" w:sz="0" w:space="0" w:color="auto"/>
            <w:bottom w:val="none" w:sz="0" w:space="0" w:color="auto"/>
            <w:right w:val="none" w:sz="0" w:space="0" w:color="auto"/>
          </w:divBdr>
        </w:div>
      </w:divsChild>
    </w:div>
    <w:div w:id="757094242">
      <w:bodyDiv w:val="1"/>
      <w:marLeft w:val="0"/>
      <w:marRight w:val="0"/>
      <w:marTop w:val="0"/>
      <w:marBottom w:val="0"/>
      <w:divBdr>
        <w:top w:val="none" w:sz="0" w:space="0" w:color="auto"/>
        <w:left w:val="none" w:sz="0" w:space="0" w:color="auto"/>
        <w:bottom w:val="none" w:sz="0" w:space="0" w:color="auto"/>
        <w:right w:val="none" w:sz="0" w:space="0" w:color="auto"/>
      </w:divBdr>
      <w:divsChild>
        <w:div w:id="1850024893">
          <w:marLeft w:val="0"/>
          <w:marRight w:val="0"/>
          <w:marTop w:val="0"/>
          <w:marBottom w:val="0"/>
          <w:divBdr>
            <w:top w:val="none" w:sz="0" w:space="0" w:color="auto"/>
            <w:left w:val="none" w:sz="0" w:space="0" w:color="auto"/>
            <w:bottom w:val="none" w:sz="0" w:space="0" w:color="auto"/>
            <w:right w:val="none" w:sz="0" w:space="0" w:color="auto"/>
          </w:divBdr>
        </w:div>
      </w:divsChild>
    </w:div>
    <w:div w:id="771709746">
      <w:bodyDiv w:val="1"/>
      <w:marLeft w:val="0"/>
      <w:marRight w:val="0"/>
      <w:marTop w:val="0"/>
      <w:marBottom w:val="0"/>
      <w:divBdr>
        <w:top w:val="none" w:sz="0" w:space="0" w:color="auto"/>
        <w:left w:val="none" w:sz="0" w:space="0" w:color="auto"/>
        <w:bottom w:val="none" w:sz="0" w:space="0" w:color="auto"/>
        <w:right w:val="none" w:sz="0" w:space="0" w:color="auto"/>
      </w:divBdr>
      <w:divsChild>
        <w:div w:id="710498174">
          <w:marLeft w:val="0"/>
          <w:marRight w:val="0"/>
          <w:marTop w:val="0"/>
          <w:marBottom w:val="0"/>
          <w:divBdr>
            <w:top w:val="none" w:sz="0" w:space="0" w:color="auto"/>
            <w:left w:val="none" w:sz="0" w:space="0" w:color="auto"/>
            <w:bottom w:val="none" w:sz="0" w:space="0" w:color="auto"/>
            <w:right w:val="none" w:sz="0" w:space="0" w:color="auto"/>
          </w:divBdr>
        </w:div>
      </w:divsChild>
    </w:div>
    <w:div w:id="775177587">
      <w:bodyDiv w:val="1"/>
      <w:marLeft w:val="0"/>
      <w:marRight w:val="0"/>
      <w:marTop w:val="0"/>
      <w:marBottom w:val="0"/>
      <w:divBdr>
        <w:top w:val="none" w:sz="0" w:space="0" w:color="auto"/>
        <w:left w:val="none" w:sz="0" w:space="0" w:color="auto"/>
        <w:bottom w:val="none" w:sz="0" w:space="0" w:color="auto"/>
        <w:right w:val="none" w:sz="0" w:space="0" w:color="auto"/>
      </w:divBdr>
      <w:divsChild>
        <w:div w:id="2051103111">
          <w:marLeft w:val="0"/>
          <w:marRight w:val="0"/>
          <w:marTop w:val="0"/>
          <w:marBottom w:val="0"/>
          <w:divBdr>
            <w:top w:val="none" w:sz="0" w:space="0" w:color="auto"/>
            <w:left w:val="none" w:sz="0" w:space="0" w:color="auto"/>
            <w:bottom w:val="none" w:sz="0" w:space="0" w:color="auto"/>
            <w:right w:val="none" w:sz="0" w:space="0" w:color="auto"/>
          </w:divBdr>
        </w:div>
      </w:divsChild>
    </w:div>
    <w:div w:id="775372906">
      <w:bodyDiv w:val="1"/>
      <w:marLeft w:val="0"/>
      <w:marRight w:val="0"/>
      <w:marTop w:val="0"/>
      <w:marBottom w:val="0"/>
      <w:divBdr>
        <w:top w:val="none" w:sz="0" w:space="0" w:color="auto"/>
        <w:left w:val="none" w:sz="0" w:space="0" w:color="auto"/>
        <w:bottom w:val="none" w:sz="0" w:space="0" w:color="auto"/>
        <w:right w:val="none" w:sz="0" w:space="0" w:color="auto"/>
      </w:divBdr>
      <w:divsChild>
        <w:div w:id="23530908">
          <w:marLeft w:val="0"/>
          <w:marRight w:val="0"/>
          <w:marTop w:val="0"/>
          <w:marBottom w:val="0"/>
          <w:divBdr>
            <w:top w:val="none" w:sz="0" w:space="0" w:color="auto"/>
            <w:left w:val="none" w:sz="0" w:space="0" w:color="auto"/>
            <w:bottom w:val="none" w:sz="0" w:space="0" w:color="auto"/>
            <w:right w:val="none" w:sz="0" w:space="0" w:color="auto"/>
          </w:divBdr>
        </w:div>
      </w:divsChild>
    </w:div>
    <w:div w:id="775439180">
      <w:bodyDiv w:val="1"/>
      <w:marLeft w:val="0"/>
      <w:marRight w:val="0"/>
      <w:marTop w:val="0"/>
      <w:marBottom w:val="0"/>
      <w:divBdr>
        <w:top w:val="none" w:sz="0" w:space="0" w:color="auto"/>
        <w:left w:val="none" w:sz="0" w:space="0" w:color="auto"/>
        <w:bottom w:val="none" w:sz="0" w:space="0" w:color="auto"/>
        <w:right w:val="none" w:sz="0" w:space="0" w:color="auto"/>
      </w:divBdr>
      <w:divsChild>
        <w:div w:id="1325544686">
          <w:marLeft w:val="0"/>
          <w:marRight w:val="0"/>
          <w:marTop w:val="0"/>
          <w:marBottom w:val="0"/>
          <w:divBdr>
            <w:top w:val="none" w:sz="0" w:space="0" w:color="auto"/>
            <w:left w:val="none" w:sz="0" w:space="0" w:color="auto"/>
            <w:bottom w:val="none" w:sz="0" w:space="0" w:color="auto"/>
            <w:right w:val="none" w:sz="0" w:space="0" w:color="auto"/>
          </w:divBdr>
        </w:div>
      </w:divsChild>
    </w:div>
    <w:div w:id="780491863">
      <w:bodyDiv w:val="1"/>
      <w:marLeft w:val="0"/>
      <w:marRight w:val="0"/>
      <w:marTop w:val="0"/>
      <w:marBottom w:val="0"/>
      <w:divBdr>
        <w:top w:val="none" w:sz="0" w:space="0" w:color="auto"/>
        <w:left w:val="none" w:sz="0" w:space="0" w:color="auto"/>
        <w:bottom w:val="none" w:sz="0" w:space="0" w:color="auto"/>
        <w:right w:val="none" w:sz="0" w:space="0" w:color="auto"/>
      </w:divBdr>
      <w:divsChild>
        <w:div w:id="841165371">
          <w:marLeft w:val="0"/>
          <w:marRight w:val="0"/>
          <w:marTop w:val="0"/>
          <w:marBottom w:val="0"/>
          <w:divBdr>
            <w:top w:val="none" w:sz="0" w:space="0" w:color="auto"/>
            <w:left w:val="none" w:sz="0" w:space="0" w:color="auto"/>
            <w:bottom w:val="none" w:sz="0" w:space="0" w:color="auto"/>
            <w:right w:val="none" w:sz="0" w:space="0" w:color="auto"/>
          </w:divBdr>
        </w:div>
      </w:divsChild>
    </w:div>
    <w:div w:id="783420701">
      <w:bodyDiv w:val="1"/>
      <w:marLeft w:val="0"/>
      <w:marRight w:val="0"/>
      <w:marTop w:val="0"/>
      <w:marBottom w:val="0"/>
      <w:divBdr>
        <w:top w:val="none" w:sz="0" w:space="0" w:color="auto"/>
        <w:left w:val="none" w:sz="0" w:space="0" w:color="auto"/>
        <w:bottom w:val="none" w:sz="0" w:space="0" w:color="auto"/>
        <w:right w:val="none" w:sz="0" w:space="0" w:color="auto"/>
      </w:divBdr>
      <w:divsChild>
        <w:div w:id="157810996">
          <w:marLeft w:val="0"/>
          <w:marRight w:val="0"/>
          <w:marTop w:val="0"/>
          <w:marBottom w:val="0"/>
          <w:divBdr>
            <w:top w:val="none" w:sz="0" w:space="0" w:color="auto"/>
            <w:left w:val="none" w:sz="0" w:space="0" w:color="auto"/>
            <w:bottom w:val="none" w:sz="0" w:space="0" w:color="auto"/>
            <w:right w:val="none" w:sz="0" w:space="0" w:color="auto"/>
          </w:divBdr>
        </w:div>
      </w:divsChild>
    </w:div>
    <w:div w:id="807825472">
      <w:bodyDiv w:val="1"/>
      <w:marLeft w:val="0"/>
      <w:marRight w:val="0"/>
      <w:marTop w:val="0"/>
      <w:marBottom w:val="0"/>
      <w:divBdr>
        <w:top w:val="none" w:sz="0" w:space="0" w:color="auto"/>
        <w:left w:val="none" w:sz="0" w:space="0" w:color="auto"/>
        <w:bottom w:val="none" w:sz="0" w:space="0" w:color="auto"/>
        <w:right w:val="none" w:sz="0" w:space="0" w:color="auto"/>
      </w:divBdr>
    </w:div>
    <w:div w:id="824053084">
      <w:bodyDiv w:val="1"/>
      <w:marLeft w:val="0"/>
      <w:marRight w:val="0"/>
      <w:marTop w:val="0"/>
      <w:marBottom w:val="0"/>
      <w:divBdr>
        <w:top w:val="none" w:sz="0" w:space="0" w:color="auto"/>
        <w:left w:val="none" w:sz="0" w:space="0" w:color="auto"/>
        <w:bottom w:val="none" w:sz="0" w:space="0" w:color="auto"/>
        <w:right w:val="none" w:sz="0" w:space="0" w:color="auto"/>
      </w:divBdr>
      <w:divsChild>
        <w:div w:id="76173442">
          <w:marLeft w:val="0"/>
          <w:marRight w:val="0"/>
          <w:marTop w:val="0"/>
          <w:marBottom w:val="0"/>
          <w:divBdr>
            <w:top w:val="none" w:sz="0" w:space="0" w:color="auto"/>
            <w:left w:val="none" w:sz="0" w:space="0" w:color="auto"/>
            <w:bottom w:val="none" w:sz="0" w:space="0" w:color="auto"/>
            <w:right w:val="none" w:sz="0" w:space="0" w:color="auto"/>
          </w:divBdr>
        </w:div>
      </w:divsChild>
    </w:div>
    <w:div w:id="840851419">
      <w:bodyDiv w:val="1"/>
      <w:marLeft w:val="0"/>
      <w:marRight w:val="0"/>
      <w:marTop w:val="0"/>
      <w:marBottom w:val="0"/>
      <w:divBdr>
        <w:top w:val="none" w:sz="0" w:space="0" w:color="auto"/>
        <w:left w:val="none" w:sz="0" w:space="0" w:color="auto"/>
        <w:bottom w:val="none" w:sz="0" w:space="0" w:color="auto"/>
        <w:right w:val="none" w:sz="0" w:space="0" w:color="auto"/>
      </w:divBdr>
      <w:divsChild>
        <w:div w:id="753818331">
          <w:marLeft w:val="0"/>
          <w:marRight w:val="0"/>
          <w:marTop w:val="0"/>
          <w:marBottom w:val="0"/>
          <w:divBdr>
            <w:top w:val="none" w:sz="0" w:space="0" w:color="auto"/>
            <w:left w:val="none" w:sz="0" w:space="0" w:color="auto"/>
            <w:bottom w:val="none" w:sz="0" w:space="0" w:color="auto"/>
            <w:right w:val="none" w:sz="0" w:space="0" w:color="auto"/>
          </w:divBdr>
        </w:div>
      </w:divsChild>
    </w:div>
    <w:div w:id="848103094">
      <w:bodyDiv w:val="1"/>
      <w:marLeft w:val="0"/>
      <w:marRight w:val="0"/>
      <w:marTop w:val="0"/>
      <w:marBottom w:val="0"/>
      <w:divBdr>
        <w:top w:val="none" w:sz="0" w:space="0" w:color="auto"/>
        <w:left w:val="none" w:sz="0" w:space="0" w:color="auto"/>
        <w:bottom w:val="none" w:sz="0" w:space="0" w:color="auto"/>
        <w:right w:val="none" w:sz="0" w:space="0" w:color="auto"/>
      </w:divBdr>
    </w:div>
    <w:div w:id="860976425">
      <w:bodyDiv w:val="1"/>
      <w:marLeft w:val="0"/>
      <w:marRight w:val="0"/>
      <w:marTop w:val="0"/>
      <w:marBottom w:val="0"/>
      <w:divBdr>
        <w:top w:val="none" w:sz="0" w:space="0" w:color="auto"/>
        <w:left w:val="none" w:sz="0" w:space="0" w:color="auto"/>
        <w:bottom w:val="none" w:sz="0" w:space="0" w:color="auto"/>
        <w:right w:val="none" w:sz="0" w:space="0" w:color="auto"/>
      </w:divBdr>
      <w:divsChild>
        <w:div w:id="436367926">
          <w:marLeft w:val="0"/>
          <w:marRight w:val="0"/>
          <w:marTop w:val="0"/>
          <w:marBottom w:val="0"/>
          <w:divBdr>
            <w:top w:val="none" w:sz="0" w:space="0" w:color="auto"/>
            <w:left w:val="none" w:sz="0" w:space="0" w:color="auto"/>
            <w:bottom w:val="none" w:sz="0" w:space="0" w:color="auto"/>
            <w:right w:val="none" w:sz="0" w:space="0" w:color="auto"/>
          </w:divBdr>
        </w:div>
      </w:divsChild>
    </w:div>
    <w:div w:id="862129275">
      <w:bodyDiv w:val="1"/>
      <w:marLeft w:val="0"/>
      <w:marRight w:val="0"/>
      <w:marTop w:val="0"/>
      <w:marBottom w:val="0"/>
      <w:divBdr>
        <w:top w:val="none" w:sz="0" w:space="0" w:color="auto"/>
        <w:left w:val="none" w:sz="0" w:space="0" w:color="auto"/>
        <w:bottom w:val="none" w:sz="0" w:space="0" w:color="auto"/>
        <w:right w:val="none" w:sz="0" w:space="0" w:color="auto"/>
      </w:divBdr>
    </w:div>
    <w:div w:id="867259293">
      <w:bodyDiv w:val="1"/>
      <w:marLeft w:val="0"/>
      <w:marRight w:val="0"/>
      <w:marTop w:val="0"/>
      <w:marBottom w:val="0"/>
      <w:divBdr>
        <w:top w:val="none" w:sz="0" w:space="0" w:color="auto"/>
        <w:left w:val="none" w:sz="0" w:space="0" w:color="auto"/>
        <w:bottom w:val="none" w:sz="0" w:space="0" w:color="auto"/>
        <w:right w:val="none" w:sz="0" w:space="0" w:color="auto"/>
      </w:divBdr>
    </w:div>
    <w:div w:id="869418604">
      <w:bodyDiv w:val="1"/>
      <w:marLeft w:val="0"/>
      <w:marRight w:val="0"/>
      <w:marTop w:val="0"/>
      <w:marBottom w:val="0"/>
      <w:divBdr>
        <w:top w:val="none" w:sz="0" w:space="0" w:color="auto"/>
        <w:left w:val="none" w:sz="0" w:space="0" w:color="auto"/>
        <w:bottom w:val="none" w:sz="0" w:space="0" w:color="auto"/>
        <w:right w:val="none" w:sz="0" w:space="0" w:color="auto"/>
      </w:divBdr>
      <w:divsChild>
        <w:div w:id="1222598954">
          <w:marLeft w:val="0"/>
          <w:marRight w:val="0"/>
          <w:marTop w:val="0"/>
          <w:marBottom w:val="0"/>
          <w:divBdr>
            <w:top w:val="none" w:sz="0" w:space="0" w:color="auto"/>
            <w:left w:val="none" w:sz="0" w:space="0" w:color="auto"/>
            <w:bottom w:val="none" w:sz="0" w:space="0" w:color="auto"/>
            <w:right w:val="none" w:sz="0" w:space="0" w:color="auto"/>
          </w:divBdr>
        </w:div>
      </w:divsChild>
    </w:div>
    <w:div w:id="892959960">
      <w:bodyDiv w:val="1"/>
      <w:marLeft w:val="0"/>
      <w:marRight w:val="0"/>
      <w:marTop w:val="0"/>
      <w:marBottom w:val="0"/>
      <w:divBdr>
        <w:top w:val="none" w:sz="0" w:space="0" w:color="auto"/>
        <w:left w:val="none" w:sz="0" w:space="0" w:color="auto"/>
        <w:bottom w:val="none" w:sz="0" w:space="0" w:color="auto"/>
        <w:right w:val="none" w:sz="0" w:space="0" w:color="auto"/>
      </w:divBdr>
      <w:divsChild>
        <w:div w:id="314728499">
          <w:marLeft w:val="0"/>
          <w:marRight w:val="0"/>
          <w:marTop w:val="0"/>
          <w:marBottom w:val="0"/>
          <w:divBdr>
            <w:top w:val="none" w:sz="0" w:space="0" w:color="auto"/>
            <w:left w:val="none" w:sz="0" w:space="0" w:color="auto"/>
            <w:bottom w:val="none" w:sz="0" w:space="0" w:color="auto"/>
            <w:right w:val="none" w:sz="0" w:space="0" w:color="auto"/>
          </w:divBdr>
        </w:div>
      </w:divsChild>
    </w:div>
    <w:div w:id="894510077">
      <w:bodyDiv w:val="1"/>
      <w:marLeft w:val="0"/>
      <w:marRight w:val="0"/>
      <w:marTop w:val="0"/>
      <w:marBottom w:val="0"/>
      <w:divBdr>
        <w:top w:val="none" w:sz="0" w:space="0" w:color="auto"/>
        <w:left w:val="none" w:sz="0" w:space="0" w:color="auto"/>
        <w:bottom w:val="none" w:sz="0" w:space="0" w:color="auto"/>
        <w:right w:val="none" w:sz="0" w:space="0" w:color="auto"/>
      </w:divBdr>
      <w:divsChild>
        <w:div w:id="59787627">
          <w:marLeft w:val="0"/>
          <w:marRight w:val="0"/>
          <w:marTop w:val="0"/>
          <w:marBottom w:val="0"/>
          <w:divBdr>
            <w:top w:val="none" w:sz="0" w:space="0" w:color="auto"/>
            <w:left w:val="none" w:sz="0" w:space="0" w:color="auto"/>
            <w:bottom w:val="none" w:sz="0" w:space="0" w:color="auto"/>
            <w:right w:val="none" w:sz="0" w:space="0" w:color="auto"/>
          </w:divBdr>
        </w:div>
      </w:divsChild>
    </w:div>
    <w:div w:id="919027322">
      <w:bodyDiv w:val="1"/>
      <w:marLeft w:val="0"/>
      <w:marRight w:val="0"/>
      <w:marTop w:val="0"/>
      <w:marBottom w:val="0"/>
      <w:divBdr>
        <w:top w:val="none" w:sz="0" w:space="0" w:color="auto"/>
        <w:left w:val="none" w:sz="0" w:space="0" w:color="auto"/>
        <w:bottom w:val="none" w:sz="0" w:space="0" w:color="auto"/>
        <w:right w:val="none" w:sz="0" w:space="0" w:color="auto"/>
      </w:divBdr>
    </w:div>
    <w:div w:id="929505376">
      <w:bodyDiv w:val="1"/>
      <w:marLeft w:val="0"/>
      <w:marRight w:val="0"/>
      <w:marTop w:val="0"/>
      <w:marBottom w:val="0"/>
      <w:divBdr>
        <w:top w:val="none" w:sz="0" w:space="0" w:color="auto"/>
        <w:left w:val="none" w:sz="0" w:space="0" w:color="auto"/>
        <w:bottom w:val="none" w:sz="0" w:space="0" w:color="auto"/>
        <w:right w:val="none" w:sz="0" w:space="0" w:color="auto"/>
      </w:divBdr>
      <w:divsChild>
        <w:div w:id="160126133">
          <w:marLeft w:val="0"/>
          <w:marRight w:val="0"/>
          <w:marTop w:val="0"/>
          <w:marBottom w:val="0"/>
          <w:divBdr>
            <w:top w:val="none" w:sz="0" w:space="0" w:color="auto"/>
            <w:left w:val="none" w:sz="0" w:space="0" w:color="auto"/>
            <w:bottom w:val="none" w:sz="0" w:space="0" w:color="auto"/>
            <w:right w:val="none" w:sz="0" w:space="0" w:color="auto"/>
          </w:divBdr>
        </w:div>
      </w:divsChild>
    </w:div>
    <w:div w:id="934247819">
      <w:bodyDiv w:val="1"/>
      <w:marLeft w:val="0"/>
      <w:marRight w:val="0"/>
      <w:marTop w:val="0"/>
      <w:marBottom w:val="0"/>
      <w:divBdr>
        <w:top w:val="none" w:sz="0" w:space="0" w:color="auto"/>
        <w:left w:val="none" w:sz="0" w:space="0" w:color="auto"/>
        <w:bottom w:val="none" w:sz="0" w:space="0" w:color="auto"/>
        <w:right w:val="none" w:sz="0" w:space="0" w:color="auto"/>
      </w:divBdr>
      <w:divsChild>
        <w:div w:id="1179395820">
          <w:marLeft w:val="0"/>
          <w:marRight w:val="0"/>
          <w:marTop w:val="0"/>
          <w:marBottom w:val="0"/>
          <w:divBdr>
            <w:top w:val="none" w:sz="0" w:space="0" w:color="auto"/>
            <w:left w:val="none" w:sz="0" w:space="0" w:color="auto"/>
            <w:bottom w:val="none" w:sz="0" w:space="0" w:color="auto"/>
            <w:right w:val="none" w:sz="0" w:space="0" w:color="auto"/>
          </w:divBdr>
        </w:div>
      </w:divsChild>
    </w:div>
    <w:div w:id="937180640">
      <w:bodyDiv w:val="1"/>
      <w:marLeft w:val="0"/>
      <w:marRight w:val="0"/>
      <w:marTop w:val="0"/>
      <w:marBottom w:val="0"/>
      <w:divBdr>
        <w:top w:val="none" w:sz="0" w:space="0" w:color="auto"/>
        <w:left w:val="none" w:sz="0" w:space="0" w:color="auto"/>
        <w:bottom w:val="none" w:sz="0" w:space="0" w:color="auto"/>
        <w:right w:val="none" w:sz="0" w:space="0" w:color="auto"/>
      </w:divBdr>
    </w:div>
    <w:div w:id="973174459">
      <w:bodyDiv w:val="1"/>
      <w:marLeft w:val="0"/>
      <w:marRight w:val="0"/>
      <w:marTop w:val="0"/>
      <w:marBottom w:val="0"/>
      <w:divBdr>
        <w:top w:val="none" w:sz="0" w:space="0" w:color="auto"/>
        <w:left w:val="none" w:sz="0" w:space="0" w:color="auto"/>
        <w:bottom w:val="none" w:sz="0" w:space="0" w:color="auto"/>
        <w:right w:val="none" w:sz="0" w:space="0" w:color="auto"/>
      </w:divBdr>
      <w:divsChild>
        <w:div w:id="1185098830">
          <w:marLeft w:val="0"/>
          <w:marRight w:val="0"/>
          <w:marTop w:val="0"/>
          <w:marBottom w:val="0"/>
          <w:divBdr>
            <w:top w:val="none" w:sz="0" w:space="0" w:color="auto"/>
            <w:left w:val="none" w:sz="0" w:space="0" w:color="auto"/>
            <w:bottom w:val="none" w:sz="0" w:space="0" w:color="auto"/>
            <w:right w:val="none" w:sz="0" w:space="0" w:color="auto"/>
          </w:divBdr>
        </w:div>
      </w:divsChild>
    </w:div>
    <w:div w:id="988168470">
      <w:bodyDiv w:val="1"/>
      <w:marLeft w:val="0"/>
      <w:marRight w:val="0"/>
      <w:marTop w:val="0"/>
      <w:marBottom w:val="0"/>
      <w:divBdr>
        <w:top w:val="none" w:sz="0" w:space="0" w:color="auto"/>
        <w:left w:val="none" w:sz="0" w:space="0" w:color="auto"/>
        <w:bottom w:val="none" w:sz="0" w:space="0" w:color="auto"/>
        <w:right w:val="none" w:sz="0" w:space="0" w:color="auto"/>
      </w:divBdr>
    </w:div>
    <w:div w:id="1005670324">
      <w:bodyDiv w:val="1"/>
      <w:marLeft w:val="0"/>
      <w:marRight w:val="0"/>
      <w:marTop w:val="0"/>
      <w:marBottom w:val="0"/>
      <w:divBdr>
        <w:top w:val="none" w:sz="0" w:space="0" w:color="auto"/>
        <w:left w:val="none" w:sz="0" w:space="0" w:color="auto"/>
        <w:bottom w:val="none" w:sz="0" w:space="0" w:color="auto"/>
        <w:right w:val="none" w:sz="0" w:space="0" w:color="auto"/>
      </w:divBdr>
      <w:divsChild>
        <w:div w:id="9837094">
          <w:marLeft w:val="0"/>
          <w:marRight w:val="0"/>
          <w:marTop w:val="0"/>
          <w:marBottom w:val="0"/>
          <w:divBdr>
            <w:top w:val="none" w:sz="0" w:space="0" w:color="auto"/>
            <w:left w:val="none" w:sz="0" w:space="0" w:color="auto"/>
            <w:bottom w:val="none" w:sz="0" w:space="0" w:color="auto"/>
            <w:right w:val="none" w:sz="0" w:space="0" w:color="auto"/>
          </w:divBdr>
        </w:div>
      </w:divsChild>
    </w:div>
    <w:div w:id="1021396535">
      <w:bodyDiv w:val="1"/>
      <w:marLeft w:val="0"/>
      <w:marRight w:val="0"/>
      <w:marTop w:val="0"/>
      <w:marBottom w:val="0"/>
      <w:divBdr>
        <w:top w:val="none" w:sz="0" w:space="0" w:color="auto"/>
        <w:left w:val="none" w:sz="0" w:space="0" w:color="auto"/>
        <w:bottom w:val="none" w:sz="0" w:space="0" w:color="auto"/>
        <w:right w:val="none" w:sz="0" w:space="0" w:color="auto"/>
      </w:divBdr>
      <w:divsChild>
        <w:div w:id="19481326">
          <w:marLeft w:val="0"/>
          <w:marRight w:val="0"/>
          <w:marTop w:val="0"/>
          <w:marBottom w:val="0"/>
          <w:divBdr>
            <w:top w:val="none" w:sz="0" w:space="0" w:color="auto"/>
            <w:left w:val="none" w:sz="0" w:space="0" w:color="auto"/>
            <w:bottom w:val="none" w:sz="0" w:space="0" w:color="auto"/>
            <w:right w:val="none" w:sz="0" w:space="0" w:color="auto"/>
          </w:divBdr>
        </w:div>
      </w:divsChild>
    </w:div>
    <w:div w:id="1048188395">
      <w:bodyDiv w:val="1"/>
      <w:marLeft w:val="0"/>
      <w:marRight w:val="0"/>
      <w:marTop w:val="0"/>
      <w:marBottom w:val="0"/>
      <w:divBdr>
        <w:top w:val="none" w:sz="0" w:space="0" w:color="auto"/>
        <w:left w:val="none" w:sz="0" w:space="0" w:color="auto"/>
        <w:bottom w:val="none" w:sz="0" w:space="0" w:color="auto"/>
        <w:right w:val="none" w:sz="0" w:space="0" w:color="auto"/>
      </w:divBdr>
      <w:divsChild>
        <w:div w:id="298998005">
          <w:marLeft w:val="0"/>
          <w:marRight w:val="0"/>
          <w:marTop w:val="0"/>
          <w:marBottom w:val="0"/>
          <w:divBdr>
            <w:top w:val="none" w:sz="0" w:space="0" w:color="auto"/>
            <w:left w:val="none" w:sz="0" w:space="0" w:color="auto"/>
            <w:bottom w:val="none" w:sz="0" w:space="0" w:color="auto"/>
            <w:right w:val="none" w:sz="0" w:space="0" w:color="auto"/>
          </w:divBdr>
        </w:div>
      </w:divsChild>
    </w:div>
    <w:div w:id="1120759128">
      <w:bodyDiv w:val="1"/>
      <w:marLeft w:val="0"/>
      <w:marRight w:val="0"/>
      <w:marTop w:val="0"/>
      <w:marBottom w:val="0"/>
      <w:divBdr>
        <w:top w:val="none" w:sz="0" w:space="0" w:color="auto"/>
        <w:left w:val="none" w:sz="0" w:space="0" w:color="auto"/>
        <w:bottom w:val="none" w:sz="0" w:space="0" w:color="auto"/>
        <w:right w:val="none" w:sz="0" w:space="0" w:color="auto"/>
      </w:divBdr>
      <w:divsChild>
        <w:div w:id="1140419506">
          <w:marLeft w:val="0"/>
          <w:marRight w:val="0"/>
          <w:marTop w:val="0"/>
          <w:marBottom w:val="0"/>
          <w:divBdr>
            <w:top w:val="none" w:sz="0" w:space="0" w:color="auto"/>
            <w:left w:val="none" w:sz="0" w:space="0" w:color="auto"/>
            <w:bottom w:val="none" w:sz="0" w:space="0" w:color="auto"/>
            <w:right w:val="none" w:sz="0" w:space="0" w:color="auto"/>
          </w:divBdr>
        </w:div>
      </w:divsChild>
    </w:div>
    <w:div w:id="1137648618">
      <w:bodyDiv w:val="1"/>
      <w:marLeft w:val="0"/>
      <w:marRight w:val="0"/>
      <w:marTop w:val="0"/>
      <w:marBottom w:val="0"/>
      <w:divBdr>
        <w:top w:val="none" w:sz="0" w:space="0" w:color="auto"/>
        <w:left w:val="none" w:sz="0" w:space="0" w:color="auto"/>
        <w:bottom w:val="none" w:sz="0" w:space="0" w:color="auto"/>
        <w:right w:val="none" w:sz="0" w:space="0" w:color="auto"/>
      </w:divBdr>
      <w:divsChild>
        <w:div w:id="638650380">
          <w:marLeft w:val="0"/>
          <w:marRight w:val="0"/>
          <w:marTop w:val="0"/>
          <w:marBottom w:val="0"/>
          <w:divBdr>
            <w:top w:val="none" w:sz="0" w:space="0" w:color="auto"/>
            <w:left w:val="none" w:sz="0" w:space="0" w:color="auto"/>
            <w:bottom w:val="none" w:sz="0" w:space="0" w:color="auto"/>
            <w:right w:val="none" w:sz="0" w:space="0" w:color="auto"/>
          </w:divBdr>
        </w:div>
      </w:divsChild>
    </w:div>
    <w:div w:id="1149639350">
      <w:bodyDiv w:val="1"/>
      <w:marLeft w:val="0"/>
      <w:marRight w:val="0"/>
      <w:marTop w:val="0"/>
      <w:marBottom w:val="0"/>
      <w:divBdr>
        <w:top w:val="none" w:sz="0" w:space="0" w:color="auto"/>
        <w:left w:val="none" w:sz="0" w:space="0" w:color="auto"/>
        <w:bottom w:val="none" w:sz="0" w:space="0" w:color="auto"/>
        <w:right w:val="none" w:sz="0" w:space="0" w:color="auto"/>
      </w:divBdr>
      <w:divsChild>
        <w:div w:id="232547467">
          <w:marLeft w:val="0"/>
          <w:marRight w:val="0"/>
          <w:marTop w:val="0"/>
          <w:marBottom w:val="0"/>
          <w:divBdr>
            <w:top w:val="none" w:sz="0" w:space="0" w:color="auto"/>
            <w:left w:val="none" w:sz="0" w:space="0" w:color="auto"/>
            <w:bottom w:val="none" w:sz="0" w:space="0" w:color="auto"/>
            <w:right w:val="none" w:sz="0" w:space="0" w:color="auto"/>
          </w:divBdr>
        </w:div>
      </w:divsChild>
    </w:div>
    <w:div w:id="1186284528">
      <w:bodyDiv w:val="1"/>
      <w:marLeft w:val="0"/>
      <w:marRight w:val="0"/>
      <w:marTop w:val="0"/>
      <w:marBottom w:val="0"/>
      <w:divBdr>
        <w:top w:val="none" w:sz="0" w:space="0" w:color="auto"/>
        <w:left w:val="none" w:sz="0" w:space="0" w:color="auto"/>
        <w:bottom w:val="none" w:sz="0" w:space="0" w:color="auto"/>
        <w:right w:val="none" w:sz="0" w:space="0" w:color="auto"/>
      </w:divBdr>
    </w:div>
    <w:div w:id="1203515293">
      <w:bodyDiv w:val="1"/>
      <w:marLeft w:val="0"/>
      <w:marRight w:val="0"/>
      <w:marTop w:val="0"/>
      <w:marBottom w:val="0"/>
      <w:divBdr>
        <w:top w:val="none" w:sz="0" w:space="0" w:color="auto"/>
        <w:left w:val="none" w:sz="0" w:space="0" w:color="auto"/>
        <w:bottom w:val="none" w:sz="0" w:space="0" w:color="auto"/>
        <w:right w:val="none" w:sz="0" w:space="0" w:color="auto"/>
      </w:divBdr>
      <w:divsChild>
        <w:div w:id="38629309">
          <w:marLeft w:val="0"/>
          <w:marRight w:val="0"/>
          <w:marTop w:val="0"/>
          <w:marBottom w:val="0"/>
          <w:divBdr>
            <w:top w:val="none" w:sz="0" w:space="0" w:color="auto"/>
            <w:left w:val="none" w:sz="0" w:space="0" w:color="auto"/>
            <w:bottom w:val="none" w:sz="0" w:space="0" w:color="auto"/>
            <w:right w:val="none" w:sz="0" w:space="0" w:color="auto"/>
          </w:divBdr>
        </w:div>
      </w:divsChild>
    </w:div>
    <w:div w:id="1216434676">
      <w:bodyDiv w:val="1"/>
      <w:marLeft w:val="0"/>
      <w:marRight w:val="0"/>
      <w:marTop w:val="0"/>
      <w:marBottom w:val="0"/>
      <w:divBdr>
        <w:top w:val="none" w:sz="0" w:space="0" w:color="auto"/>
        <w:left w:val="none" w:sz="0" w:space="0" w:color="auto"/>
        <w:bottom w:val="none" w:sz="0" w:space="0" w:color="auto"/>
        <w:right w:val="none" w:sz="0" w:space="0" w:color="auto"/>
      </w:divBdr>
      <w:divsChild>
        <w:div w:id="507909160">
          <w:marLeft w:val="0"/>
          <w:marRight w:val="0"/>
          <w:marTop w:val="0"/>
          <w:marBottom w:val="0"/>
          <w:divBdr>
            <w:top w:val="none" w:sz="0" w:space="0" w:color="auto"/>
            <w:left w:val="none" w:sz="0" w:space="0" w:color="auto"/>
            <w:bottom w:val="none" w:sz="0" w:space="0" w:color="auto"/>
            <w:right w:val="none" w:sz="0" w:space="0" w:color="auto"/>
          </w:divBdr>
        </w:div>
      </w:divsChild>
    </w:div>
    <w:div w:id="1217662701">
      <w:bodyDiv w:val="1"/>
      <w:marLeft w:val="0"/>
      <w:marRight w:val="0"/>
      <w:marTop w:val="0"/>
      <w:marBottom w:val="0"/>
      <w:divBdr>
        <w:top w:val="none" w:sz="0" w:space="0" w:color="auto"/>
        <w:left w:val="none" w:sz="0" w:space="0" w:color="auto"/>
        <w:bottom w:val="none" w:sz="0" w:space="0" w:color="auto"/>
        <w:right w:val="none" w:sz="0" w:space="0" w:color="auto"/>
      </w:divBdr>
      <w:divsChild>
        <w:div w:id="1581595914">
          <w:marLeft w:val="0"/>
          <w:marRight w:val="0"/>
          <w:marTop w:val="0"/>
          <w:marBottom w:val="0"/>
          <w:divBdr>
            <w:top w:val="none" w:sz="0" w:space="0" w:color="auto"/>
            <w:left w:val="none" w:sz="0" w:space="0" w:color="auto"/>
            <w:bottom w:val="none" w:sz="0" w:space="0" w:color="auto"/>
            <w:right w:val="none" w:sz="0" w:space="0" w:color="auto"/>
          </w:divBdr>
        </w:div>
      </w:divsChild>
    </w:div>
    <w:div w:id="1242058038">
      <w:bodyDiv w:val="1"/>
      <w:marLeft w:val="0"/>
      <w:marRight w:val="0"/>
      <w:marTop w:val="0"/>
      <w:marBottom w:val="0"/>
      <w:divBdr>
        <w:top w:val="none" w:sz="0" w:space="0" w:color="auto"/>
        <w:left w:val="none" w:sz="0" w:space="0" w:color="auto"/>
        <w:bottom w:val="none" w:sz="0" w:space="0" w:color="auto"/>
        <w:right w:val="none" w:sz="0" w:space="0" w:color="auto"/>
      </w:divBdr>
      <w:divsChild>
        <w:div w:id="1325276120">
          <w:marLeft w:val="0"/>
          <w:marRight w:val="0"/>
          <w:marTop w:val="0"/>
          <w:marBottom w:val="0"/>
          <w:divBdr>
            <w:top w:val="none" w:sz="0" w:space="0" w:color="auto"/>
            <w:left w:val="none" w:sz="0" w:space="0" w:color="auto"/>
            <w:bottom w:val="none" w:sz="0" w:space="0" w:color="auto"/>
            <w:right w:val="none" w:sz="0" w:space="0" w:color="auto"/>
          </w:divBdr>
        </w:div>
      </w:divsChild>
    </w:div>
    <w:div w:id="1248536821">
      <w:bodyDiv w:val="1"/>
      <w:marLeft w:val="0"/>
      <w:marRight w:val="0"/>
      <w:marTop w:val="0"/>
      <w:marBottom w:val="0"/>
      <w:divBdr>
        <w:top w:val="none" w:sz="0" w:space="0" w:color="auto"/>
        <w:left w:val="none" w:sz="0" w:space="0" w:color="auto"/>
        <w:bottom w:val="none" w:sz="0" w:space="0" w:color="auto"/>
        <w:right w:val="none" w:sz="0" w:space="0" w:color="auto"/>
      </w:divBdr>
      <w:divsChild>
        <w:div w:id="137116648">
          <w:marLeft w:val="0"/>
          <w:marRight w:val="0"/>
          <w:marTop w:val="0"/>
          <w:marBottom w:val="0"/>
          <w:divBdr>
            <w:top w:val="none" w:sz="0" w:space="0" w:color="auto"/>
            <w:left w:val="none" w:sz="0" w:space="0" w:color="auto"/>
            <w:bottom w:val="none" w:sz="0" w:space="0" w:color="auto"/>
            <w:right w:val="none" w:sz="0" w:space="0" w:color="auto"/>
          </w:divBdr>
        </w:div>
      </w:divsChild>
    </w:div>
    <w:div w:id="1250040910">
      <w:bodyDiv w:val="1"/>
      <w:marLeft w:val="0"/>
      <w:marRight w:val="0"/>
      <w:marTop w:val="0"/>
      <w:marBottom w:val="0"/>
      <w:divBdr>
        <w:top w:val="none" w:sz="0" w:space="0" w:color="auto"/>
        <w:left w:val="none" w:sz="0" w:space="0" w:color="auto"/>
        <w:bottom w:val="none" w:sz="0" w:space="0" w:color="auto"/>
        <w:right w:val="none" w:sz="0" w:space="0" w:color="auto"/>
      </w:divBdr>
      <w:divsChild>
        <w:div w:id="599752668">
          <w:marLeft w:val="0"/>
          <w:marRight w:val="0"/>
          <w:marTop w:val="0"/>
          <w:marBottom w:val="0"/>
          <w:divBdr>
            <w:top w:val="none" w:sz="0" w:space="0" w:color="auto"/>
            <w:left w:val="none" w:sz="0" w:space="0" w:color="auto"/>
            <w:bottom w:val="none" w:sz="0" w:space="0" w:color="auto"/>
            <w:right w:val="none" w:sz="0" w:space="0" w:color="auto"/>
          </w:divBdr>
        </w:div>
      </w:divsChild>
    </w:div>
    <w:div w:id="1268082881">
      <w:bodyDiv w:val="1"/>
      <w:marLeft w:val="0"/>
      <w:marRight w:val="0"/>
      <w:marTop w:val="0"/>
      <w:marBottom w:val="0"/>
      <w:divBdr>
        <w:top w:val="none" w:sz="0" w:space="0" w:color="auto"/>
        <w:left w:val="none" w:sz="0" w:space="0" w:color="auto"/>
        <w:bottom w:val="none" w:sz="0" w:space="0" w:color="auto"/>
        <w:right w:val="none" w:sz="0" w:space="0" w:color="auto"/>
      </w:divBdr>
      <w:divsChild>
        <w:div w:id="1917543723">
          <w:marLeft w:val="0"/>
          <w:marRight w:val="0"/>
          <w:marTop w:val="0"/>
          <w:marBottom w:val="0"/>
          <w:divBdr>
            <w:top w:val="none" w:sz="0" w:space="0" w:color="auto"/>
            <w:left w:val="none" w:sz="0" w:space="0" w:color="auto"/>
            <w:bottom w:val="none" w:sz="0" w:space="0" w:color="auto"/>
            <w:right w:val="none" w:sz="0" w:space="0" w:color="auto"/>
          </w:divBdr>
        </w:div>
      </w:divsChild>
    </w:div>
    <w:div w:id="1295522772">
      <w:bodyDiv w:val="1"/>
      <w:marLeft w:val="0"/>
      <w:marRight w:val="0"/>
      <w:marTop w:val="0"/>
      <w:marBottom w:val="0"/>
      <w:divBdr>
        <w:top w:val="none" w:sz="0" w:space="0" w:color="auto"/>
        <w:left w:val="none" w:sz="0" w:space="0" w:color="auto"/>
        <w:bottom w:val="none" w:sz="0" w:space="0" w:color="auto"/>
        <w:right w:val="none" w:sz="0" w:space="0" w:color="auto"/>
      </w:divBdr>
      <w:divsChild>
        <w:div w:id="371466861">
          <w:marLeft w:val="0"/>
          <w:marRight w:val="0"/>
          <w:marTop w:val="0"/>
          <w:marBottom w:val="0"/>
          <w:divBdr>
            <w:top w:val="none" w:sz="0" w:space="0" w:color="auto"/>
            <w:left w:val="none" w:sz="0" w:space="0" w:color="auto"/>
            <w:bottom w:val="none" w:sz="0" w:space="0" w:color="auto"/>
            <w:right w:val="none" w:sz="0" w:space="0" w:color="auto"/>
          </w:divBdr>
        </w:div>
      </w:divsChild>
    </w:div>
    <w:div w:id="1301424589">
      <w:bodyDiv w:val="1"/>
      <w:marLeft w:val="0"/>
      <w:marRight w:val="0"/>
      <w:marTop w:val="0"/>
      <w:marBottom w:val="0"/>
      <w:divBdr>
        <w:top w:val="none" w:sz="0" w:space="0" w:color="auto"/>
        <w:left w:val="none" w:sz="0" w:space="0" w:color="auto"/>
        <w:bottom w:val="none" w:sz="0" w:space="0" w:color="auto"/>
        <w:right w:val="none" w:sz="0" w:space="0" w:color="auto"/>
      </w:divBdr>
      <w:divsChild>
        <w:div w:id="2107385010">
          <w:marLeft w:val="0"/>
          <w:marRight w:val="0"/>
          <w:marTop w:val="0"/>
          <w:marBottom w:val="0"/>
          <w:divBdr>
            <w:top w:val="none" w:sz="0" w:space="0" w:color="auto"/>
            <w:left w:val="none" w:sz="0" w:space="0" w:color="auto"/>
            <w:bottom w:val="none" w:sz="0" w:space="0" w:color="auto"/>
            <w:right w:val="none" w:sz="0" w:space="0" w:color="auto"/>
          </w:divBdr>
        </w:div>
      </w:divsChild>
    </w:div>
    <w:div w:id="1301761677">
      <w:bodyDiv w:val="1"/>
      <w:marLeft w:val="0"/>
      <w:marRight w:val="0"/>
      <w:marTop w:val="0"/>
      <w:marBottom w:val="0"/>
      <w:divBdr>
        <w:top w:val="none" w:sz="0" w:space="0" w:color="auto"/>
        <w:left w:val="none" w:sz="0" w:space="0" w:color="auto"/>
        <w:bottom w:val="none" w:sz="0" w:space="0" w:color="auto"/>
        <w:right w:val="none" w:sz="0" w:space="0" w:color="auto"/>
      </w:divBdr>
      <w:divsChild>
        <w:div w:id="546187222">
          <w:marLeft w:val="0"/>
          <w:marRight w:val="0"/>
          <w:marTop w:val="0"/>
          <w:marBottom w:val="0"/>
          <w:divBdr>
            <w:top w:val="none" w:sz="0" w:space="0" w:color="auto"/>
            <w:left w:val="none" w:sz="0" w:space="0" w:color="auto"/>
            <w:bottom w:val="none" w:sz="0" w:space="0" w:color="auto"/>
            <w:right w:val="none" w:sz="0" w:space="0" w:color="auto"/>
          </w:divBdr>
        </w:div>
      </w:divsChild>
    </w:div>
    <w:div w:id="1321084422">
      <w:bodyDiv w:val="1"/>
      <w:marLeft w:val="0"/>
      <w:marRight w:val="0"/>
      <w:marTop w:val="0"/>
      <w:marBottom w:val="0"/>
      <w:divBdr>
        <w:top w:val="none" w:sz="0" w:space="0" w:color="auto"/>
        <w:left w:val="none" w:sz="0" w:space="0" w:color="auto"/>
        <w:bottom w:val="none" w:sz="0" w:space="0" w:color="auto"/>
        <w:right w:val="none" w:sz="0" w:space="0" w:color="auto"/>
      </w:divBdr>
      <w:divsChild>
        <w:div w:id="403378743">
          <w:marLeft w:val="0"/>
          <w:marRight w:val="0"/>
          <w:marTop w:val="0"/>
          <w:marBottom w:val="0"/>
          <w:divBdr>
            <w:top w:val="none" w:sz="0" w:space="0" w:color="auto"/>
            <w:left w:val="none" w:sz="0" w:space="0" w:color="auto"/>
            <w:bottom w:val="none" w:sz="0" w:space="0" w:color="auto"/>
            <w:right w:val="none" w:sz="0" w:space="0" w:color="auto"/>
          </w:divBdr>
        </w:div>
      </w:divsChild>
    </w:div>
    <w:div w:id="1332102617">
      <w:bodyDiv w:val="1"/>
      <w:marLeft w:val="0"/>
      <w:marRight w:val="0"/>
      <w:marTop w:val="0"/>
      <w:marBottom w:val="0"/>
      <w:divBdr>
        <w:top w:val="none" w:sz="0" w:space="0" w:color="auto"/>
        <w:left w:val="none" w:sz="0" w:space="0" w:color="auto"/>
        <w:bottom w:val="none" w:sz="0" w:space="0" w:color="auto"/>
        <w:right w:val="none" w:sz="0" w:space="0" w:color="auto"/>
      </w:divBdr>
      <w:divsChild>
        <w:div w:id="893733211">
          <w:marLeft w:val="0"/>
          <w:marRight w:val="0"/>
          <w:marTop w:val="0"/>
          <w:marBottom w:val="0"/>
          <w:divBdr>
            <w:top w:val="none" w:sz="0" w:space="0" w:color="auto"/>
            <w:left w:val="none" w:sz="0" w:space="0" w:color="auto"/>
            <w:bottom w:val="none" w:sz="0" w:space="0" w:color="auto"/>
            <w:right w:val="none" w:sz="0" w:space="0" w:color="auto"/>
          </w:divBdr>
        </w:div>
      </w:divsChild>
    </w:div>
    <w:div w:id="1335380744">
      <w:bodyDiv w:val="1"/>
      <w:marLeft w:val="0"/>
      <w:marRight w:val="0"/>
      <w:marTop w:val="0"/>
      <w:marBottom w:val="0"/>
      <w:divBdr>
        <w:top w:val="none" w:sz="0" w:space="0" w:color="auto"/>
        <w:left w:val="none" w:sz="0" w:space="0" w:color="auto"/>
        <w:bottom w:val="none" w:sz="0" w:space="0" w:color="auto"/>
        <w:right w:val="none" w:sz="0" w:space="0" w:color="auto"/>
      </w:divBdr>
      <w:divsChild>
        <w:div w:id="1826820936">
          <w:marLeft w:val="0"/>
          <w:marRight w:val="0"/>
          <w:marTop w:val="0"/>
          <w:marBottom w:val="0"/>
          <w:divBdr>
            <w:top w:val="none" w:sz="0" w:space="0" w:color="auto"/>
            <w:left w:val="none" w:sz="0" w:space="0" w:color="auto"/>
            <w:bottom w:val="none" w:sz="0" w:space="0" w:color="auto"/>
            <w:right w:val="none" w:sz="0" w:space="0" w:color="auto"/>
          </w:divBdr>
        </w:div>
      </w:divsChild>
    </w:div>
    <w:div w:id="1346977224">
      <w:bodyDiv w:val="1"/>
      <w:marLeft w:val="0"/>
      <w:marRight w:val="0"/>
      <w:marTop w:val="0"/>
      <w:marBottom w:val="0"/>
      <w:divBdr>
        <w:top w:val="none" w:sz="0" w:space="0" w:color="auto"/>
        <w:left w:val="none" w:sz="0" w:space="0" w:color="auto"/>
        <w:bottom w:val="none" w:sz="0" w:space="0" w:color="auto"/>
        <w:right w:val="none" w:sz="0" w:space="0" w:color="auto"/>
      </w:divBdr>
      <w:divsChild>
        <w:div w:id="1557936497">
          <w:marLeft w:val="0"/>
          <w:marRight w:val="0"/>
          <w:marTop w:val="0"/>
          <w:marBottom w:val="0"/>
          <w:divBdr>
            <w:top w:val="none" w:sz="0" w:space="0" w:color="auto"/>
            <w:left w:val="none" w:sz="0" w:space="0" w:color="auto"/>
            <w:bottom w:val="none" w:sz="0" w:space="0" w:color="auto"/>
            <w:right w:val="none" w:sz="0" w:space="0" w:color="auto"/>
          </w:divBdr>
        </w:div>
      </w:divsChild>
    </w:div>
    <w:div w:id="1360082437">
      <w:bodyDiv w:val="1"/>
      <w:marLeft w:val="0"/>
      <w:marRight w:val="0"/>
      <w:marTop w:val="0"/>
      <w:marBottom w:val="0"/>
      <w:divBdr>
        <w:top w:val="none" w:sz="0" w:space="0" w:color="auto"/>
        <w:left w:val="none" w:sz="0" w:space="0" w:color="auto"/>
        <w:bottom w:val="none" w:sz="0" w:space="0" w:color="auto"/>
        <w:right w:val="none" w:sz="0" w:space="0" w:color="auto"/>
      </w:divBdr>
      <w:divsChild>
        <w:div w:id="1109742927">
          <w:marLeft w:val="0"/>
          <w:marRight w:val="0"/>
          <w:marTop w:val="0"/>
          <w:marBottom w:val="0"/>
          <w:divBdr>
            <w:top w:val="none" w:sz="0" w:space="0" w:color="auto"/>
            <w:left w:val="none" w:sz="0" w:space="0" w:color="auto"/>
            <w:bottom w:val="none" w:sz="0" w:space="0" w:color="auto"/>
            <w:right w:val="none" w:sz="0" w:space="0" w:color="auto"/>
          </w:divBdr>
        </w:div>
      </w:divsChild>
    </w:div>
    <w:div w:id="1385787920">
      <w:bodyDiv w:val="1"/>
      <w:marLeft w:val="0"/>
      <w:marRight w:val="0"/>
      <w:marTop w:val="0"/>
      <w:marBottom w:val="0"/>
      <w:divBdr>
        <w:top w:val="none" w:sz="0" w:space="0" w:color="auto"/>
        <w:left w:val="none" w:sz="0" w:space="0" w:color="auto"/>
        <w:bottom w:val="none" w:sz="0" w:space="0" w:color="auto"/>
        <w:right w:val="none" w:sz="0" w:space="0" w:color="auto"/>
      </w:divBdr>
      <w:divsChild>
        <w:div w:id="836068361">
          <w:marLeft w:val="0"/>
          <w:marRight w:val="0"/>
          <w:marTop w:val="0"/>
          <w:marBottom w:val="0"/>
          <w:divBdr>
            <w:top w:val="none" w:sz="0" w:space="0" w:color="auto"/>
            <w:left w:val="none" w:sz="0" w:space="0" w:color="auto"/>
            <w:bottom w:val="none" w:sz="0" w:space="0" w:color="auto"/>
            <w:right w:val="none" w:sz="0" w:space="0" w:color="auto"/>
          </w:divBdr>
        </w:div>
      </w:divsChild>
    </w:div>
    <w:div w:id="1426420004">
      <w:bodyDiv w:val="1"/>
      <w:marLeft w:val="0"/>
      <w:marRight w:val="0"/>
      <w:marTop w:val="0"/>
      <w:marBottom w:val="0"/>
      <w:divBdr>
        <w:top w:val="none" w:sz="0" w:space="0" w:color="auto"/>
        <w:left w:val="none" w:sz="0" w:space="0" w:color="auto"/>
        <w:bottom w:val="none" w:sz="0" w:space="0" w:color="auto"/>
        <w:right w:val="none" w:sz="0" w:space="0" w:color="auto"/>
      </w:divBdr>
      <w:divsChild>
        <w:div w:id="342435478">
          <w:marLeft w:val="0"/>
          <w:marRight w:val="0"/>
          <w:marTop w:val="0"/>
          <w:marBottom w:val="0"/>
          <w:divBdr>
            <w:top w:val="none" w:sz="0" w:space="0" w:color="auto"/>
            <w:left w:val="none" w:sz="0" w:space="0" w:color="auto"/>
            <w:bottom w:val="none" w:sz="0" w:space="0" w:color="auto"/>
            <w:right w:val="none" w:sz="0" w:space="0" w:color="auto"/>
          </w:divBdr>
        </w:div>
      </w:divsChild>
    </w:div>
    <w:div w:id="1432313148">
      <w:bodyDiv w:val="1"/>
      <w:marLeft w:val="0"/>
      <w:marRight w:val="0"/>
      <w:marTop w:val="0"/>
      <w:marBottom w:val="0"/>
      <w:divBdr>
        <w:top w:val="none" w:sz="0" w:space="0" w:color="auto"/>
        <w:left w:val="none" w:sz="0" w:space="0" w:color="auto"/>
        <w:bottom w:val="none" w:sz="0" w:space="0" w:color="auto"/>
        <w:right w:val="none" w:sz="0" w:space="0" w:color="auto"/>
      </w:divBdr>
      <w:divsChild>
        <w:div w:id="814571555">
          <w:marLeft w:val="0"/>
          <w:marRight w:val="0"/>
          <w:marTop w:val="0"/>
          <w:marBottom w:val="0"/>
          <w:divBdr>
            <w:top w:val="none" w:sz="0" w:space="0" w:color="auto"/>
            <w:left w:val="none" w:sz="0" w:space="0" w:color="auto"/>
            <w:bottom w:val="none" w:sz="0" w:space="0" w:color="auto"/>
            <w:right w:val="none" w:sz="0" w:space="0" w:color="auto"/>
          </w:divBdr>
        </w:div>
      </w:divsChild>
    </w:div>
    <w:div w:id="1475874691">
      <w:bodyDiv w:val="1"/>
      <w:marLeft w:val="0"/>
      <w:marRight w:val="0"/>
      <w:marTop w:val="0"/>
      <w:marBottom w:val="0"/>
      <w:divBdr>
        <w:top w:val="none" w:sz="0" w:space="0" w:color="auto"/>
        <w:left w:val="none" w:sz="0" w:space="0" w:color="auto"/>
        <w:bottom w:val="none" w:sz="0" w:space="0" w:color="auto"/>
        <w:right w:val="none" w:sz="0" w:space="0" w:color="auto"/>
      </w:divBdr>
      <w:divsChild>
        <w:div w:id="1464546019">
          <w:marLeft w:val="0"/>
          <w:marRight w:val="0"/>
          <w:marTop w:val="0"/>
          <w:marBottom w:val="0"/>
          <w:divBdr>
            <w:top w:val="none" w:sz="0" w:space="0" w:color="auto"/>
            <w:left w:val="none" w:sz="0" w:space="0" w:color="auto"/>
            <w:bottom w:val="none" w:sz="0" w:space="0" w:color="auto"/>
            <w:right w:val="none" w:sz="0" w:space="0" w:color="auto"/>
          </w:divBdr>
        </w:div>
      </w:divsChild>
    </w:div>
    <w:div w:id="1486773276">
      <w:bodyDiv w:val="1"/>
      <w:marLeft w:val="0"/>
      <w:marRight w:val="0"/>
      <w:marTop w:val="0"/>
      <w:marBottom w:val="0"/>
      <w:divBdr>
        <w:top w:val="none" w:sz="0" w:space="0" w:color="auto"/>
        <w:left w:val="none" w:sz="0" w:space="0" w:color="auto"/>
        <w:bottom w:val="none" w:sz="0" w:space="0" w:color="auto"/>
        <w:right w:val="none" w:sz="0" w:space="0" w:color="auto"/>
      </w:divBdr>
      <w:divsChild>
        <w:div w:id="1628584743">
          <w:marLeft w:val="0"/>
          <w:marRight w:val="0"/>
          <w:marTop w:val="0"/>
          <w:marBottom w:val="0"/>
          <w:divBdr>
            <w:top w:val="none" w:sz="0" w:space="0" w:color="auto"/>
            <w:left w:val="none" w:sz="0" w:space="0" w:color="auto"/>
            <w:bottom w:val="none" w:sz="0" w:space="0" w:color="auto"/>
            <w:right w:val="none" w:sz="0" w:space="0" w:color="auto"/>
          </w:divBdr>
        </w:div>
      </w:divsChild>
    </w:div>
    <w:div w:id="1489436677">
      <w:bodyDiv w:val="1"/>
      <w:marLeft w:val="0"/>
      <w:marRight w:val="0"/>
      <w:marTop w:val="0"/>
      <w:marBottom w:val="0"/>
      <w:divBdr>
        <w:top w:val="none" w:sz="0" w:space="0" w:color="auto"/>
        <w:left w:val="none" w:sz="0" w:space="0" w:color="auto"/>
        <w:bottom w:val="none" w:sz="0" w:space="0" w:color="auto"/>
        <w:right w:val="none" w:sz="0" w:space="0" w:color="auto"/>
      </w:divBdr>
      <w:divsChild>
        <w:div w:id="1035278633">
          <w:marLeft w:val="0"/>
          <w:marRight w:val="0"/>
          <w:marTop w:val="0"/>
          <w:marBottom w:val="0"/>
          <w:divBdr>
            <w:top w:val="none" w:sz="0" w:space="0" w:color="auto"/>
            <w:left w:val="none" w:sz="0" w:space="0" w:color="auto"/>
            <w:bottom w:val="none" w:sz="0" w:space="0" w:color="auto"/>
            <w:right w:val="none" w:sz="0" w:space="0" w:color="auto"/>
          </w:divBdr>
        </w:div>
      </w:divsChild>
    </w:div>
    <w:div w:id="1498766706">
      <w:bodyDiv w:val="1"/>
      <w:marLeft w:val="0"/>
      <w:marRight w:val="0"/>
      <w:marTop w:val="0"/>
      <w:marBottom w:val="0"/>
      <w:divBdr>
        <w:top w:val="none" w:sz="0" w:space="0" w:color="auto"/>
        <w:left w:val="none" w:sz="0" w:space="0" w:color="auto"/>
        <w:bottom w:val="none" w:sz="0" w:space="0" w:color="auto"/>
        <w:right w:val="none" w:sz="0" w:space="0" w:color="auto"/>
      </w:divBdr>
      <w:divsChild>
        <w:div w:id="2007786208">
          <w:marLeft w:val="0"/>
          <w:marRight w:val="0"/>
          <w:marTop w:val="0"/>
          <w:marBottom w:val="0"/>
          <w:divBdr>
            <w:top w:val="none" w:sz="0" w:space="0" w:color="auto"/>
            <w:left w:val="none" w:sz="0" w:space="0" w:color="auto"/>
            <w:bottom w:val="none" w:sz="0" w:space="0" w:color="auto"/>
            <w:right w:val="none" w:sz="0" w:space="0" w:color="auto"/>
          </w:divBdr>
        </w:div>
      </w:divsChild>
    </w:div>
    <w:div w:id="1535268568">
      <w:bodyDiv w:val="1"/>
      <w:marLeft w:val="0"/>
      <w:marRight w:val="0"/>
      <w:marTop w:val="0"/>
      <w:marBottom w:val="0"/>
      <w:divBdr>
        <w:top w:val="none" w:sz="0" w:space="0" w:color="auto"/>
        <w:left w:val="none" w:sz="0" w:space="0" w:color="auto"/>
        <w:bottom w:val="none" w:sz="0" w:space="0" w:color="auto"/>
        <w:right w:val="none" w:sz="0" w:space="0" w:color="auto"/>
      </w:divBdr>
      <w:divsChild>
        <w:div w:id="88277598">
          <w:marLeft w:val="0"/>
          <w:marRight w:val="0"/>
          <w:marTop w:val="0"/>
          <w:marBottom w:val="0"/>
          <w:divBdr>
            <w:top w:val="none" w:sz="0" w:space="0" w:color="auto"/>
            <w:left w:val="none" w:sz="0" w:space="0" w:color="auto"/>
            <w:bottom w:val="none" w:sz="0" w:space="0" w:color="auto"/>
            <w:right w:val="none" w:sz="0" w:space="0" w:color="auto"/>
          </w:divBdr>
        </w:div>
      </w:divsChild>
    </w:div>
    <w:div w:id="1539204320">
      <w:bodyDiv w:val="1"/>
      <w:marLeft w:val="0"/>
      <w:marRight w:val="0"/>
      <w:marTop w:val="0"/>
      <w:marBottom w:val="0"/>
      <w:divBdr>
        <w:top w:val="none" w:sz="0" w:space="0" w:color="auto"/>
        <w:left w:val="none" w:sz="0" w:space="0" w:color="auto"/>
        <w:bottom w:val="none" w:sz="0" w:space="0" w:color="auto"/>
        <w:right w:val="none" w:sz="0" w:space="0" w:color="auto"/>
      </w:divBdr>
      <w:divsChild>
        <w:div w:id="929242950">
          <w:marLeft w:val="0"/>
          <w:marRight w:val="0"/>
          <w:marTop w:val="0"/>
          <w:marBottom w:val="0"/>
          <w:divBdr>
            <w:top w:val="none" w:sz="0" w:space="0" w:color="auto"/>
            <w:left w:val="none" w:sz="0" w:space="0" w:color="auto"/>
            <w:bottom w:val="none" w:sz="0" w:space="0" w:color="auto"/>
            <w:right w:val="none" w:sz="0" w:space="0" w:color="auto"/>
          </w:divBdr>
        </w:div>
      </w:divsChild>
    </w:div>
    <w:div w:id="1566915427">
      <w:bodyDiv w:val="1"/>
      <w:marLeft w:val="0"/>
      <w:marRight w:val="0"/>
      <w:marTop w:val="0"/>
      <w:marBottom w:val="0"/>
      <w:divBdr>
        <w:top w:val="none" w:sz="0" w:space="0" w:color="auto"/>
        <w:left w:val="none" w:sz="0" w:space="0" w:color="auto"/>
        <w:bottom w:val="none" w:sz="0" w:space="0" w:color="auto"/>
        <w:right w:val="none" w:sz="0" w:space="0" w:color="auto"/>
      </w:divBdr>
      <w:divsChild>
        <w:div w:id="152375920">
          <w:marLeft w:val="0"/>
          <w:marRight w:val="0"/>
          <w:marTop w:val="0"/>
          <w:marBottom w:val="0"/>
          <w:divBdr>
            <w:top w:val="none" w:sz="0" w:space="0" w:color="auto"/>
            <w:left w:val="none" w:sz="0" w:space="0" w:color="auto"/>
            <w:bottom w:val="none" w:sz="0" w:space="0" w:color="auto"/>
            <w:right w:val="none" w:sz="0" w:space="0" w:color="auto"/>
          </w:divBdr>
        </w:div>
      </w:divsChild>
    </w:div>
    <w:div w:id="1568685545">
      <w:bodyDiv w:val="1"/>
      <w:marLeft w:val="0"/>
      <w:marRight w:val="0"/>
      <w:marTop w:val="0"/>
      <w:marBottom w:val="0"/>
      <w:divBdr>
        <w:top w:val="none" w:sz="0" w:space="0" w:color="auto"/>
        <w:left w:val="none" w:sz="0" w:space="0" w:color="auto"/>
        <w:bottom w:val="none" w:sz="0" w:space="0" w:color="auto"/>
        <w:right w:val="none" w:sz="0" w:space="0" w:color="auto"/>
      </w:divBdr>
      <w:divsChild>
        <w:div w:id="725180498">
          <w:marLeft w:val="0"/>
          <w:marRight w:val="0"/>
          <w:marTop w:val="0"/>
          <w:marBottom w:val="0"/>
          <w:divBdr>
            <w:top w:val="none" w:sz="0" w:space="0" w:color="auto"/>
            <w:left w:val="none" w:sz="0" w:space="0" w:color="auto"/>
            <w:bottom w:val="none" w:sz="0" w:space="0" w:color="auto"/>
            <w:right w:val="none" w:sz="0" w:space="0" w:color="auto"/>
          </w:divBdr>
        </w:div>
      </w:divsChild>
    </w:div>
    <w:div w:id="1578444229">
      <w:bodyDiv w:val="1"/>
      <w:marLeft w:val="0"/>
      <w:marRight w:val="0"/>
      <w:marTop w:val="0"/>
      <w:marBottom w:val="0"/>
      <w:divBdr>
        <w:top w:val="none" w:sz="0" w:space="0" w:color="auto"/>
        <w:left w:val="none" w:sz="0" w:space="0" w:color="auto"/>
        <w:bottom w:val="none" w:sz="0" w:space="0" w:color="auto"/>
        <w:right w:val="none" w:sz="0" w:space="0" w:color="auto"/>
      </w:divBdr>
      <w:divsChild>
        <w:div w:id="1384334613">
          <w:marLeft w:val="0"/>
          <w:marRight w:val="0"/>
          <w:marTop w:val="0"/>
          <w:marBottom w:val="0"/>
          <w:divBdr>
            <w:top w:val="none" w:sz="0" w:space="0" w:color="auto"/>
            <w:left w:val="none" w:sz="0" w:space="0" w:color="auto"/>
            <w:bottom w:val="none" w:sz="0" w:space="0" w:color="auto"/>
            <w:right w:val="none" w:sz="0" w:space="0" w:color="auto"/>
          </w:divBdr>
        </w:div>
      </w:divsChild>
    </w:div>
    <w:div w:id="1608271138">
      <w:bodyDiv w:val="1"/>
      <w:marLeft w:val="0"/>
      <w:marRight w:val="0"/>
      <w:marTop w:val="0"/>
      <w:marBottom w:val="0"/>
      <w:divBdr>
        <w:top w:val="none" w:sz="0" w:space="0" w:color="auto"/>
        <w:left w:val="none" w:sz="0" w:space="0" w:color="auto"/>
        <w:bottom w:val="none" w:sz="0" w:space="0" w:color="auto"/>
        <w:right w:val="none" w:sz="0" w:space="0" w:color="auto"/>
      </w:divBdr>
      <w:divsChild>
        <w:div w:id="2004698283">
          <w:marLeft w:val="0"/>
          <w:marRight w:val="0"/>
          <w:marTop w:val="0"/>
          <w:marBottom w:val="0"/>
          <w:divBdr>
            <w:top w:val="none" w:sz="0" w:space="0" w:color="auto"/>
            <w:left w:val="none" w:sz="0" w:space="0" w:color="auto"/>
            <w:bottom w:val="none" w:sz="0" w:space="0" w:color="auto"/>
            <w:right w:val="none" w:sz="0" w:space="0" w:color="auto"/>
          </w:divBdr>
        </w:div>
      </w:divsChild>
    </w:div>
    <w:div w:id="1608655984">
      <w:bodyDiv w:val="1"/>
      <w:marLeft w:val="0"/>
      <w:marRight w:val="0"/>
      <w:marTop w:val="0"/>
      <w:marBottom w:val="0"/>
      <w:divBdr>
        <w:top w:val="none" w:sz="0" w:space="0" w:color="auto"/>
        <w:left w:val="none" w:sz="0" w:space="0" w:color="auto"/>
        <w:bottom w:val="none" w:sz="0" w:space="0" w:color="auto"/>
        <w:right w:val="none" w:sz="0" w:space="0" w:color="auto"/>
      </w:divBdr>
      <w:divsChild>
        <w:div w:id="1832478303">
          <w:marLeft w:val="0"/>
          <w:marRight w:val="0"/>
          <w:marTop w:val="0"/>
          <w:marBottom w:val="0"/>
          <w:divBdr>
            <w:top w:val="none" w:sz="0" w:space="0" w:color="auto"/>
            <w:left w:val="none" w:sz="0" w:space="0" w:color="auto"/>
            <w:bottom w:val="none" w:sz="0" w:space="0" w:color="auto"/>
            <w:right w:val="none" w:sz="0" w:space="0" w:color="auto"/>
          </w:divBdr>
        </w:div>
      </w:divsChild>
    </w:div>
    <w:div w:id="1622767365">
      <w:bodyDiv w:val="1"/>
      <w:marLeft w:val="0"/>
      <w:marRight w:val="0"/>
      <w:marTop w:val="0"/>
      <w:marBottom w:val="0"/>
      <w:divBdr>
        <w:top w:val="none" w:sz="0" w:space="0" w:color="auto"/>
        <w:left w:val="none" w:sz="0" w:space="0" w:color="auto"/>
        <w:bottom w:val="none" w:sz="0" w:space="0" w:color="auto"/>
        <w:right w:val="none" w:sz="0" w:space="0" w:color="auto"/>
      </w:divBdr>
    </w:div>
    <w:div w:id="1670251220">
      <w:bodyDiv w:val="1"/>
      <w:marLeft w:val="0"/>
      <w:marRight w:val="0"/>
      <w:marTop w:val="0"/>
      <w:marBottom w:val="0"/>
      <w:divBdr>
        <w:top w:val="none" w:sz="0" w:space="0" w:color="auto"/>
        <w:left w:val="none" w:sz="0" w:space="0" w:color="auto"/>
        <w:bottom w:val="none" w:sz="0" w:space="0" w:color="auto"/>
        <w:right w:val="none" w:sz="0" w:space="0" w:color="auto"/>
      </w:divBdr>
      <w:divsChild>
        <w:div w:id="644432109">
          <w:marLeft w:val="0"/>
          <w:marRight w:val="0"/>
          <w:marTop w:val="0"/>
          <w:marBottom w:val="0"/>
          <w:divBdr>
            <w:top w:val="none" w:sz="0" w:space="0" w:color="auto"/>
            <w:left w:val="none" w:sz="0" w:space="0" w:color="auto"/>
            <w:bottom w:val="none" w:sz="0" w:space="0" w:color="auto"/>
            <w:right w:val="none" w:sz="0" w:space="0" w:color="auto"/>
          </w:divBdr>
        </w:div>
      </w:divsChild>
    </w:div>
    <w:div w:id="1675917140">
      <w:bodyDiv w:val="1"/>
      <w:marLeft w:val="0"/>
      <w:marRight w:val="0"/>
      <w:marTop w:val="0"/>
      <w:marBottom w:val="0"/>
      <w:divBdr>
        <w:top w:val="none" w:sz="0" w:space="0" w:color="auto"/>
        <w:left w:val="none" w:sz="0" w:space="0" w:color="auto"/>
        <w:bottom w:val="none" w:sz="0" w:space="0" w:color="auto"/>
        <w:right w:val="none" w:sz="0" w:space="0" w:color="auto"/>
      </w:divBdr>
    </w:div>
    <w:div w:id="1676222593">
      <w:bodyDiv w:val="1"/>
      <w:marLeft w:val="0"/>
      <w:marRight w:val="0"/>
      <w:marTop w:val="0"/>
      <w:marBottom w:val="0"/>
      <w:divBdr>
        <w:top w:val="none" w:sz="0" w:space="0" w:color="auto"/>
        <w:left w:val="none" w:sz="0" w:space="0" w:color="auto"/>
        <w:bottom w:val="none" w:sz="0" w:space="0" w:color="auto"/>
        <w:right w:val="none" w:sz="0" w:space="0" w:color="auto"/>
      </w:divBdr>
      <w:divsChild>
        <w:div w:id="393431448">
          <w:marLeft w:val="0"/>
          <w:marRight w:val="0"/>
          <w:marTop w:val="0"/>
          <w:marBottom w:val="0"/>
          <w:divBdr>
            <w:top w:val="none" w:sz="0" w:space="0" w:color="auto"/>
            <w:left w:val="none" w:sz="0" w:space="0" w:color="auto"/>
            <w:bottom w:val="none" w:sz="0" w:space="0" w:color="auto"/>
            <w:right w:val="none" w:sz="0" w:space="0" w:color="auto"/>
          </w:divBdr>
        </w:div>
      </w:divsChild>
    </w:div>
    <w:div w:id="1677684855">
      <w:bodyDiv w:val="1"/>
      <w:marLeft w:val="0"/>
      <w:marRight w:val="0"/>
      <w:marTop w:val="0"/>
      <w:marBottom w:val="0"/>
      <w:divBdr>
        <w:top w:val="none" w:sz="0" w:space="0" w:color="auto"/>
        <w:left w:val="none" w:sz="0" w:space="0" w:color="auto"/>
        <w:bottom w:val="none" w:sz="0" w:space="0" w:color="auto"/>
        <w:right w:val="none" w:sz="0" w:space="0" w:color="auto"/>
      </w:divBdr>
      <w:divsChild>
        <w:div w:id="381712235">
          <w:marLeft w:val="0"/>
          <w:marRight w:val="0"/>
          <w:marTop w:val="0"/>
          <w:marBottom w:val="0"/>
          <w:divBdr>
            <w:top w:val="none" w:sz="0" w:space="0" w:color="auto"/>
            <w:left w:val="none" w:sz="0" w:space="0" w:color="auto"/>
            <w:bottom w:val="none" w:sz="0" w:space="0" w:color="auto"/>
            <w:right w:val="none" w:sz="0" w:space="0" w:color="auto"/>
          </w:divBdr>
        </w:div>
      </w:divsChild>
    </w:div>
    <w:div w:id="1725791525">
      <w:bodyDiv w:val="1"/>
      <w:marLeft w:val="0"/>
      <w:marRight w:val="0"/>
      <w:marTop w:val="0"/>
      <w:marBottom w:val="0"/>
      <w:divBdr>
        <w:top w:val="none" w:sz="0" w:space="0" w:color="auto"/>
        <w:left w:val="none" w:sz="0" w:space="0" w:color="auto"/>
        <w:bottom w:val="none" w:sz="0" w:space="0" w:color="auto"/>
        <w:right w:val="none" w:sz="0" w:space="0" w:color="auto"/>
      </w:divBdr>
      <w:divsChild>
        <w:div w:id="1017078333">
          <w:marLeft w:val="0"/>
          <w:marRight w:val="0"/>
          <w:marTop w:val="0"/>
          <w:marBottom w:val="0"/>
          <w:divBdr>
            <w:top w:val="none" w:sz="0" w:space="0" w:color="auto"/>
            <w:left w:val="none" w:sz="0" w:space="0" w:color="auto"/>
            <w:bottom w:val="none" w:sz="0" w:space="0" w:color="auto"/>
            <w:right w:val="none" w:sz="0" w:space="0" w:color="auto"/>
          </w:divBdr>
        </w:div>
      </w:divsChild>
    </w:div>
    <w:div w:id="1736315693">
      <w:bodyDiv w:val="1"/>
      <w:marLeft w:val="0"/>
      <w:marRight w:val="0"/>
      <w:marTop w:val="0"/>
      <w:marBottom w:val="0"/>
      <w:divBdr>
        <w:top w:val="none" w:sz="0" w:space="0" w:color="auto"/>
        <w:left w:val="none" w:sz="0" w:space="0" w:color="auto"/>
        <w:bottom w:val="none" w:sz="0" w:space="0" w:color="auto"/>
        <w:right w:val="none" w:sz="0" w:space="0" w:color="auto"/>
      </w:divBdr>
      <w:divsChild>
        <w:div w:id="945775072">
          <w:marLeft w:val="0"/>
          <w:marRight w:val="0"/>
          <w:marTop w:val="0"/>
          <w:marBottom w:val="0"/>
          <w:divBdr>
            <w:top w:val="none" w:sz="0" w:space="0" w:color="auto"/>
            <w:left w:val="none" w:sz="0" w:space="0" w:color="auto"/>
            <w:bottom w:val="none" w:sz="0" w:space="0" w:color="auto"/>
            <w:right w:val="none" w:sz="0" w:space="0" w:color="auto"/>
          </w:divBdr>
        </w:div>
      </w:divsChild>
    </w:div>
    <w:div w:id="1742556385">
      <w:bodyDiv w:val="1"/>
      <w:marLeft w:val="0"/>
      <w:marRight w:val="0"/>
      <w:marTop w:val="0"/>
      <w:marBottom w:val="0"/>
      <w:divBdr>
        <w:top w:val="none" w:sz="0" w:space="0" w:color="auto"/>
        <w:left w:val="none" w:sz="0" w:space="0" w:color="auto"/>
        <w:bottom w:val="none" w:sz="0" w:space="0" w:color="auto"/>
        <w:right w:val="none" w:sz="0" w:space="0" w:color="auto"/>
      </w:divBdr>
      <w:divsChild>
        <w:div w:id="65491706">
          <w:marLeft w:val="0"/>
          <w:marRight w:val="0"/>
          <w:marTop w:val="0"/>
          <w:marBottom w:val="0"/>
          <w:divBdr>
            <w:top w:val="none" w:sz="0" w:space="0" w:color="auto"/>
            <w:left w:val="none" w:sz="0" w:space="0" w:color="auto"/>
            <w:bottom w:val="none" w:sz="0" w:space="0" w:color="auto"/>
            <w:right w:val="none" w:sz="0" w:space="0" w:color="auto"/>
          </w:divBdr>
        </w:div>
      </w:divsChild>
    </w:div>
    <w:div w:id="1743529647">
      <w:bodyDiv w:val="1"/>
      <w:marLeft w:val="0"/>
      <w:marRight w:val="0"/>
      <w:marTop w:val="0"/>
      <w:marBottom w:val="0"/>
      <w:divBdr>
        <w:top w:val="none" w:sz="0" w:space="0" w:color="auto"/>
        <w:left w:val="none" w:sz="0" w:space="0" w:color="auto"/>
        <w:bottom w:val="none" w:sz="0" w:space="0" w:color="auto"/>
        <w:right w:val="none" w:sz="0" w:space="0" w:color="auto"/>
      </w:divBdr>
      <w:divsChild>
        <w:div w:id="1533881830">
          <w:marLeft w:val="0"/>
          <w:marRight w:val="0"/>
          <w:marTop w:val="0"/>
          <w:marBottom w:val="0"/>
          <w:divBdr>
            <w:top w:val="none" w:sz="0" w:space="0" w:color="auto"/>
            <w:left w:val="none" w:sz="0" w:space="0" w:color="auto"/>
            <w:bottom w:val="none" w:sz="0" w:space="0" w:color="auto"/>
            <w:right w:val="none" w:sz="0" w:space="0" w:color="auto"/>
          </w:divBdr>
        </w:div>
      </w:divsChild>
    </w:div>
    <w:div w:id="1763840397">
      <w:bodyDiv w:val="1"/>
      <w:marLeft w:val="0"/>
      <w:marRight w:val="0"/>
      <w:marTop w:val="0"/>
      <w:marBottom w:val="0"/>
      <w:divBdr>
        <w:top w:val="none" w:sz="0" w:space="0" w:color="auto"/>
        <w:left w:val="none" w:sz="0" w:space="0" w:color="auto"/>
        <w:bottom w:val="none" w:sz="0" w:space="0" w:color="auto"/>
        <w:right w:val="none" w:sz="0" w:space="0" w:color="auto"/>
      </w:divBdr>
      <w:divsChild>
        <w:div w:id="837228048">
          <w:marLeft w:val="0"/>
          <w:marRight w:val="0"/>
          <w:marTop w:val="0"/>
          <w:marBottom w:val="0"/>
          <w:divBdr>
            <w:top w:val="none" w:sz="0" w:space="0" w:color="auto"/>
            <w:left w:val="none" w:sz="0" w:space="0" w:color="auto"/>
            <w:bottom w:val="none" w:sz="0" w:space="0" w:color="auto"/>
            <w:right w:val="none" w:sz="0" w:space="0" w:color="auto"/>
          </w:divBdr>
        </w:div>
      </w:divsChild>
    </w:div>
    <w:div w:id="1773817841">
      <w:bodyDiv w:val="1"/>
      <w:marLeft w:val="0"/>
      <w:marRight w:val="0"/>
      <w:marTop w:val="0"/>
      <w:marBottom w:val="0"/>
      <w:divBdr>
        <w:top w:val="none" w:sz="0" w:space="0" w:color="auto"/>
        <w:left w:val="none" w:sz="0" w:space="0" w:color="auto"/>
        <w:bottom w:val="none" w:sz="0" w:space="0" w:color="auto"/>
        <w:right w:val="none" w:sz="0" w:space="0" w:color="auto"/>
      </w:divBdr>
      <w:divsChild>
        <w:div w:id="1477649743">
          <w:marLeft w:val="0"/>
          <w:marRight w:val="0"/>
          <w:marTop w:val="0"/>
          <w:marBottom w:val="0"/>
          <w:divBdr>
            <w:top w:val="none" w:sz="0" w:space="0" w:color="auto"/>
            <w:left w:val="none" w:sz="0" w:space="0" w:color="auto"/>
            <w:bottom w:val="none" w:sz="0" w:space="0" w:color="auto"/>
            <w:right w:val="none" w:sz="0" w:space="0" w:color="auto"/>
          </w:divBdr>
        </w:div>
      </w:divsChild>
    </w:div>
    <w:div w:id="1833523222">
      <w:bodyDiv w:val="1"/>
      <w:marLeft w:val="0"/>
      <w:marRight w:val="0"/>
      <w:marTop w:val="0"/>
      <w:marBottom w:val="0"/>
      <w:divBdr>
        <w:top w:val="none" w:sz="0" w:space="0" w:color="auto"/>
        <w:left w:val="none" w:sz="0" w:space="0" w:color="auto"/>
        <w:bottom w:val="none" w:sz="0" w:space="0" w:color="auto"/>
        <w:right w:val="none" w:sz="0" w:space="0" w:color="auto"/>
      </w:divBdr>
      <w:divsChild>
        <w:div w:id="689725326">
          <w:marLeft w:val="0"/>
          <w:marRight w:val="0"/>
          <w:marTop w:val="0"/>
          <w:marBottom w:val="0"/>
          <w:divBdr>
            <w:top w:val="none" w:sz="0" w:space="0" w:color="auto"/>
            <w:left w:val="none" w:sz="0" w:space="0" w:color="auto"/>
            <w:bottom w:val="none" w:sz="0" w:space="0" w:color="auto"/>
            <w:right w:val="none" w:sz="0" w:space="0" w:color="auto"/>
          </w:divBdr>
        </w:div>
      </w:divsChild>
    </w:div>
    <w:div w:id="1834682160">
      <w:bodyDiv w:val="1"/>
      <w:marLeft w:val="0"/>
      <w:marRight w:val="0"/>
      <w:marTop w:val="0"/>
      <w:marBottom w:val="0"/>
      <w:divBdr>
        <w:top w:val="none" w:sz="0" w:space="0" w:color="auto"/>
        <w:left w:val="none" w:sz="0" w:space="0" w:color="auto"/>
        <w:bottom w:val="none" w:sz="0" w:space="0" w:color="auto"/>
        <w:right w:val="none" w:sz="0" w:space="0" w:color="auto"/>
      </w:divBdr>
      <w:divsChild>
        <w:div w:id="1742017643">
          <w:marLeft w:val="0"/>
          <w:marRight w:val="0"/>
          <w:marTop w:val="0"/>
          <w:marBottom w:val="0"/>
          <w:divBdr>
            <w:top w:val="none" w:sz="0" w:space="0" w:color="auto"/>
            <w:left w:val="none" w:sz="0" w:space="0" w:color="auto"/>
            <w:bottom w:val="none" w:sz="0" w:space="0" w:color="auto"/>
            <w:right w:val="none" w:sz="0" w:space="0" w:color="auto"/>
          </w:divBdr>
        </w:div>
      </w:divsChild>
    </w:div>
    <w:div w:id="1865709122">
      <w:bodyDiv w:val="1"/>
      <w:marLeft w:val="0"/>
      <w:marRight w:val="0"/>
      <w:marTop w:val="0"/>
      <w:marBottom w:val="0"/>
      <w:divBdr>
        <w:top w:val="none" w:sz="0" w:space="0" w:color="auto"/>
        <w:left w:val="none" w:sz="0" w:space="0" w:color="auto"/>
        <w:bottom w:val="none" w:sz="0" w:space="0" w:color="auto"/>
        <w:right w:val="none" w:sz="0" w:space="0" w:color="auto"/>
      </w:divBdr>
      <w:divsChild>
        <w:div w:id="702170466">
          <w:marLeft w:val="0"/>
          <w:marRight w:val="0"/>
          <w:marTop w:val="0"/>
          <w:marBottom w:val="0"/>
          <w:divBdr>
            <w:top w:val="none" w:sz="0" w:space="0" w:color="auto"/>
            <w:left w:val="none" w:sz="0" w:space="0" w:color="auto"/>
            <w:bottom w:val="none" w:sz="0" w:space="0" w:color="auto"/>
            <w:right w:val="none" w:sz="0" w:space="0" w:color="auto"/>
          </w:divBdr>
        </w:div>
      </w:divsChild>
    </w:div>
    <w:div w:id="1885822931">
      <w:bodyDiv w:val="1"/>
      <w:marLeft w:val="0"/>
      <w:marRight w:val="0"/>
      <w:marTop w:val="0"/>
      <w:marBottom w:val="0"/>
      <w:divBdr>
        <w:top w:val="none" w:sz="0" w:space="0" w:color="auto"/>
        <w:left w:val="none" w:sz="0" w:space="0" w:color="auto"/>
        <w:bottom w:val="none" w:sz="0" w:space="0" w:color="auto"/>
        <w:right w:val="none" w:sz="0" w:space="0" w:color="auto"/>
      </w:divBdr>
      <w:divsChild>
        <w:div w:id="213734055">
          <w:marLeft w:val="0"/>
          <w:marRight w:val="0"/>
          <w:marTop w:val="0"/>
          <w:marBottom w:val="0"/>
          <w:divBdr>
            <w:top w:val="none" w:sz="0" w:space="0" w:color="auto"/>
            <w:left w:val="none" w:sz="0" w:space="0" w:color="auto"/>
            <w:bottom w:val="none" w:sz="0" w:space="0" w:color="auto"/>
            <w:right w:val="none" w:sz="0" w:space="0" w:color="auto"/>
          </w:divBdr>
        </w:div>
      </w:divsChild>
    </w:div>
    <w:div w:id="1911689653">
      <w:bodyDiv w:val="1"/>
      <w:marLeft w:val="0"/>
      <w:marRight w:val="0"/>
      <w:marTop w:val="0"/>
      <w:marBottom w:val="0"/>
      <w:divBdr>
        <w:top w:val="none" w:sz="0" w:space="0" w:color="auto"/>
        <w:left w:val="none" w:sz="0" w:space="0" w:color="auto"/>
        <w:bottom w:val="none" w:sz="0" w:space="0" w:color="auto"/>
        <w:right w:val="none" w:sz="0" w:space="0" w:color="auto"/>
      </w:divBdr>
      <w:divsChild>
        <w:div w:id="1721904594">
          <w:marLeft w:val="0"/>
          <w:marRight w:val="0"/>
          <w:marTop w:val="0"/>
          <w:marBottom w:val="0"/>
          <w:divBdr>
            <w:top w:val="none" w:sz="0" w:space="0" w:color="auto"/>
            <w:left w:val="none" w:sz="0" w:space="0" w:color="auto"/>
            <w:bottom w:val="none" w:sz="0" w:space="0" w:color="auto"/>
            <w:right w:val="none" w:sz="0" w:space="0" w:color="auto"/>
          </w:divBdr>
        </w:div>
      </w:divsChild>
    </w:div>
    <w:div w:id="1924335404">
      <w:bodyDiv w:val="1"/>
      <w:marLeft w:val="0"/>
      <w:marRight w:val="0"/>
      <w:marTop w:val="0"/>
      <w:marBottom w:val="0"/>
      <w:divBdr>
        <w:top w:val="none" w:sz="0" w:space="0" w:color="auto"/>
        <w:left w:val="none" w:sz="0" w:space="0" w:color="auto"/>
        <w:bottom w:val="none" w:sz="0" w:space="0" w:color="auto"/>
        <w:right w:val="none" w:sz="0" w:space="0" w:color="auto"/>
      </w:divBdr>
      <w:divsChild>
        <w:div w:id="58141568">
          <w:marLeft w:val="0"/>
          <w:marRight w:val="0"/>
          <w:marTop w:val="0"/>
          <w:marBottom w:val="0"/>
          <w:divBdr>
            <w:top w:val="none" w:sz="0" w:space="0" w:color="auto"/>
            <w:left w:val="none" w:sz="0" w:space="0" w:color="auto"/>
            <w:bottom w:val="none" w:sz="0" w:space="0" w:color="auto"/>
            <w:right w:val="none" w:sz="0" w:space="0" w:color="auto"/>
          </w:divBdr>
        </w:div>
      </w:divsChild>
    </w:div>
    <w:div w:id="1952861317">
      <w:bodyDiv w:val="1"/>
      <w:marLeft w:val="0"/>
      <w:marRight w:val="0"/>
      <w:marTop w:val="0"/>
      <w:marBottom w:val="0"/>
      <w:divBdr>
        <w:top w:val="none" w:sz="0" w:space="0" w:color="auto"/>
        <w:left w:val="none" w:sz="0" w:space="0" w:color="auto"/>
        <w:bottom w:val="none" w:sz="0" w:space="0" w:color="auto"/>
        <w:right w:val="none" w:sz="0" w:space="0" w:color="auto"/>
      </w:divBdr>
      <w:divsChild>
        <w:div w:id="289285139">
          <w:marLeft w:val="0"/>
          <w:marRight w:val="0"/>
          <w:marTop w:val="0"/>
          <w:marBottom w:val="0"/>
          <w:divBdr>
            <w:top w:val="none" w:sz="0" w:space="0" w:color="auto"/>
            <w:left w:val="none" w:sz="0" w:space="0" w:color="auto"/>
            <w:bottom w:val="none" w:sz="0" w:space="0" w:color="auto"/>
            <w:right w:val="none" w:sz="0" w:space="0" w:color="auto"/>
          </w:divBdr>
        </w:div>
      </w:divsChild>
    </w:div>
    <w:div w:id="1968386183">
      <w:bodyDiv w:val="1"/>
      <w:marLeft w:val="0"/>
      <w:marRight w:val="0"/>
      <w:marTop w:val="0"/>
      <w:marBottom w:val="0"/>
      <w:divBdr>
        <w:top w:val="none" w:sz="0" w:space="0" w:color="auto"/>
        <w:left w:val="none" w:sz="0" w:space="0" w:color="auto"/>
        <w:bottom w:val="none" w:sz="0" w:space="0" w:color="auto"/>
        <w:right w:val="none" w:sz="0" w:space="0" w:color="auto"/>
      </w:divBdr>
      <w:divsChild>
        <w:div w:id="1370300384">
          <w:marLeft w:val="0"/>
          <w:marRight w:val="0"/>
          <w:marTop w:val="0"/>
          <w:marBottom w:val="0"/>
          <w:divBdr>
            <w:top w:val="none" w:sz="0" w:space="0" w:color="auto"/>
            <w:left w:val="none" w:sz="0" w:space="0" w:color="auto"/>
            <w:bottom w:val="none" w:sz="0" w:space="0" w:color="auto"/>
            <w:right w:val="none" w:sz="0" w:space="0" w:color="auto"/>
          </w:divBdr>
        </w:div>
      </w:divsChild>
    </w:div>
    <w:div w:id="2072269228">
      <w:bodyDiv w:val="1"/>
      <w:marLeft w:val="0"/>
      <w:marRight w:val="0"/>
      <w:marTop w:val="0"/>
      <w:marBottom w:val="0"/>
      <w:divBdr>
        <w:top w:val="none" w:sz="0" w:space="0" w:color="auto"/>
        <w:left w:val="none" w:sz="0" w:space="0" w:color="auto"/>
        <w:bottom w:val="none" w:sz="0" w:space="0" w:color="auto"/>
        <w:right w:val="none" w:sz="0" w:space="0" w:color="auto"/>
      </w:divBdr>
    </w:div>
    <w:div w:id="2079860551">
      <w:bodyDiv w:val="1"/>
      <w:marLeft w:val="0"/>
      <w:marRight w:val="0"/>
      <w:marTop w:val="0"/>
      <w:marBottom w:val="0"/>
      <w:divBdr>
        <w:top w:val="none" w:sz="0" w:space="0" w:color="auto"/>
        <w:left w:val="none" w:sz="0" w:space="0" w:color="auto"/>
        <w:bottom w:val="none" w:sz="0" w:space="0" w:color="auto"/>
        <w:right w:val="none" w:sz="0" w:space="0" w:color="auto"/>
      </w:divBdr>
      <w:divsChild>
        <w:div w:id="583881417">
          <w:marLeft w:val="0"/>
          <w:marRight w:val="0"/>
          <w:marTop w:val="0"/>
          <w:marBottom w:val="0"/>
          <w:divBdr>
            <w:top w:val="none" w:sz="0" w:space="0" w:color="auto"/>
            <w:left w:val="none" w:sz="0" w:space="0" w:color="auto"/>
            <w:bottom w:val="none" w:sz="0" w:space="0" w:color="auto"/>
            <w:right w:val="none" w:sz="0" w:space="0" w:color="auto"/>
          </w:divBdr>
        </w:div>
      </w:divsChild>
    </w:div>
    <w:div w:id="2092465694">
      <w:bodyDiv w:val="1"/>
      <w:marLeft w:val="0"/>
      <w:marRight w:val="0"/>
      <w:marTop w:val="0"/>
      <w:marBottom w:val="0"/>
      <w:divBdr>
        <w:top w:val="none" w:sz="0" w:space="0" w:color="auto"/>
        <w:left w:val="none" w:sz="0" w:space="0" w:color="auto"/>
        <w:bottom w:val="none" w:sz="0" w:space="0" w:color="auto"/>
        <w:right w:val="none" w:sz="0" w:space="0" w:color="auto"/>
      </w:divBdr>
      <w:divsChild>
        <w:div w:id="927233349">
          <w:marLeft w:val="0"/>
          <w:marRight w:val="0"/>
          <w:marTop w:val="0"/>
          <w:marBottom w:val="0"/>
          <w:divBdr>
            <w:top w:val="none" w:sz="0" w:space="0" w:color="auto"/>
            <w:left w:val="none" w:sz="0" w:space="0" w:color="auto"/>
            <w:bottom w:val="none" w:sz="0" w:space="0" w:color="auto"/>
            <w:right w:val="none" w:sz="0" w:space="0" w:color="auto"/>
          </w:divBdr>
        </w:div>
      </w:divsChild>
    </w:div>
    <w:div w:id="2109695328">
      <w:bodyDiv w:val="1"/>
      <w:marLeft w:val="0"/>
      <w:marRight w:val="0"/>
      <w:marTop w:val="0"/>
      <w:marBottom w:val="0"/>
      <w:divBdr>
        <w:top w:val="none" w:sz="0" w:space="0" w:color="auto"/>
        <w:left w:val="none" w:sz="0" w:space="0" w:color="auto"/>
        <w:bottom w:val="none" w:sz="0" w:space="0" w:color="auto"/>
        <w:right w:val="none" w:sz="0" w:space="0" w:color="auto"/>
      </w:divBdr>
      <w:divsChild>
        <w:div w:id="833954438">
          <w:marLeft w:val="0"/>
          <w:marRight w:val="0"/>
          <w:marTop w:val="0"/>
          <w:marBottom w:val="0"/>
          <w:divBdr>
            <w:top w:val="none" w:sz="0" w:space="0" w:color="auto"/>
            <w:left w:val="none" w:sz="0" w:space="0" w:color="auto"/>
            <w:bottom w:val="none" w:sz="0" w:space="0" w:color="auto"/>
            <w:right w:val="none" w:sz="0" w:space="0" w:color="auto"/>
          </w:divBdr>
        </w:div>
      </w:divsChild>
    </w:div>
    <w:div w:id="2113235921">
      <w:bodyDiv w:val="1"/>
      <w:marLeft w:val="0"/>
      <w:marRight w:val="0"/>
      <w:marTop w:val="0"/>
      <w:marBottom w:val="0"/>
      <w:divBdr>
        <w:top w:val="none" w:sz="0" w:space="0" w:color="auto"/>
        <w:left w:val="none" w:sz="0" w:space="0" w:color="auto"/>
        <w:bottom w:val="none" w:sz="0" w:space="0" w:color="auto"/>
        <w:right w:val="none" w:sz="0" w:space="0" w:color="auto"/>
      </w:divBdr>
      <w:divsChild>
        <w:div w:id="481311057">
          <w:marLeft w:val="0"/>
          <w:marRight w:val="0"/>
          <w:marTop w:val="0"/>
          <w:marBottom w:val="0"/>
          <w:divBdr>
            <w:top w:val="none" w:sz="0" w:space="0" w:color="auto"/>
            <w:left w:val="none" w:sz="0" w:space="0" w:color="auto"/>
            <w:bottom w:val="none" w:sz="0" w:space="0" w:color="auto"/>
            <w:right w:val="none" w:sz="0" w:space="0" w:color="auto"/>
          </w:divBdr>
        </w:div>
      </w:divsChild>
    </w:div>
    <w:div w:id="2116363476">
      <w:bodyDiv w:val="1"/>
      <w:marLeft w:val="0"/>
      <w:marRight w:val="0"/>
      <w:marTop w:val="0"/>
      <w:marBottom w:val="0"/>
      <w:divBdr>
        <w:top w:val="none" w:sz="0" w:space="0" w:color="auto"/>
        <w:left w:val="none" w:sz="0" w:space="0" w:color="auto"/>
        <w:bottom w:val="none" w:sz="0" w:space="0" w:color="auto"/>
        <w:right w:val="none" w:sz="0" w:space="0" w:color="auto"/>
      </w:divBdr>
      <w:divsChild>
        <w:div w:id="1946841573">
          <w:marLeft w:val="0"/>
          <w:marRight w:val="0"/>
          <w:marTop w:val="0"/>
          <w:marBottom w:val="0"/>
          <w:divBdr>
            <w:top w:val="none" w:sz="0" w:space="0" w:color="auto"/>
            <w:left w:val="none" w:sz="0" w:space="0" w:color="auto"/>
            <w:bottom w:val="none" w:sz="0" w:space="0" w:color="auto"/>
            <w:right w:val="none" w:sz="0" w:space="0" w:color="auto"/>
          </w:divBdr>
        </w:div>
      </w:divsChild>
    </w:div>
    <w:div w:id="2125148166">
      <w:bodyDiv w:val="1"/>
      <w:marLeft w:val="0"/>
      <w:marRight w:val="0"/>
      <w:marTop w:val="0"/>
      <w:marBottom w:val="0"/>
      <w:divBdr>
        <w:top w:val="none" w:sz="0" w:space="0" w:color="auto"/>
        <w:left w:val="none" w:sz="0" w:space="0" w:color="auto"/>
        <w:bottom w:val="none" w:sz="0" w:space="0" w:color="auto"/>
        <w:right w:val="none" w:sz="0" w:space="0" w:color="auto"/>
      </w:divBdr>
      <w:divsChild>
        <w:div w:id="497813658">
          <w:marLeft w:val="0"/>
          <w:marRight w:val="0"/>
          <w:marTop w:val="0"/>
          <w:marBottom w:val="0"/>
          <w:divBdr>
            <w:top w:val="none" w:sz="0" w:space="0" w:color="auto"/>
            <w:left w:val="none" w:sz="0" w:space="0" w:color="auto"/>
            <w:bottom w:val="none" w:sz="0" w:space="0" w:color="auto"/>
            <w:right w:val="none" w:sz="0" w:space="0" w:color="auto"/>
          </w:divBdr>
        </w:div>
      </w:divsChild>
    </w:div>
    <w:div w:id="2145922946">
      <w:bodyDiv w:val="1"/>
      <w:marLeft w:val="0"/>
      <w:marRight w:val="0"/>
      <w:marTop w:val="0"/>
      <w:marBottom w:val="0"/>
      <w:divBdr>
        <w:top w:val="none" w:sz="0" w:space="0" w:color="auto"/>
        <w:left w:val="none" w:sz="0" w:space="0" w:color="auto"/>
        <w:bottom w:val="none" w:sz="0" w:space="0" w:color="auto"/>
        <w:right w:val="none" w:sz="0" w:space="0" w:color="auto"/>
      </w:divBdr>
      <w:divsChild>
        <w:div w:id="15077450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png"/><Relationship Id="rId42" Type="http://schemas.openxmlformats.org/officeDocument/2006/relationships/oleObject" Target="embeddings/oleObject6.bin"/><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88.pn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oleObject" Target="embeddings/oleObject3.bin"/><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80" Type="http://schemas.openxmlformats.org/officeDocument/2006/relationships/image" Target="media/image61.png"/><Relationship Id="rId85" Type="http://schemas.openxmlformats.org/officeDocument/2006/relationships/image" Target="media/image66.png"/><Relationship Id="rId12" Type="http://schemas.microsoft.com/office/2018/08/relationships/commentsExtensible" Target="commentsExtensible.xm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oleObject" Target="embeddings/oleObject4.bin"/><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oleObject" Target="embeddings/oleObject7.bin"/><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oleObject" Target="embeddings/oleObject5.bin"/><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oleObject" Target="embeddings/oleObject2.bin"/><Relationship Id="rId14" Type="http://schemas.openxmlformats.org/officeDocument/2006/relationships/oleObject" Target="embeddings/oleObject1.bin"/><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jp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image" Target="media/image3.png"/><Relationship Id="rId36" Type="http://schemas.openxmlformats.org/officeDocument/2006/relationships/footer" Target="footer1.xml"/><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2.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s>
</file>

<file path=word/_rels/footnotes.xml.rels><?xml version="1.0" encoding="UTF-8" standalone="yes"?>
<Relationships xmlns="http://schemas.openxmlformats.org/package/2006/relationships"><Relationship Id="rId2" Type="http://schemas.openxmlformats.org/officeDocument/2006/relationships/hyperlink" Target="https://arxiv.org/ftp/arxiv/papers/1409/1409.3771.pdf?fbclid=IwAR1iR9V16GRkOE5IW40VJkFjV9Zu5fp_-2-ecjiTXWIPVmk0D9j7UVsTTzQ" TargetMode="External"/><Relationship Id="rId1" Type="http://schemas.openxmlformats.org/officeDocument/2006/relationships/hyperlink" Target="https://github.com/kevinzg/facebook-scra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4977B-35D7-4F2B-B256-2D9927133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1052</TotalTime>
  <Pages>108</Pages>
  <Words>16517</Words>
  <Characters>94148</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GEORGILAS STYLIANOS</cp:lastModifiedBy>
  <cp:revision>65</cp:revision>
  <dcterms:created xsi:type="dcterms:W3CDTF">2021-08-01T08:36:00Z</dcterms:created>
  <dcterms:modified xsi:type="dcterms:W3CDTF">2021-08-08T12:08:00Z</dcterms:modified>
</cp:coreProperties>
</file>